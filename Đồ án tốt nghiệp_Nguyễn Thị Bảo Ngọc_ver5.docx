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A7A8D2"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noProof/>
          <w:kern w:val="0"/>
          <w:sz w:val="26"/>
          <w:szCs w:val="26"/>
          <w:lang w:val="en-US"/>
        </w:rPr>
      </w:pPr>
      <w:bookmarkStart w:id="0" w:name="_Hlk215739412"/>
      <w:bookmarkEnd w:id="0"/>
    </w:p>
    <w:p w14:paraId="690436D6"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en-US"/>
        </w:rPr>
      </w:pPr>
      <w:r w:rsidRPr="004540B9">
        <w:rPr>
          <w:rFonts w:ascii="Times New Roman" w:eastAsia="Aptos" w:hAnsi="Times New Roman" w:cs="Times New Roman"/>
          <w:b/>
          <w:noProof/>
          <w:kern w:val="0"/>
          <w:sz w:val="26"/>
          <w:szCs w:val="26"/>
          <w:lang w:val="vi-VN"/>
        </w:rPr>
        <w:t>TRƯỜNG ĐẠI HỌC XÂY DỰ</w:t>
      </w:r>
      <w:r w:rsidRPr="004540B9">
        <w:rPr>
          <w:rFonts w:ascii="Times New Roman" w:eastAsia="Aptos" w:hAnsi="Times New Roman" w:cs="Times New Roman"/>
          <w:b/>
          <w:noProof/>
          <w:kern w:val="0"/>
          <w:sz w:val="26"/>
          <w:szCs w:val="26"/>
          <w:lang w:val="en-US"/>
        </w:rPr>
        <w:t>NG HÀ NỘI</w:t>
      </w:r>
    </w:p>
    <w:p w14:paraId="61B89292" w14:textId="77777777" w:rsidR="000C5451" w:rsidRPr="004540B9" w:rsidRDefault="000C5451" w:rsidP="000C5451">
      <w:pPr>
        <w:tabs>
          <w:tab w:val="center" w:pos="4379"/>
          <w:tab w:val="right" w:pos="8766"/>
        </w:tabs>
        <w:spacing w:after="120" w:line="288" w:lineRule="auto"/>
        <w:ind w:left="0" w:firstLine="720"/>
        <w:jc w:val="center"/>
        <w:rPr>
          <w:rFonts w:ascii="Times New Roman" w:eastAsia="Aptos" w:hAnsi="Times New Roman" w:cs="Times New Roman"/>
          <w:b/>
          <w:noProof/>
          <w:kern w:val="0"/>
          <w:sz w:val="26"/>
          <w:szCs w:val="26"/>
          <w:lang w:val="vi-VN"/>
        </w:rPr>
      </w:pPr>
      <w:r w:rsidRPr="004540B9">
        <w:rPr>
          <w:rFonts w:ascii="Times New Roman" w:eastAsia="Aptos" w:hAnsi="Times New Roman" w:cs="Times New Roman"/>
          <w:b/>
          <w:noProof/>
          <w:kern w:val="0"/>
          <w:sz w:val="26"/>
          <w:szCs w:val="26"/>
          <w:lang w:val="vi-VN"/>
        </w:rPr>
        <w:t>KHOA CÔNG NGHỆ THÔNG TIN</w:t>
      </w:r>
    </w:p>
    <w:p w14:paraId="00DBDB49"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vi-VN"/>
        </w:rPr>
      </w:pPr>
      <w:r w:rsidRPr="004540B9">
        <w:rPr>
          <w:rFonts w:ascii="Times New Roman" w:eastAsia="Aptos" w:hAnsi="Times New Roman" w:cs="Times New Roman"/>
          <w:noProof/>
          <w:kern w:val="0"/>
          <w:sz w:val="26"/>
          <w:szCs w:val="26"/>
          <w:lang w:val="vi-VN"/>
        </w:rPr>
        <w:t>-------------o0o-------------</w:t>
      </w:r>
    </w:p>
    <w:p w14:paraId="0D7836BF"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noProof/>
          <w:kern w:val="0"/>
          <w:sz w:val="26"/>
          <w:szCs w:val="26"/>
          <w:lang w:val="vi-VN"/>
        </w:rPr>
      </w:pPr>
      <w:r w:rsidRPr="004540B9">
        <w:rPr>
          <w:rFonts w:ascii="Times New Roman" w:eastAsia="Aptos" w:hAnsi="Times New Roman" w:cs="Times New Roman"/>
          <w:noProof/>
          <w:kern w:val="0"/>
          <w:sz w:val="26"/>
          <w:szCs w:val="26"/>
          <w:lang w:val="vi-VN"/>
        </w:rPr>
        <w:t xml:space="preserve">        </w:t>
      </w:r>
      <w:r w:rsidRPr="004540B9">
        <w:rPr>
          <w:rFonts w:ascii="Times New Roman" w:eastAsia="Aptos" w:hAnsi="Times New Roman" w:cs="Times New Roman"/>
          <w:noProof/>
          <w:kern w:val="0"/>
          <w:sz w:val="26"/>
          <w:szCs w:val="26"/>
          <w:lang w:val="vi-VN"/>
        </w:rPr>
        <w:drawing>
          <wp:inline distT="0" distB="0" distL="0" distR="0" wp14:anchorId="5D8CAFFB" wp14:editId="79480560">
            <wp:extent cx="2521275" cy="2495550"/>
            <wp:effectExtent l="0" t="0" r="0" b="0"/>
            <wp:docPr id="22" name="Picture 22"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6200" cy="2530118"/>
                    </a:xfrm>
                    <a:prstGeom prst="rect">
                      <a:avLst/>
                    </a:prstGeom>
                    <a:noFill/>
                    <a:ln>
                      <a:noFill/>
                    </a:ln>
                  </pic:spPr>
                </pic:pic>
              </a:graphicData>
            </a:graphic>
          </wp:inline>
        </w:drawing>
      </w:r>
    </w:p>
    <w:p w14:paraId="57D8EBD8"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p>
    <w:p w14:paraId="37DC9420"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ĐỒ ÁN TỐT NGHIỆP ĐẠI HỌC</w:t>
      </w:r>
    </w:p>
    <w:p w14:paraId="242B58E8"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vi-VN"/>
        </w:rPr>
      </w:pPr>
      <w:r w:rsidRPr="004540B9">
        <w:rPr>
          <w:rFonts w:ascii="Times New Roman" w:eastAsia="Aptos" w:hAnsi="Times New Roman" w:cs="Times New Roman"/>
          <w:noProof/>
          <w:kern w:val="0"/>
          <w:sz w:val="26"/>
          <w:szCs w:val="26"/>
          <w:lang w:val="vi-VN"/>
        </w:rPr>
        <w:t>NGÀNH: CÔNG NGHỆ THÔNG TIN</w:t>
      </w:r>
    </w:p>
    <w:p w14:paraId="2DFE887C"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noProof/>
          <w:kern w:val="0"/>
          <w:sz w:val="26"/>
          <w:szCs w:val="26"/>
          <w:lang w:val="vi-VN"/>
        </w:rPr>
      </w:pPr>
    </w:p>
    <w:p w14:paraId="18C6CC79"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hAnsi="Times New Roman" w:cs="Times New Roman"/>
          <w:b/>
          <w:bCs/>
          <w:sz w:val="26"/>
          <w:szCs w:val="26"/>
          <w:lang w:val="vi-VN"/>
        </w:rPr>
        <w:t xml:space="preserve"> </w:t>
      </w:r>
      <w:r w:rsidRPr="004540B9">
        <w:rPr>
          <w:rFonts w:ascii="Times New Roman" w:eastAsia="Aptos" w:hAnsi="Times New Roman" w:cs="Times New Roman"/>
          <w:b/>
          <w:bCs/>
          <w:noProof/>
          <w:kern w:val="0"/>
          <w:sz w:val="26"/>
          <w:szCs w:val="26"/>
          <w:lang w:val="vi-VN"/>
        </w:rPr>
        <w:t xml:space="preserve">ỨNG DỤNG IOT VÀ AI TRONG XÂY DỰNG HỆ THỐNG </w:t>
      </w:r>
    </w:p>
    <w:p w14:paraId="1D9F061E"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 xml:space="preserve">QUẢN LÝ SINH VIÊN VÀ  ĐIỂM DANH BẰNG VÂN TAY </w:t>
      </w:r>
    </w:p>
    <w:p w14:paraId="78BA5D4D"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 xml:space="preserve">TRÊN NỀN TẢNG WEB </w:t>
      </w:r>
    </w:p>
    <w:p w14:paraId="209A39DA"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p>
    <w:p w14:paraId="57AA22CE"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NGUYỄN THỊ BẢO NGỌC</w:t>
      </w:r>
    </w:p>
    <w:p w14:paraId="35062509"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47C788D6"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4CD946EB"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468282A8"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17DB4658"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b/>
          <w:bCs/>
          <w:noProof/>
          <w:kern w:val="0"/>
          <w:sz w:val="26"/>
          <w:szCs w:val="26"/>
          <w:lang w:val="vi-VN"/>
        </w:rPr>
      </w:pPr>
    </w:p>
    <w:p w14:paraId="5226533E" w14:textId="77777777" w:rsidR="000C5451" w:rsidRPr="004540B9" w:rsidRDefault="000C5451" w:rsidP="000C5451">
      <w:pPr>
        <w:tabs>
          <w:tab w:val="center" w:pos="4383"/>
          <w:tab w:val="right" w:pos="8766"/>
        </w:tabs>
        <w:spacing w:after="120" w:line="288" w:lineRule="auto"/>
        <w:ind w:firstLine="720"/>
        <w:jc w:val="center"/>
        <w:rPr>
          <w:rFonts w:ascii="Times New Roman" w:eastAsia="Aptos" w:hAnsi="Times New Roman" w:cs="Times New Roman"/>
          <w:noProof/>
          <w:kern w:val="0"/>
          <w:sz w:val="26"/>
          <w:szCs w:val="26"/>
          <w:lang w:val="vi-VN"/>
        </w:rPr>
      </w:pPr>
    </w:p>
    <w:p w14:paraId="235450FC"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caps/>
          <w:kern w:val="0"/>
          <w:sz w:val="26"/>
          <w:szCs w:val="26"/>
          <w:lang w:val="vi-VN"/>
        </w:rPr>
      </w:pPr>
      <w:r w:rsidRPr="004540B9">
        <w:rPr>
          <w:rFonts w:ascii="Times New Roman" w:eastAsia="Aptos" w:hAnsi="Times New Roman" w:cs="Times New Roman"/>
          <w:noProof/>
          <w:kern w:val="0"/>
          <w:sz w:val="26"/>
          <w:szCs w:val="26"/>
          <w:lang w:val="vi-VN"/>
        </w:rPr>
        <w:t>HÀ NỘI - 2025</w:t>
      </w:r>
      <w:r w:rsidRPr="004540B9">
        <w:rPr>
          <w:rFonts w:ascii="Times New Roman" w:eastAsia="Aptos" w:hAnsi="Times New Roman" w:cs="Times New Roman"/>
          <w:noProof/>
          <w:kern w:val="0"/>
          <w:sz w:val="26"/>
          <w:szCs w:val="26"/>
          <w:lang w:val="vi-VN"/>
        </w:rPr>
        <w:drawing>
          <wp:anchor distT="0" distB="0" distL="114300" distR="114300" simplePos="0" relativeHeight="251658299" behindDoc="1" locked="0" layoutInCell="1" allowOverlap="1" wp14:anchorId="5B0321DE" wp14:editId="2237345E">
            <wp:simplePos x="0" y="0"/>
            <wp:positionH relativeFrom="margin">
              <wp:posOffset>16685</wp:posOffset>
            </wp:positionH>
            <wp:positionV relativeFrom="margin">
              <wp:posOffset>12392</wp:posOffset>
            </wp:positionV>
            <wp:extent cx="5675406" cy="9140059"/>
            <wp:effectExtent l="133350" t="114300" r="116205" b="137795"/>
            <wp:wrapNone/>
            <wp:docPr id="23" name="Picture 23"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3030" cy="91523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4B396C1" w14:textId="77777777" w:rsidR="000C5451" w:rsidRPr="004540B9" w:rsidRDefault="000C5451" w:rsidP="000C5451">
      <w:pPr>
        <w:tabs>
          <w:tab w:val="center" w:pos="4383"/>
          <w:tab w:val="right" w:pos="8766"/>
        </w:tabs>
        <w:spacing w:after="120" w:line="288" w:lineRule="auto"/>
        <w:ind w:left="-284" w:firstLine="720"/>
        <w:jc w:val="center"/>
        <w:rPr>
          <w:rFonts w:ascii="Times New Roman" w:eastAsia="Aptos" w:hAnsi="Times New Roman" w:cs="Times New Roman"/>
          <w:kern w:val="0"/>
          <w:sz w:val="26"/>
          <w:szCs w:val="26"/>
          <w:lang w:val="vi-VN"/>
        </w:rPr>
      </w:pPr>
      <w:r w:rsidRPr="004540B9">
        <w:rPr>
          <w:rFonts w:ascii="Times New Roman" w:eastAsia="Aptos" w:hAnsi="Times New Roman" w:cs="Times New Roman"/>
          <w:noProof/>
          <w:kern w:val="0"/>
          <w:sz w:val="26"/>
          <w:szCs w:val="26"/>
          <w:lang w:val="vi-VN"/>
        </w:rPr>
        <w:lastRenderedPageBreak/>
        <w:drawing>
          <wp:anchor distT="0" distB="0" distL="114300" distR="114300" simplePos="0" relativeHeight="251658300" behindDoc="1" locked="0" layoutInCell="1" allowOverlap="1" wp14:anchorId="3AE0B125" wp14:editId="58F8BEB8">
            <wp:simplePos x="0" y="0"/>
            <wp:positionH relativeFrom="margin">
              <wp:posOffset>13401</wp:posOffset>
            </wp:positionH>
            <wp:positionV relativeFrom="margin">
              <wp:posOffset>-19137</wp:posOffset>
            </wp:positionV>
            <wp:extent cx="5670550" cy="9171590"/>
            <wp:effectExtent l="133350" t="114300" r="101600" b="144145"/>
            <wp:wrapNone/>
            <wp:docPr id="1278022598" name="Picture 1278022598"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96521" cy="9213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4540B9">
        <w:rPr>
          <w:rFonts w:ascii="Times New Roman" w:eastAsia="Aptos" w:hAnsi="Times New Roman" w:cs="Times New Roman"/>
          <w:b/>
          <w:caps/>
          <w:kern w:val="0"/>
          <w:sz w:val="26"/>
          <w:szCs w:val="26"/>
          <w:lang w:val="vi-VN"/>
        </w:rPr>
        <w:br/>
        <w:t>TRƯỜNG ĐẠI HỌC XÂY DỰng Hà nội</w:t>
      </w:r>
    </w:p>
    <w:p w14:paraId="28AB67B2" w14:textId="77777777" w:rsidR="000C5451" w:rsidRPr="004540B9" w:rsidRDefault="000C5451" w:rsidP="000C5451">
      <w:pPr>
        <w:tabs>
          <w:tab w:val="left" w:pos="3570"/>
        </w:tabs>
        <w:spacing w:after="120" w:line="288" w:lineRule="auto"/>
        <w:ind w:left="-284" w:firstLine="720"/>
        <w:jc w:val="center"/>
        <w:rPr>
          <w:rFonts w:ascii="Times New Roman" w:eastAsia="Aptos" w:hAnsi="Times New Roman" w:cs="Times New Roman"/>
          <w:b/>
          <w:caps/>
          <w:kern w:val="0"/>
          <w:sz w:val="26"/>
          <w:szCs w:val="26"/>
          <w:lang w:val="vi-VN"/>
        </w:rPr>
      </w:pPr>
      <w:r w:rsidRPr="004540B9">
        <w:rPr>
          <w:rFonts w:ascii="Times New Roman" w:eastAsia="Aptos" w:hAnsi="Times New Roman" w:cs="Times New Roman"/>
          <w:b/>
          <w:caps/>
          <w:kern w:val="0"/>
          <w:sz w:val="26"/>
          <w:szCs w:val="26"/>
          <w:lang w:val="vi-VN"/>
        </w:rPr>
        <w:t>KHOA CÔNG NGHỆ THÔNG TIN</w:t>
      </w:r>
    </w:p>
    <w:p w14:paraId="52B5DBA0" w14:textId="77777777" w:rsidR="000C5451" w:rsidRPr="004540B9" w:rsidRDefault="000C5451" w:rsidP="000C5451">
      <w:pPr>
        <w:tabs>
          <w:tab w:val="left" w:pos="3570"/>
        </w:tabs>
        <w:spacing w:after="120" w:line="288" w:lineRule="auto"/>
        <w:ind w:left="-284" w:firstLine="720"/>
        <w:jc w:val="center"/>
        <w:rPr>
          <w:rFonts w:ascii="Times New Roman" w:eastAsia="Aptos" w:hAnsi="Times New Roman" w:cs="Times New Roman"/>
          <w:caps/>
          <w:kern w:val="0"/>
          <w:sz w:val="26"/>
          <w:szCs w:val="26"/>
          <w:lang w:val="vi-VN"/>
        </w:rPr>
      </w:pPr>
      <w:r w:rsidRPr="004540B9">
        <w:rPr>
          <w:rFonts w:ascii="Times New Roman" w:eastAsia="Aptos" w:hAnsi="Times New Roman" w:cs="Times New Roman"/>
          <w:kern w:val="0"/>
          <w:sz w:val="26"/>
          <w:szCs w:val="26"/>
          <w:lang w:val="vi-VN"/>
        </w:rPr>
        <w:t>-------------o0o-------------</w:t>
      </w:r>
    </w:p>
    <w:p w14:paraId="25B7594D" w14:textId="77777777" w:rsidR="000C5451" w:rsidRPr="004540B9" w:rsidRDefault="000C5451" w:rsidP="000C5451">
      <w:pPr>
        <w:tabs>
          <w:tab w:val="left" w:pos="3570"/>
        </w:tabs>
        <w:spacing w:after="120" w:line="288" w:lineRule="auto"/>
        <w:ind w:left="-709" w:firstLine="720"/>
        <w:jc w:val="center"/>
        <w:rPr>
          <w:rFonts w:ascii="Times New Roman" w:eastAsia="Aptos" w:hAnsi="Times New Roman" w:cs="Times New Roman"/>
          <w:b/>
          <w:caps/>
          <w:kern w:val="0"/>
          <w:sz w:val="26"/>
          <w:szCs w:val="26"/>
          <w:lang w:val="vi-VN"/>
        </w:rPr>
      </w:pPr>
      <w:r w:rsidRPr="004540B9">
        <w:rPr>
          <w:rFonts w:ascii="Times New Roman" w:eastAsia="Aptos" w:hAnsi="Times New Roman" w:cs="Times New Roman"/>
          <w:noProof/>
          <w:kern w:val="0"/>
          <w:sz w:val="26"/>
          <w:szCs w:val="26"/>
          <w:lang w:val="vi-VN"/>
        </w:rPr>
        <w:t xml:space="preserve">        </w:t>
      </w:r>
      <w:r w:rsidRPr="004540B9">
        <w:rPr>
          <w:rFonts w:ascii="Times New Roman" w:eastAsia="Aptos" w:hAnsi="Times New Roman" w:cs="Times New Roman"/>
          <w:noProof/>
          <w:kern w:val="0"/>
          <w:sz w:val="26"/>
          <w:szCs w:val="26"/>
          <w:lang w:val="vi-VN"/>
        </w:rPr>
        <w:drawing>
          <wp:inline distT="0" distB="0" distL="0" distR="0" wp14:anchorId="59B9705C" wp14:editId="3A185941">
            <wp:extent cx="2521275" cy="2495550"/>
            <wp:effectExtent l="0" t="0" r="0" b="0"/>
            <wp:docPr id="1982690001" name="Picture 1982690001" descr="C:\Users\Dell\Downloads\Nhac\bao cao thuc tap\LOGO_DH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Nhac\bao cao thuc tap\LOGO_DHX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6200" cy="2530118"/>
                    </a:xfrm>
                    <a:prstGeom prst="rect">
                      <a:avLst/>
                    </a:prstGeom>
                    <a:noFill/>
                    <a:ln>
                      <a:noFill/>
                    </a:ln>
                  </pic:spPr>
                </pic:pic>
              </a:graphicData>
            </a:graphic>
          </wp:inline>
        </w:drawing>
      </w:r>
    </w:p>
    <w:p w14:paraId="05E9A017" w14:textId="77777777" w:rsidR="000C5451" w:rsidRPr="004540B9" w:rsidRDefault="000C5451" w:rsidP="000C5451">
      <w:pPr>
        <w:spacing w:after="120" w:line="288" w:lineRule="auto"/>
        <w:ind w:left="0" w:firstLine="720"/>
        <w:jc w:val="center"/>
        <w:rPr>
          <w:rFonts w:ascii="Times New Roman" w:eastAsia="Times New Roman" w:hAnsi="Times New Roman" w:cs="Times New Roman"/>
          <w:b/>
          <w:bCs/>
          <w:kern w:val="0"/>
          <w:sz w:val="26"/>
          <w:szCs w:val="26"/>
          <w:lang w:val="vi-VN"/>
        </w:rPr>
      </w:pPr>
    </w:p>
    <w:p w14:paraId="6EAF3FE9" w14:textId="77777777" w:rsidR="000C5451" w:rsidRPr="004540B9" w:rsidRDefault="000C5451" w:rsidP="000C5451">
      <w:pPr>
        <w:spacing w:after="120" w:line="288" w:lineRule="auto"/>
        <w:ind w:left="0" w:firstLine="720"/>
        <w:jc w:val="center"/>
        <w:rPr>
          <w:rFonts w:ascii="Times New Roman" w:eastAsia="Times New Roman" w:hAnsi="Times New Roman" w:cs="Times New Roman"/>
          <w:b/>
          <w:bCs/>
          <w:kern w:val="0"/>
          <w:sz w:val="26"/>
          <w:szCs w:val="26"/>
          <w:lang w:val="vi-VN"/>
        </w:rPr>
      </w:pPr>
      <w:r w:rsidRPr="004540B9">
        <w:rPr>
          <w:rFonts w:ascii="Times New Roman" w:eastAsia="Times New Roman" w:hAnsi="Times New Roman" w:cs="Times New Roman"/>
          <w:b/>
          <w:bCs/>
          <w:kern w:val="0"/>
          <w:sz w:val="26"/>
          <w:szCs w:val="26"/>
          <w:lang w:val="vi-VN"/>
        </w:rPr>
        <w:t>ĐỒ ÁN TỐT NGHIỆP ĐẠI HỌC</w:t>
      </w:r>
    </w:p>
    <w:p w14:paraId="5433B844" w14:textId="77777777" w:rsidR="000C5451" w:rsidRPr="004540B9" w:rsidRDefault="000C5451" w:rsidP="000C5451">
      <w:pPr>
        <w:spacing w:after="120" w:line="288" w:lineRule="auto"/>
        <w:ind w:left="0" w:firstLine="720"/>
        <w:jc w:val="center"/>
        <w:rPr>
          <w:rFonts w:ascii="Times New Roman" w:eastAsia="Times New Roman" w:hAnsi="Times New Roman" w:cs="Times New Roman"/>
          <w:kern w:val="0"/>
          <w:sz w:val="26"/>
          <w:szCs w:val="26"/>
          <w:lang w:val="vi-VN"/>
        </w:rPr>
      </w:pPr>
      <w:r w:rsidRPr="004540B9">
        <w:rPr>
          <w:rFonts w:ascii="Times New Roman" w:eastAsia="Times New Roman" w:hAnsi="Times New Roman" w:cs="Times New Roman"/>
          <w:kern w:val="0"/>
          <w:sz w:val="26"/>
          <w:szCs w:val="26"/>
          <w:lang w:val="vi-VN"/>
        </w:rPr>
        <w:t>NGÀNH: CÔNG NGHỆ THÔNG TIN</w:t>
      </w:r>
    </w:p>
    <w:p w14:paraId="5F30F4D3" w14:textId="77777777" w:rsidR="000C5451" w:rsidRPr="004540B9" w:rsidRDefault="000C5451" w:rsidP="000C5451">
      <w:pPr>
        <w:spacing w:after="120" w:line="288" w:lineRule="auto"/>
        <w:ind w:left="0" w:firstLine="720"/>
        <w:jc w:val="center"/>
        <w:rPr>
          <w:rFonts w:ascii="Times New Roman" w:eastAsia="Times New Roman" w:hAnsi="Times New Roman" w:cs="Times New Roman"/>
          <w:b/>
          <w:bCs/>
          <w:kern w:val="0"/>
          <w:sz w:val="26"/>
          <w:szCs w:val="26"/>
          <w:lang w:val="vi-VN"/>
        </w:rPr>
      </w:pPr>
    </w:p>
    <w:p w14:paraId="742D209C"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 xml:space="preserve">ỨNG DỤNG IOT VÀ AI TRONG XÂY DỰNG HỆ THỐNG </w:t>
      </w:r>
    </w:p>
    <w:p w14:paraId="0248F856"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 xml:space="preserve">QUẢN LÝ SINH VIÊN VÀ  ĐIỂM DANH BẰNG VÂN TAY </w:t>
      </w:r>
    </w:p>
    <w:p w14:paraId="446BB1DD" w14:textId="77777777" w:rsidR="000C5451" w:rsidRPr="004540B9" w:rsidRDefault="000C5451" w:rsidP="000C5451">
      <w:pPr>
        <w:tabs>
          <w:tab w:val="center" w:pos="4383"/>
          <w:tab w:val="right" w:pos="8766"/>
        </w:tabs>
        <w:spacing w:after="120" w:line="288" w:lineRule="auto"/>
        <w:ind w:left="0" w:firstLine="720"/>
        <w:jc w:val="center"/>
        <w:rPr>
          <w:rFonts w:ascii="Times New Roman" w:eastAsia="Aptos" w:hAnsi="Times New Roman" w:cs="Times New Roman"/>
          <w:b/>
          <w:bCs/>
          <w:noProof/>
          <w:kern w:val="0"/>
          <w:sz w:val="26"/>
          <w:szCs w:val="26"/>
          <w:lang w:val="vi-VN"/>
        </w:rPr>
      </w:pPr>
      <w:r w:rsidRPr="004540B9">
        <w:rPr>
          <w:rFonts w:ascii="Times New Roman" w:eastAsia="Aptos" w:hAnsi="Times New Roman" w:cs="Times New Roman"/>
          <w:b/>
          <w:bCs/>
          <w:noProof/>
          <w:kern w:val="0"/>
          <w:sz w:val="26"/>
          <w:szCs w:val="26"/>
          <w:lang w:val="vi-VN"/>
        </w:rPr>
        <w:t xml:space="preserve">TRÊN NỀN TẢNG WEB </w:t>
      </w:r>
    </w:p>
    <w:p w14:paraId="72935515" w14:textId="77777777" w:rsidR="000C5451" w:rsidRPr="004540B9" w:rsidRDefault="000C5451" w:rsidP="000C5451">
      <w:pPr>
        <w:spacing w:after="120" w:line="288" w:lineRule="auto"/>
        <w:ind w:left="0" w:firstLine="720"/>
        <w:jc w:val="center"/>
        <w:rPr>
          <w:rFonts w:ascii="Times New Roman" w:eastAsia="Times New Roman" w:hAnsi="Times New Roman" w:cs="Times New Roman"/>
          <w:b/>
          <w:bCs/>
          <w:kern w:val="0"/>
          <w:sz w:val="26"/>
          <w:szCs w:val="26"/>
          <w:lang w:val="vi-VN"/>
        </w:rPr>
      </w:pPr>
    </w:p>
    <w:p w14:paraId="193409C2"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r w:rsidRPr="004540B9">
        <w:rPr>
          <w:rFonts w:ascii="Times New Roman" w:eastAsia="Aptos" w:hAnsi="Times New Roman" w:cs="Times New Roman"/>
          <w:b/>
          <w:bCs/>
          <w:kern w:val="0"/>
          <w:sz w:val="26"/>
          <w:szCs w:val="26"/>
          <w:lang w:val="vi-VN"/>
        </w:rPr>
        <w:t>NGUYỄN THỊ BẢO NGỌC</w:t>
      </w:r>
    </w:p>
    <w:p w14:paraId="7C670627"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r w:rsidRPr="004540B9">
        <w:rPr>
          <w:rFonts w:ascii="Times New Roman" w:eastAsia="Aptos" w:hAnsi="Times New Roman" w:cs="Times New Roman"/>
          <w:b/>
          <w:bCs/>
          <w:kern w:val="0"/>
          <w:sz w:val="26"/>
          <w:szCs w:val="26"/>
          <w:lang w:val="vi-VN"/>
        </w:rPr>
        <w:t>GIÁO VIÊN HƯỚNG DẪN: ThS. LÊ ĐỨC QUANG</w:t>
      </w:r>
    </w:p>
    <w:p w14:paraId="17640C98"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p>
    <w:p w14:paraId="7443D199"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p>
    <w:p w14:paraId="68CCC521"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p>
    <w:p w14:paraId="12B36838" w14:textId="77777777" w:rsidR="000C5451" w:rsidRPr="004540B9" w:rsidRDefault="000C5451" w:rsidP="000C5451">
      <w:pPr>
        <w:spacing w:after="120" w:line="288" w:lineRule="auto"/>
        <w:ind w:left="0" w:firstLine="720"/>
        <w:jc w:val="center"/>
        <w:rPr>
          <w:rFonts w:ascii="Times New Roman" w:eastAsia="Aptos" w:hAnsi="Times New Roman" w:cs="Times New Roman"/>
          <w:b/>
          <w:bCs/>
          <w:kern w:val="0"/>
          <w:sz w:val="26"/>
          <w:szCs w:val="26"/>
          <w:lang w:val="vi-VN"/>
        </w:rPr>
      </w:pPr>
    </w:p>
    <w:p w14:paraId="07B1EF09" w14:textId="77777777" w:rsidR="000C5451" w:rsidRPr="004540B9" w:rsidRDefault="000C5451" w:rsidP="000C5451">
      <w:pPr>
        <w:spacing w:after="120" w:line="288" w:lineRule="auto"/>
        <w:ind w:left="0" w:firstLine="720"/>
        <w:jc w:val="center"/>
        <w:rPr>
          <w:rFonts w:ascii="Times New Roman" w:eastAsia="Aptos" w:hAnsi="Times New Roman" w:cs="Times New Roman"/>
          <w:kern w:val="0"/>
          <w:sz w:val="26"/>
          <w:szCs w:val="26"/>
          <w:lang w:val="vi-VN"/>
        </w:rPr>
      </w:pPr>
      <w:r w:rsidRPr="004540B9">
        <w:rPr>
          <w:rFonts w:ascii="Times New Roman" w:eastAsia="Aptos" w:hAnsi="Times New Roman" w:cs="Times New Roman"/>
          <w:kern w:val="0"/>
          <w:sz w:val="26"/>
          <w:szCs w:val="26"/>
          <w:lang w:val="vi-VN"/>
        </w:rPr>
        <w:t>HÀ NỘI - 2025</w:t>
      </w:r>
    </w:p>
    <w:p w14:paraId="502BD2B5" w14:textId="77777777" w:rsidR="000C5451" w:rsidRPr="00BB4E3C" w:rsidRDefault="000C5451" w:rsidP="000C5451">
      <w:pPr>
        <w:spacing w:line="288" w:lineRule="auto"/>
        <w:ind w:firstLine="720"/>
        <w:rPr>
          <w:rFonts w:ascii="Times New Roman" w:hAnsi="Times New Roman" w:cs="Times New Roman"/>
          <w:sz w:val="26"/>
          <w:szCs w:val="26"/>
          <w:lang w:val="vi-VN"/>
        </w:rPr>
      </w:pPr>
    </w:p>
    <w:p w14:paraId="363FC83A" w14:textId="77777777" w:rsidR="00BB3F75" w:rsidRPr="00BB4E3C" w:rsidRDefault="00BB3F75">
      <w:pPr>
        <w:pStyle w:val="TOC2"/>
        <w:tabs>
          <w:tab w:val="right" w:leader="dot" w:pos="8777"/>
        </w:tabs>
        <w:rPr>
          <w:b/>
          <w:caps/>
          <w:smallCaps w:val="0"/>
          <w:lang w:val="vi-VN"/>
        </w:rPr>
      </w:pPr>
      <w:bookmarkStart w:id="1" w:name="_Toc215694970"/>
      <w:bookmarkStart w:id="2" w:name="_Toc215707637"/>
      <w:bookmarkStart w:id="3" w:name="_Toc215717710"/>
    </w:p>
    <w:p w14:paraId="549E58A9" w14:textId="367D0BCA" w:rsidR="00B46C95" w:rsidRPr="00BB4E3C" w:rsidRDefault="00610DCE">
      <w:pPr>
        <w:pStyle w:val="TOC1"/>
        <w:tabs>
          <w:tab w:val="right" w:leader="dot" w:pos="8777"/>
        </w:tabs>
        <w:rPr>
          <w:rFonts w:ascii="Times New Roman" w:eastAsiaTheme="minorEastAsia" w:hAnsi="Times New Roman" w:cs="Times New Roman"/>
          <w:b w:val="0"/>
          <w:caps w:val="0"/>
          <w:sz w:val="26"/>
          <w:szCs w:val="26"/>
          <w:lang w:val="vi-VN" w:eastAsia="en-GB"/>
        </w:rPr>
      </w:pPr>
      <w:r w:rsidRPr="00A36673">
        <w:rPr>
          <w:rFonts w:ascii="Times New Roman" w:hAnsi="Times New Roman" w:cs="Times New Roman"/>
          <w:b w:val="0"/>
          <w:bCs w:val="0"/>
          <w:caps w:val="0"/>
          <w:smallCaps/>
          <w:sz w:val="26"/>
          <w:szCs w:val="26"/>
        </w:rPr>
        <w:lastRenderedPageBreak/>
        <w:fldChar w:fldCharType="begin"/>
      </w:r>
      <w:r w:rsidRPr="00BB4E3C">
        <w:rPr>
          <w:rFonts w:ascii="Times New Roman" w:hAnsi="Times New Roman" w:cs="Times New Roman"/>
          <w:b w:val="0"/>
          <w:caps w:val="0"/>
          <w:smallCaps/>
          <w:sz w:val="26"/>
          <w:szCs w:val="26"/>
          <w:lang w:val="vi-VN"/>
        </w:rPr>
        <w:instrText xml:space="preserve"> TOC \o "1-3" \u </w:instrText>
      </w:r>
      <w:r w:rsidRPr="00A36673">
        <w:rPr>
          <w:rFonts w:ascii="Times New Roman" w:hAnsi="Times New Roman" w:cs="Times New Roman"/>
          <w:b w:val="0"/>
          <w:bCs w:val="0"/>
          <w:caps w:val="0"/>
          <w:smallCaps/>
          <w:sz w:val="26"/>
          <w:szCs w:val="26"/>
        </w:rPr>
        <w:fldChar w:fldCharType="separate"/>
      </w:r>
      <w:r w:rsidR="00B46C95" w:rsidRPr="00BB4E3C">
        <w:rPr>
          <w:rFonts w:ascii="Times New Roman" w:hAnsi="Times New Roman" w:cs="Times New Roman"/>
          <w:sz w:val="26"/>
          <w:szCs w:val="26"/>
          <w:lang w:val="vi-VN"/>
        </w:rPr>
        <w:t>DANH MỤC HÌNH ẢNH</w:t>
      </w:r>
      <w:r w:rsidR="00B46C95" w:rsidRPr="00BB4E3C">
        <w:rPr>
          <w:rFonts w:ascii="Times New Roman" w:hAnsi="Times New Roman" w:cs="Times New Roman"/>
          <w:sz w:val="26"/>
          <w:szCs w:val="26"/>
          <w:lang w:val="vi-VN"/>
        </w:rPr>
        <w:tab/>
      </w:r>
      <w:r w:rsidR="00B46C95" w:rsidRPr="00A36673">
        <w:rPr>
          <w:rFonts w:ascii="Times New Roman" w:hAnsi="Times New Roman" w:cs="Times New Roman"/>
          <w:noProof/>
          <w:sz w:val="26"/>
          <w:szCs w:val="26"/>
        </w:rPr>
        <w:fldChar w:fldCharType="begin"/>
      </w:r>
      <w:r w:rsidR="00B46C95" w:rsidRPr="00BB4E3C">
        <w:rPr>
          <w:rFonts w:ascii="Times New Roman" w:hAnsi="Times New Roman" w:cs="Times New Roman"/>
          <w:sz w:val="26"/>
          <w:szCs w:val="26"/>
          <w:lang w:val="vi-VN"/>
        </w:rPr>
        <w:instrText xml:space="preserve"> PAGEREF _Toc215742358 \h </w:instrText>
      </w:r>
      <w:r w:rsidR="00B46C95" w:rsidRPr="00A36673">
        <w:rPr>
          <w:rFonts w:ascii="Times New Roman" w:hAnsi="Times New Roman" w:cs="Times New Roman"/>
          <w:noProof/>
          <w:sz w:val="26"/>
          <w:szCs w:val="26"/>
        </w:rPr>
      </w:r>
      <w:r w:rsidR="00B46C95"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vi-VN"/>
        </w:rPr>
        <w:t>5</w:t>
      </w:r>
      <w:r w:rsidR="00B46C95" w:rsidRPr="00A36673">
        <w:rPr>
          <w:rFonts w:ascii="Times New Roman" w:hAnsi="Times New Roman" w:cs="Times New Roman"/>
          <w:noProof/>
          <w:sz w:val="26"/>
          <w:szCs w:val="26"/>
        </w:rPr>
        <w:fldChar w:fldCharType="end"/>
      </w:r>
    </w:p>
    <w:p w14:paraId="25BBB4A1" w14:textId="0D802177" w:rsidR="00B46C95" w:rsidRPr="00BB4E3C" w:rsidRDefault="00B46C95">
      <w:pPr>
        <w:pStyle w:val="TOC1"/>
        <w:tabs>
          <w:tab w:val="right" w:leader="dot" w:pos="8777"/>
        </w:tabs>
        <w:rPr>
          <w:rFonts w:ascii="Times New Roman" w:eastAsiaTheme="minorEastAsia" w:hAnsi="Times New Roman" w:cs="Times New Roman"/>
          <w:b w:val="0"/>
          <w:caps w:val="0"/>
          <w:sz w:val="26"/>
          <w:szCs w:val="26"/>
          <w:lang w:val="vi-VN" w:eastAsia="en-GB"/>
        </w:rPr>
      </w:pPr>
      <w:r w:rsidRPr="00BB4E3C">
        <w:rPr>
          <w:rFonts w:ascii="Times New Roman" w:hAnsi="Times New Roman" w:cs="Times New Roman"/>
          <w:sz w:val="26"/>
          <w:szCs w:val="26"/>
          <w:lang w:val="vi-VN"/>
        </w:rPr>
        <w:t>DANH MỤC VIẾT TẮT</w:t>
      </w:r>
      <w:r w:rsidRPr="00BB4E3C">
        <w:rPr>
          <w:rFonts w:ascii="Times New Roman" w:hAnsi="Times New Roman" w:cs="Times New Roman"/>
          <w:sz w:val="26"/>
          <w:szCs w:val="26"/>
          <w:lang w:val="vi-VN"/>
        </w:rPr>
        <w:tab/>
      </w:r>
      <w:r w:rsidRPr="00A36673">
        <w:rPr>
          <w:rFonts w:ascii="Times New Roman" w:hAnsi="Times New Roman" w:cs="Times New Roman"/>
          <w:noProof/>
          <w:sz w:val="26"/>
          <w:szCs w:val="26"/>
        </w:rPr>
        <w:fldChar w:fldCharType="begin"/>
      </w:r>
      <w:r w:rsidRPr="00BB4E3C">
        <w:rPr>
          <w:rFonts w:ascii="Times New Roman" w:hAnsi="Times New Roman" w:cs="Times New Roman"/>
          <w:sz w:val="26"/>
          <w:szCs w:val="26"/>
          <w:lang w:val="vi-VN"/>
        </w:rPr>
        <w:instrText xml:space="preserve"> PAGEREF _Toc215742360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vi-VN"/>
        </w:rPr>
        <w:t>8</w:t>
      </w:r>
      <w:r w:rsidRPr="00A36673">
        <w:rPr>
          <w:rFonts w:ascii="Times New Roman" w:hAnsi="Times New Roman" w:cs="Times New Roman"/>
          <w:noProof/>
          <w:sz w:val="26"/>
          <w:szCs w:val="26"/>
        </w:rPr>
        <w:fldChar w:fldCharType="end"/>
      </w:r>
    </w:p>
    <w:p w14:paraId="2D0D4DEB" w14:textId="4C6C5930" w:rsidR="00B46C95" w:rsidRPr="00BB4E3C" w:rsidRDefault="00B46C95">
      <w:pPr>
        <w:pStyle w:val="TOC1"/>
        <w:tabs>
          <w:tab w:val="right" w:leader="dot" w:pos="8777"/>
        </w:tabs>
        <w:rPr>
          <w:rFonts w:ascii="Times New Roman" w:eastAsiaTheme="minorEastAsia" w:hAnsi="Times New Roman" w:cs="Times New Roman"/>
          <w:b w:val="0"/>
          <w:caps w:val="0"/>
          <w:sz w:val="26"/>
          <w:szCs w:val="26"/>
          <w:lang w:val="vi-VN" w:eastAsia="en-GB"/>
        </w:rPr>
      </w:pPr>
      <w:r w:rsidRPr="00BB4E3C">
        <w:rPr>
          <w:rFonts w:ascii="Times New Roman" w:hAnsi="Times New Roman" w:cs="Times New Roman"/>
          <w:sz w:val="26"/>
          <w:szCs w:val="26"/>
          <w:lang w:val="vi-VN"/>
        </w:rPr>
        <w:t>CHƯƠNG 1: ĐẶT VẤN ĐỀ</w:t>
      </w:r>
      <w:r w:rsidRPr="00BB4E3C">
        <w:rPr>
          <w:rFonts w:ascii="Times New Roman" w:hAnsi="Times New Roman" w:cs="Times New Roman"/>
          <w:sz w:val="26"/>
          <w:szCs w:val="26"/>
          <w:lang w:val="vi-VN"/>
        </w:rPr>
        <w:tab/>
      </w:r>
      <w:r w:rsidRPr="00A36673">
        <w:rPr>
          <w:rFonts w:ascii="Times New Roman" w:hAnsi="Times New Roman" w:cs="Times New Roman"/>
          <w:noProof/>
          <w:sz w:val="26"/>
          <w:szCs w:val="26"/>
        </w:rPr>
        <w:fldChar w:fldCharType="begin"/>
      </w:r>
      <w:r w:rsidRPr="00BB4E3C">
        <w:rPr>
          <w:rFonts w:ascii="Times New Roman" w:hAnsi="Times New Roman" w:cs="Times New Roman"/>
          <w:sz w:val="26"/>
          <w:szCs w:val="26"/>
          <w:lang w:val="vi-VN"/>
        </w:rPr>
        <w:instrText xml:space="preserve"> PAGEREF _Toc215742361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vi-VN"/>
        </w:rPr>
        <w:t>1</w:t>
      </w:r>
      <w:r w:rsidRPr="00A36673">
        <w:rPr>
          <w:rFonts w:ascii="Times New Roman" w:hAnsi="Times New Roman" w:cs="Times New Roman"/>
          <w:noProof/>
          <w:sz w:val="26"/>
          <w:szCs w:val="26"/>
        </w:rPr>
        <w:fldChar w:fldCharType="end"/>
      </w:r>
    </w:p>
    <w:p w14:paraId="72730A82" w14:textId="502D1C73" w:rsidR="00B46C95" w:rsidRPr="00BB4E3C" w:rsidRDefault="00B46C95">
      <w:pPr>
        <w:pStyle w:val="TOC2"/>
        <w:tabs>
          <w:tab w:val="right" w:leader="dot" w:pos="8777"/>
        </w:tabs>
        <w:rPr>
          <w:rFonts w:ascii="Times New Roman" w:eastAsiaTheme="minorEastAsia" w:hAnsi="Times New Roman" w:cs="Times New Roman"/>
          <w:smallCaps w:val="0"/>
          <w:sz w:val="26"/>
          <w:szCs w:val="26"/>
          <w:lang w:val="vi-VN" w:eastAsia="en-GB"/>
        </w:rPr>
      </w:pPr>
      <w:r w:rsidRPr="00BB4E3C">
        <w:rPr>
          <w:rFonts w:ascii="Times New Roman" w:hAnsi="Times New Roman" w:cs="Times New Roman"/>
          <w:b/>
          <w:sz w:val="26"/>
          <w:szCs w:val="26"/>
          <w:lang w:val="vi-VN"/>
        </w:rPr>
        <w:t>1.1 Lí do chọn đề tài</w:t>
      </w:r>
      <w:r w:rsidRPr="00BB4E3C">
        <w:rPr>
          <w:rFonts w:ascii="Times New Roman" w:hAnsi="Times New Roman" w:cs="Times New Roman"/>
          <w:sz w:val="26"/>
          <w:szCs w:val="26"/>
          <w:lang w:val="vi-VN"/>
        </w:rPr>
        <w:tab/>
      </w:r>
      <w:r w:rsidRPr="00A36673">
        <w:rPr>
          <w:rFonts w:ascii="Times New Roman" w:hAnsi="Times New Roman" w:cs="Times New Roman"/>
          <w:noProof/>
          <w:sz w:val="26"/>
          <w:szCs w:val="26"/>
        </w:rPr>
        <w:fldChar w:fldCharType="begin"/>
      </w:r>
      <w:r w:rsidRPr="00BB4E3C">
        <w:rPr>
          <w:rFonts w:ascii="Times New Roman" w:hAnsi="Times New Roman" w:cs="Times New Roman"/>
          <w:sz w:val="26"/>
          <w:szCs w:val="26"/>
          <w:lang w:val="vi-VN"/>
        </w:rPr>
        <w:instrText xml:space="preserve"> PAGEREF _Toc215742362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vi-VN"/>
        </w:rPr>
        <w:t>1</w:t>
      </w:r>
      <w:r w:rsidRPr="00A36673">
        <w:rPr>
          <w:rFonts w:ascii="Times New Roman" w:hAnsi="Times New Roman" w:cs="Times New Roman"/>
          <w:noProof/>
          <w:sz w:val="26"/>
          <w:szCs w:val="26"/>
        </w:rPr>
        <w:fldChar w:fldCharType="end"/>
      </w:r>
    </w:p>
    <w:p w14:paraId="42670AC6" w14:textId="1010AA0A" w:rsidR="00B46C95" w:rsidRPr="00BB4E3C" w:rsidRDefault="00B46C95">
      <w:pPr>
        <w:pStyle w:val="TOC2"/>
        <w:tabs>
          <w:tab w:val="right" w:leader="dot" w:pos="8777"/>
        </w:tabs>
        <w:rPr>
          <w:rFonts w:ascii="Times New Roman" w:eastAsiaTheme="minorEastAsia" w:hAnsi="Times New Roman" w:cs="Times New Roman"/>
          <w:smallCaps w:val="0"/>
          <w:sz w:val="26"/>
          <w:szCs w:val="26"/>
          <w:lang w:val="vi-VN" w:eastAsia="en-GB"/>
        </w:rPr>
      </w:pPr>
      <w:r w:rsidRPr="00BB4E3C">
        <w:rPr>
          <w:rFonts w:ascii="Times New Roman" w:hAnsi="Times New Roman" w:cs="Times New Roman"/>
          <w:b/>
          <w:sz w:val="26"/>
          <w:szCs w:val="26"/>
          <w:lang w:val="vi-VN"/>
        </w:rPr>
        <w:t>1.2</w:t>
      </w:r>
      <w:r w:rsidR="00A36673" w:rsidRPr="00BB4E3C">
        <w:rPr>
          <w:rFonts w:ascii="Times New Roman" w:eastAsiaTheme="minorEastAsia" w:hAnsi="Times New Roman" w:cs="Times New Roman"/>
          <w:smallCaps w:val="0"/>
          <w:sz w:val="26"/>
          <w:szCs w:val="26"/>
          <w:lang w:val="vi-VN" w:eastAsia="en-GB"/>
        </w:rPr>
        <w:t xml:space="preserve"> </w:t>
      </w:r>
      <w:r w:rsidRPr="00BB4E3C">
        <w:rPr>
          <w:rFonts w:ascii="Times New Roman" w:hAnsi="Times New Roman" w:cs="Times New Roman"/>
          <w:b/>
          <w:sz w:val="26"/>
          <w:szCs w:val="26"/>
          <w:lang w:val="vi-VN"/>
        </w:rPr>
        <w:t>Mục tiêu đề tài</w:t>
      </w:r>
      <w:r w:rsidRPr="00BB4E3C">
        <w:rPr>
          <w:rFonts w:ascii="Times New Roman" w:hAnsi="Times New Roman" w:cs="Times New Roman"/>
          <w:sz w:val="26"/>
          <w:szCs w:val="26"/>
          <w:lang w:val="vi-VN"/>
        </w:rPr>
        <w:tab/>
      </w:r>
      <w:r w:rsidRPr="00A36673">
        <w:rPr>
          <w:rFonts w:ascii="Times New Roman" w:hAnsi="Times New Roman" w:cs="Times New Roman"/>
          <w:noProof/>
          <w:sz w:val="26"/>
          <w:szCs w:val="26"/>
        </w:rPr>
        <w:fldChar w:fldCharType="begin"/>
      </w:r>
      <w:r w:rsidRPr="00BB4E3C">
        <w:rPr>
          <w:rFonts w:ascii="Times New Roman" w:hAnsi="Times New Roman" w:cs="Times New Roman"/>
          <w:sz w:val="26"/>
          <w:szCs w:val="26"/>
          <w:lang w:val="vi-VN"/>
        </w:rPr>
        <w:instrText xml:space="preserve"> PAGEREF _Toc215742363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vi-VN"/>
        </w:rPr>
        <w:t>1</w:t>
      </w:r>
      <w:r w:rsidRPr="00A36673">
        <w:rPr>
          <w:rFonts w:ascii="Times New Roman" w:hAnsi="Times New Roman" w:cs="Times New Roman"/>
          <w:noProof/>
          <w:sz w:val="26"/>
          <w:szCs w:val="26"/>
        </w:rPr>
        <w:fldChar w:fldCharType="end"/>
      </w:r>
    </w:p>
    <w:p w14:paraId="061516FD" w14:textId="4ECCDD87" w:rsidR="00B46C95" w:rsidRPr="00BB4E3C" w:rsidRDefault="00B46C95">
      <w:pPr>
        <w:pStyle w:val="TOC2"/>
        <w:tabs>
          <w:tab w:val="right" w:leader="dot" w:pos="8777"/>
        </w:tabs>
        <w:rPr>
          <w:rFonts w:ascii="Times New Roman" w:eastAsiaTheme="minorEastAsia" w:hAnsi="Times New Roman" w:cs="Times New Roman"/>
          <w:smallCaps w:val="0"/>
          <w:sz w:val="26"/>
          <w:szCs w:val="26"/>
          <w:lang w:val="vi-VN" w:eastAsia="en-GB"/>
        </w:rPr>
      </w:pPr>
      <w:r w:rsidRPr="00BB4E3C">
        <w:rPr>
          <w:rFonts w:ascii="Times New Roman" w:hAnsi="Times New Roman" w:cs="Times New Roman"/>
          <w:b/>
          <w:sz w:val="26"/>
          <w:szCs w:val="26"/>
          <w:lang w:val="vi-VN"/>
        </w:rPr>
        <w:t>1.3 Mục tiêu và phạm vị nghiên cứu</w:t>
      </w:r>
      <w:r w:rsidRPr="00BB4E3C">
        <w:rPr>
          <w:rFonts w:ascii="Times New Roman" w:hAnsi="Times New Roman" w:cs="Times New Roman"/>
          <w:sz w:val="26"/>
          <w:szCs w:val="26"/>
          <w:lang w:val="vi-VN"/>
        </w:rPr>
        <w:tab/>
      </w:r>
      <w:r w:rsidRPr="00A36673">
        <w:rPr>
          <w:rFonts w:ascii="Times New Roman" w:hAnsi="Times New Roman" w:cs="Times New Roman"/>
          <w:noProof/>
          <w:sz w:val="26"/>
          <w:szCs w:val="26"/>
        </w:rPr>
        <w:fldChar w:fldCharType="begin"/>
      </w:r>
      <w:r w:rsidRPr="00BB4E3C">
        <w:rPr>
          <w:rFonts w:ascii="Times New Roman" w:hAnsi="Times New Roman" w:cs="Times New Roman"/>
          <w:sz w:val="26"/>
          <w:szCs w:val="26"/>
          <w:lang w:val="vi-VN"/>
        </w:rPr>
        <w:instrText xml:space="preserve"> PAGEREF _Toc215742364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vi-VN"/>
        </w:rPr>
        <w:t>1</w:t>
      </w:r>
      <w:r w:rsidRPr="00A36673">
        <w:rPr>
          <w:rFonts w:ascii="Times New Roman" w:hAnsi="Times New Roman" w:cs="Times New Roman"/>
          <w:noProof/>
          <w:sz w:val="26"/>
          <w:szCs w:val="26"/>
        </w:rPr>
        <w:fldChar w:fldCharType="end"/>
      </w:r>
    </w:p>
    <w:p w14:paraId="721F9F34" w14:textId="621622C9"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1.4 Các tác nhân tham gia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w:t>
      </w:r>
      <w:r w:rsidRPr="00A36673">
        <w:rPr>
          <w:rFonts w:ascii="Times New Roman" w:hAnsi="Times New Roman" w:cs="Times New Roman"/>
          <w:noProof/>
          <w:sz w:val="26"/>
          <w:szCs w:val="26"/>
        </w:rPr>
        <w:fldChar w:fldCharType="end"/>
      </w:r>
    </w:p>
    <w:p w14:paraId="422B900B" w14:textId="1741E37D"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1.5</w:t>
      </w:r>
      <w:r w:rsidR="00A36673" w:rsidRPr="00A36673">
        <w:rPr>
          <w:rFonts w:ascii="Times New Roman" w:eastAsiaTheme="minorEastAsia" w:hAnsi="Times New Roman" w:cs="Times New Roman"/>
          <w:smallCaps w:val="0"/>
          <w:noProof/>
          <w:sz w:val="26"/>
          <w:szCs w:val="26"/>
          <w:lang w:eastAsia="en-GB"/>
        </w:rPr>
        <w:t xml:space="preserve"> </w:t>
      </w:r>
      <w:r w:rsidRPr="00A36673">
        <w:rPr>
          <w:rFonts w:ascii="Times New Roman" w:hAnsi="Times New Roman" w:cs="Times New Roman"/>
          <w:b/>
          <w:bCs/>
          <w:noProof/>
          <w:sz w:val="26"/>
          <w:szCs w:val="26"/>
          <w:lang w:val="en-US"/>
        </w:rPr>
        <w:t>Phương pháp thực hiện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w:t>
      </w:r>
      <w:r w:rsidRPr="00A36673">
        <w:rPr>
          <w:rFonts w:ascii="Times New Roman" w:hAnsi="Times New Roman" w:cs="Times New Roman"/>
          <w:noProof/>
          <w:sz w:val="26"/>
          <w:szCs w:val="26"/>
        </w:rPr>
        <w:fldChar w:fldCharType="end"/>
      </w:r>
    </w:p>
    <w:p w14:paraId="1C41BD1B" w14:textId="64684553"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US"/>
        </w:rPr>
        <w:t>CHƯƠNG 2: CÁC CÔNG NGHỆ SỬ DỤNG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4</w:t>
      </w:r>
      <w:r w:rsidRPr="00A36673">
        <w:rPr>
          <w:rFonts w:ascii="Times New Roman" w:hAnsi="Times New Roman" w:cs="Times New Roman"/>
          <w:noProof/>
          <w:sz w:val="26"/>
          <w:szCs w:val="26"/>
        </w:rPr>
        <w:fldChar w:fldCharType="end"/>
      </w:r>
    </w:p>
    <w:p w14:paraId="210076BF" w14:textId="02D073E0"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2.1. Vi điều khiển ESP32</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4</w:t>
      </w:r>
      <w:r w:rsidRPr="00A36673">
        <w:rPr>
          <w:rFonts w:ascii="Times New Roman" w:hAnsi="Times New Roman" w:cs="Times New Roman"/>
          <w:noProof/>
          <w:sz w:val="26"/>
          <w:szCs w:val="26"/>
        </w:rPr>
        <w:fldChar w:fldCharType="end"/>
      </w:r>
    </w:p>
    <w:p w14:paraId="29D8513C" w14:textId="42A524DA"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2.1 Cảm biến vân tay AS608</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_Toc215742369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7</w:t>
      </w:r>
      <w:r w:rsidRPr="00A36673">
        <w:rPr>
          <w:rFonts w:ascii="Times New Roman" w:hAnsi="Times New Roman" w:cs="Times New Roman"/>
          <w:noProof/>
          <w:sz w:val="26"/>
          <w:szCs w:val="26"/>
        </w:rPr>
        <w:fldChar w:fldCharType="end"/>
      </w:r>
    </w:p>
    <w:p w14:paraId="6AB12816" w14:textId="5482033F" w:rsidR="00B46C95" w:rsidRPr="00BB4E3C" w:rsidRDefault="00B46C95">
      <w:pPr>
        <w:pStyle w:val="TOC2"/>
        <w:tabs>
          <w:tab w:val="right" w:leader="dot" w:pos="8777"/>
        </w:tabs>
        <w:rPr>
          <w:rFonts w:ascii="Times New Roman" w:eastAsiaTheme="minorEastAsia" w:hAnsi="Times New Roman" w:cs="Times New Roman"/>
          <w:smallCaps w:val="0"/>
          <w:sz w:val="26"/>
          <w:szCs w:val="26"/>
          <w:lang w:val="sv-SE" w:eastAsia="en-GB"/>
        </w:rPr>
      </w:pPr>
      <w:r w:rsidRPr="00BB4E3C">
        <w:rPr>
          <w:rFonts w:ascii="Times New Roman" w:hAnsi="Times New Roman" w:cs="Times New Roman"/>
          <w:b/>
          <w:sz w:val="26"/>
          <w:szCs w:val="26"/>
          <w:lang w:val="sv-SE"/>
        </w:rPr>
        <w:t>2.3 Màn hình LCD 1602 I2C</w:t>
      </w:r>
      <w:r w:rsidRPr="00BB4E3C">
        <w:rPr>
          <w:rFonts w:ascii="Times New Roman" w:hAnsi="Times New Roman" w:cs="Times New Roman"/>
          <w:sz w:val="26"/>
          <w:szCs w:val="26"/>
          <w:lang w:val="sv-SE"/>
        </w:rPr>
        <w:tab/>
      </w:r>
      <w:r w:rsidRPr="00A36673">
        <w:rPr>
          <w:rFonts w:ascii="Times New Roman" w:hAnsi="Times New Roman" w:cs="Times New Roman"/>
          <w:noProof/>
          <w:sz w:val="26"/>
          <w:szCs w:val="26"/>
        </w:rPr>
        <w:fldChar w:fldCharType="begin"/>
      </w:r>
      <w:r w:rsidRPr="00BB4E3C">
        <w:rPr>
          <w:rFonts w:ascii="Times New Roman" w:hAnsi="Times New Roman" w:cs="Times New Roman"/>
          <w:sz w:val="26"/>
          <w:szCs w:val="26"/>
          <w:lang w:val="sv-SE"/>
        </w:rPr>
        <w:instrText xml:space="preserve"> PAGEREF _Toc215742370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sv-SE"/>
        </w:rPr>
        <w:t>9</w:t>
      </w:r>
      <w:r w:rsidRPr="00A36673">
        <w:rPr>
          <w:rFonts w:ascii="Times New Roman" w:hAnsi="Times New Roman" w:cs="Times New Roman"/>
          <w:noProof/>
          <w:sz w:val="26"/>
          <w:szCs w:val="26"/>
        </w:rPr>
        <w:fldChar w:fldCharType="end"/>
      </w:r>
    </w:p>
    <w:p w14:paraId="295BC429" w14:textId="5657B96B" w:rsidR="00B46C95" w:rsidRPr="00BB4E3C" w:rsidRDefault="00B46C95">
      <w:pPr>
        <w:pStyle w:val="TOC2"/>
        <w:tabs>
          <w:tab w:val="right" w:leader="dot" w:pos="8777"/>
        </w:tabs>
        <w:rPr>
          <w:rFonts w:ascii="Times New Roman" w:eastAsiaTheme="minorEastAsia" w:hAnsi="Times New Roman" w:cs="Times New Roman"/>
          <w:smallCaps w:val="0"/>
          <w:sz w:val="26"/>
          <w:szCs w:val="26"/>
          <w:lang w:val="sv-SE" w:eastAsia="en-GB"/>
        </w:rPr>
      </w:pPr>
      <w:r w:rsidRPr="00BB4E3C">
        <w:rPr>
          <w:rFonts w:ascii="Times New Roman" w:hAnsi="Times New Roman" w:cs="Times New Roman"/>
          <w:b/>
          <w:sz w:val="26"/>
          <w:szCs w:val="26"/>
          <w:lang w:val="sv-SE"/>
        </w:rPr>
        <w:t>2.4 Java Spring Boot</w:t>
      </w:r>
      <w:r w:rsidRPr="00BB4E3C">
        <w:rPr>
          <w:rFonts w:ascii="Times New Roman" w:hAnsi="Times New Roman" w:cs="Times New Roman"/>
          <w:sz w:val="26"/>
          <w:szCs w:val="26"/>
          <w:lang w:val="sv-SE"/>
        </w:rPr>
        <w:tab/>
      </w:r>
      <w:r w:rsidRPr="00A36673">
        <w:rPr>
          <w:rFonts w:ascii="Times New Roman" w:hAnsi="Times New Roman" w:cs="Times New Roman"/>
          <w:noProof/>
          <w:sz w:val="26"/>
          <w:szCs w:val="26"/>
        </w:rPr>
        <w:fldChar w:fldCharType="begin"/>
      </w:r>
      <w:r w:rsidRPr="00BB4E3C">
        <w:rPr>
          <w:rFonts w:ascii="Times New Roman" w:hAnsi="Times New Roman" w:cs="Times New Roman"/>
          <w:sz w:val="26"/>
          <w:szCs w:val="26"/>
          <w:lang w:val="sv-SE"/>
        </w:rPr>
        <w:instrText xml:space="preserve"> PAGEREF _Toc215742371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sv-SE"/>
        </w:rPr>
        <w:t>11</w:t>
      </w:r>
      <w:r w:rsidRPr="00A36673">
        <w:rPr>
          <w:rFonts w:ascii="Times New Roman" w:hAnsi="Times New Roman" w:cs="Times New Roman"/>
          <w:noProof/>
          <w:sz w:val="26"/>
          <w:szCs w:val="26"/>
        </w:rPr>
        <w:fldChar w:fldCharType="end"/>
      </w:r>
    </w:p>
    <w:p w14:paraId="40812F83" w14:textId="57A3E4E1" w:rsidR="00B46C95" w:rsidRPr="00BB4E3C" w:rsidRDefault="00B46C95">
      <w:pPr>
        <w:pStyle w:val="TOC3"/>
        <w:tabs>
          <w:tab w:val="right" w:leader="dot" w:pos="8777"/>
        </w:tabs>
        <w:rPr>
          <w:rFonts w:ascii="Times New Roman" w:eastAsiaTheme="minorEastAsia" w:hAnsi="Times New Roman" w:cs="Times New Roman"/>
          <w:i w:val="0"/>
          <w:sz w:val="26"/>
          <w:szCs w:val="26"/>
          <w:lang w:val="sv-SE" w:eastAsia="en-GB"/>
        </w:rPr>
      </w:pPr>
      <w:r w:rsidRPr="00BB4E3C">
        <w:rPr>
          <w:rFonts w:ascii="Times New Roman" w:hAnsi="Times New Roman" w:cs="Times New Roman"/>
          <w:sz w:val="26"/>
          <w:szCs w:val="26"/>
          <w:lang w:val="sv-SE"/>
        </w:rPr>
        <w:t>2.4.1 Giới thiệu Tổng quan</w:t>
      </w:r>
      <w:r w:rsidRPr="00BB4E3C">
        <w:rPr>
          <w:rFonts w:ascii="Times New Roman" w:hAnsi="Times New Roman" w:cs="Times New Roman"/>
          <w:sz w:val="26"/>
          <w:szCs w:val="26"/>
          <w:lang w:val="sv-SE"/>
        </w:rPr>
        <w:tab/>
      </w:r>
      <w:r w:rsidRPr="00A36673">
        <w:rPr>
          <w:rFonts w:ascii="Times New Roman" w:hAnsi="Times New Roman" w:cs="Times New Roman"/>
          <w:noProof/>
          <w:sz w:val="26"/>
          <w:szCs w:val="26"/>
        </w:rPr>
        <w:fldChar w:fldCharType="begin"/>
      </w:r>
      <w:r w:rsidRPr="00BB4E3C">
        <w:rPr>
          <w:rFonts w:ascii="Times New Roman" w:hAnsi="Times New Roman" w:cs="Times New Roman"/>
          <w:sz w:val="26"/>
          <w:szCs w:val="26"/>
          <w:lang w:val="sv-SE"/>
        </w:rPr>
        <w:instrText xml:space="preserve"> PAGEREF _Toc215742372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sv-SE"/>
        </w:rPr>
        <w:t>11</w:t>
      </w:r>
      <w:r w:rsidRPr="00A36673">
        <w:rPr>
          <w:rFonts w:ascii="Times New Roman" w:hAnsi="Times New Roman" w:cs="Times New Roman"/>
          <w:noProof/>
          <w:sz w:val="26"/>
          <w:szCs w:val="26"/>
        </w:rPr>
        <w:fldChar w:fldCharType="end"/>
      </w:r>
    </w:p>
    <w:p w14:paraId="37088D88" w14:textId="4EC0FA02" w:rsidR="00B46C95" w:rsidRPr="00BB4E3C" w:rsidRDefault="00B46C95">
      <w:pPr>
        <w:pStyle w:val="TOC3"/>
        <w:tabs>
          <w:tab w:val="right" w:leader="dot" w:pos="8777"/>
        </w:tabs>
        <w:rPr>
          <w:rFonts w:ascii="Times New Roman" w:eastAsiaTheme="minorEastAsia" w:hAnsi="Times New Roman" w:cs="Times New Roman"/>
          <w:i w:val="0"/>
          <w:sz w:val="26"/>
          <w:szCs w:val="26"/>
          <w:lang w:val="sv-SE" w:eastAsia="en-GB"/>
        </w:rPr>
      </w:pPr>
      <w:r w:rsidRPr="00BB4E3C">
        <w:rPr>
          <w:rFonts w:ascii="Times New Roman" w:hAnsi="Times New Roman" w:cs="Times New Roman"/>
          <w:sz w:val="26"/>
          <w:szCs w:val="26"/>
          <w:lang w:val="sv-SE"/>
        </w:rPr>
        <w:t>2.4.2 Kiến trúc và Luồng Hoạt động (Luồng Request)</w:t>
      </w:r>
      <w:r w:rsidRPr="00BB4E3C">
        <w:rPr>
          <w:rFonts w:ascii="Times New Roman" w:hAnsi="Times New Roman" w:cs="Times New Roman"/>
          <w:sz w:val="26"/>
          <w:szCs w:val="26"/>
          <w:lang w:val="sv-SE"/>
        </w:rPr>
        <w:tab/>
      </w:r>
      <w:r w:rsidRPr="00A36673">
        <w:rPr>
          <w:rFonts w:ascii="Times New Roman" w:hAnsi="Times New Roman" w:cs="Times New Roman"/>
          <w:noProof/>
          <w:sz w:val="26"/>
          <w:szCs w:val="26"/>
        </w:rPr>
        <w:fldChar w:fldCharType="begin"/>
      </w:r>
      <w:r w:rsidRPr="00BB4E3C">
        <w:rPr>
          <w:rFonts w:ascii="Times New Roman" w:hAnsi="Times New Roman" w:cs="Times New Roman"/>
          <w:sz w:val="26"/>
          <w:szCs w:val="26"/>
          <w:lang w:val="sv-SE"/>
        </w:rPr>
        <w:instrText xml:space="preserve"> PAGEREF _Toc215742373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sidRPr="00BB4E3C">
        <w:rPr>
          <w:rFonts w:ascii="Times New Roman" w:hAnsi="Times New Roman" w:cs="Times New Roman"/>
          <w:sz w:val="26"/>
          <w:szCs w:val="26"/>
          <w:lang w:val="sv-SE"/>
        </w:rPr>
        <w:t>12</w:t>
      </w:r>
      <w:r w:rsidRPr="00A36673">
        <w:rPr>
          <w:rFonts w:ascii="Times New Roman" w:hAnsi="Times New Roman" w:cs="Times New Roman"/>
          <w:noProof/>
          <w:sz w:val="26"/>
          <w:szCs w:val="26"/>
        </w:rPr>
        <w:fldChar w:fldCharType="end"/>
      </w:r>
    </w:p>
    <w:p w14:paraId="5E2A652F" w14:textId="3647A87D"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CA"/>
        </w:rPr>
        <w:t>2.5 Angular Framework</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13</w:t>
      </w:r>
      <w:r w:rsidRPr="00A36673">
        <w:rPr>
          <w:rFonts w:ascii="Times New Roman" w:hAnsi="Times New Roman" w:cs="Times New Roman"/>
          <w:noProof/>
          <w:sz w:val="26"/>
          <w:szCs w:val="26"/>
        </w:rPr>
        <w:fldChar w:fldCharType="end"/>
      </w:r>
    </w:p>
    <w:p w14:paraId="1B78A08E" w14:textId="7FAB57F1" w:rsidR="00B46C95" w:rsidRPr="00A36673" w:rsidRDefault="00B46C95">
      <w:pPr>
        <w:pStyle w:val="TOC3"/>
        <w:tabs>
          <w:tab w:val="right" w:leader="dot" w:pos="8777"/>
        </w:tabs>
        <w:rPr>
          <w:rFonts w:ascii="Times New Roman" w:eastAsiaTheme="minorEastAsia" w:hAnsi="Times New Roman" w:cs="Times New Roman"/>
          <w:noProof/>
          <w:sz w:val="26"/>
          <w:szCs w:val="26"/>
          <w:lang w:eastAsia="en-GB"/>
        </w:rPr>
      </w:pPr>
      <w:r w:rsidRPr="00A36673">
        <w:rPr>
          <w:rFonts w:ascii="Times New Roman" w:hAnsi="Times New Roman" w:cs="Times New Roman"/>
          <w:noProof/>
          <w:sz w:val="26"/>
          <w:szCs w:val="26"/>
        </w:rPr>
        <w:t>2.5.1 Khái niệm tổng quan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13</w:t>
      </w:r>
      <w:r w:rsidRPr="00A36673">
        <w:rPr>
          <w:rFonts w:ascii="Times New Roman" w:hAnsi="Times New Roman" w:cs="Times New Roman"/>
          <w:noProof/>
          <w:sz w:val="26"/>
          <w:szCs w:val="26"/>
        </w:rPr>
        <w:fldChar w:fldCharType="end"/>
      </w:r>
    </w:p>
    <w:p w14:paraId="7DB43150" w14:textId="6999324F"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2.5.2 Kiến trúc và các khái niệm cốt lõi</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14</w:t>
      </w:r>
      <w:r w:rsidRPr="00A36673">
        <w:rPr>
          <w:rFonts w:ascii="Times New Roman" w:hAnsi="Times New Roman" w:cs="Times New Roman"/>
          <w:noProof/>
          <w:sz w:val="26"/>
          <w:szCs w:val="26"/>
        </w:rPr>
        <w:fldChar w:fldCharType="end"/>
      </w:r>
    </w:p>
    <w:p w14:paraId="04D4C014" w14:textId="730BFC85"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2.6 Microsoft SQL Server.</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17</w:t>
      </w:r>
      <w:r w:rsidRPr="00A36673">
        <w:rPr>
          <w:rFonts w:ascii="Times New Roman" w:hAnsi="Times New Roman" w:cs="Times New Roman"/>
          <w:noProof/>
          <w:sz w:val="26"/>
          <w:szCs w:val="26"/>
        </w:rPr>
        <w:fldChar w:fldCharType="end"/>
      </w:r>
    </w:p>
    <w:p w14:paraId="70D97609" w14:textId="095363EA" w:rsidR="00B46C95" w:rsidRPr="00A36673" w:rsidRDefault="00B46C95">
      <w:pPr>
        <w:pStyle w:val="TOC3"/>
        <w:tabs>
          <w:tab w:val="right" w:leader="dot" w:pos="8777"/>
        </w:tabs>
        <w:rPr>
          <w:rFonts w:ascii="Times New Roman" w:eastAsiaTheme="minorEastAsia" w:hAnsi="Times New Roman" w:cs="Times New Roman"/>
          <w:noProof/>
          <w:sz w:val="26"/>
          <w:szCs w:val="26"/>
          <w:lang w:eastAsia="en-GB"/>
        </w:rPr>
      </w:pPr>
      <w:r w:rsidRPr="00A36673">
        <w:rPr>
          <w:rFonts w:ascii="Times New Roman" w:hAnsi="Times New Roman" w:cs="Times New Roman"/>
          <w:noProof/>
          <w:sz w:val="26"/>
          <w:szCs w:val="26"/>
        </w:rPr>
        <w:t>2.6.1 Khái niệm và đặc điểm chính</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17</w:t>
      </w:r>
      <w:r w:rsidRPr="00A36673">
        <w:rPr>
          <w:rFonts w:ascii="Times New Roman" w:hAnsi="Times New Roman" w:cs="Times New Roman"/>
          <w:noProof/>
          <w:sz w:val="26"/>
          <w:szCs w:val="26"/>
        </w:rPr>
        <w:fldChar w:fldCharType="end"/>
      </w:r>
    </w:p>
    <w:p w14:paraId="61922F01" w14:textId="5218B61B"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2.6.2 Các thành phần quan trọng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_Toc215742379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17</w:t>
      </w:r>
      <w:r w:rsidRPr="00A36673">
        <w:rPr>
          <w:rFonts w:ascii="Times New Roman" w:hAnsi="Times New Roman" w:cs="Times New Roman"/>
          <w:noProof/>
          <w:sz w:val="26"/>
          <w:szCs w:val="26"/>
        </w:rPr>
        <w:fldChar w:fldCharType="end"/>
      </w:r>
    </w:p>
    <w:p w14:paraId="40221D65" w14:textId="71D4D469"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CA"/>
        </w:rPr>
        <w:t>CHƯƠNG 3: PHÂN TÍCH THIẾT KẾ</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18</w:t>
      </w:r>
      <w:r w:rsidRPr="00A36673">
        <w:rPr>
          <w:rFonts w:ascii="Times New Roman" w:hAnsi="Times New Roman" w:cs="Times New Roman"/>
          <w:noProof/>
          <w:sz w:val="26"/>
          <w:szCs w:val="26"/>
        </w:rPr>
        <w:fldChar w:fldCharType="end"/>
      </w:r>
    </w:p>
    <w:p w14:paraId="77CE71F9" w14:textId="6489CE15"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CA"/>
        </w:rPr>
        <w:t>3.1 Phân tích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18</w:t>
      </w:r>
      <w:r w:rsidRPr="00A36673">
        <w:rPr>
          <w:rFonts w:ascii="Times New Roman" w:hAnsi="Times New Roman" w:cs="Times New Roman"/>
          <w:noProof/>
          <w:sz w:val="26"/>
          <w:szCs w:val="26"/>
        </w:rPr>
        <w:fldChar w:fldCharType="end"/>
      </w:r>
    </w:p>
    <w:p w14:paraId="45F745D5" w14:textId="2F47CBCF"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3.1.1 Các chức năng cho sinh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18</w:t>
      </w:r>
      <w:r w:rsidRPr="00A36673">
        <w:rPr>
          <w:rFonts w:ascii="Times New Roman" w:hAnsi="Times New Roman" w:cs="Times New Roman"/>
          <w:noProof/>
          <w:sz w:val="26"/>
          <w:szCs w:val="26"/>
        </w:rPr>
        <w:fldChar w:fldCharType="end"/>
      </w:r>
    </w:p>
    <w:p w14:paraId="3A3ED745" w14:textId="12081ACD"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3.1.2 Các chức năng cho giảng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18</w:t>
      </w:r>
      <w:r w:rsidRPr="00A36673">
        <w:rPr>
          <w:rFonts w:ascii="Times New Roman" w:hAnsi="Times New Roman" w:cs="Times New Roman"/>
          <w:noProof/>
          <w:sz w:val="26"/>
          <w:szCs w:val="26"/>
        </w:rPr>
        <w:fldChar w:fldCharType="end"/>
      </w:r>
    </w:p>
    <w:p w14:paraId="17D53235" w14:textId="74C68C30"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3.1.3 Chức năng của quản trị viên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19</w:t>
      </w:r>
      <w:r w:rsidRPr="00A36673">
        <w:rPr>
          <w:rFonts w:ascii="Times New Roman" w:hAnsi="Times New Roman" w:cs="Times New Roman"/>
          <w:noProof/>
          <w:sz w:val="26"/>
          <w:szCs w:val="26"/>
        </w:rPr>
        <w:fldChar w:fldCharType="end"/>
      </w:r>
    </w:p>
    <w:p w14:paraId="68F3E14F" w14:textId="2A06DE11"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3.1.4 Chức năng toàn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19</w:t>
      </w:r>
      <w:r w:rsidRPr="00A36673">
        <w:rPr>
          <w:rFonts w:ascii="Times New Roman" w:hAnsi="Times New Roman" w:cs="Times New Roman"/>
          <w:noProof/>
          <w:sz w:val="26"/>
          <w:szCs w:val="26"/>
        </w:rPr>
        <w:fldChar w:fldCharType="end"/>
      </w:r>
    </w:p>
    <w:p w14:paraId="6F178D88" w14:textId="6BD489F8"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rPr>
        <w:t>3.2 Biểu đồ Usecase</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20</w:t>
      </w:r>
      <w:r w:rsidRPr="00A36673">
        <w:rPr>
          <w:rFonts w:ascii="Times New Roman" w:hAnsi="Times New Roman" w:cs="Times New Roman"/>
          <w:noProof/>
          <w:sz w:val="26"/>
          <w:szCs w:val="26"/>
        </w:rPr>
        <w:fldChar w:fldCharType="end"/>
      </w:r>
    </w:p>
    <w:p w14:paraId="759D8194" w14:textId="34D7B34B"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rPr>
        <w:t>3.2.1 Biểu đồ Usecase tổng quát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20</w:t>
      </w:r>
      <w:r w:rsidRPr="00A36673">
        <w:rPr>
          <w:rFonts w:ascii="Times New Roman" w:hAnsi="Times New Roman" w:cs="Times New Roman"/>
          <w:noProof/>
          <w:sz w:val="26"/>
          <w:szCs w:val="26"/>
        </w:rPr>
        <w:fldChar w:fldCharType="end"/>
      </w:r>
    </w:p>
    <w:p w14:paraId="36810F9D" w14:textId="4EC8AEA8"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3.3.2 Sơ đồ Use Case Quản trị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21</w:t>
      </w:r>
      <w:r w:rsidRPr="00A36673">
        <w:rPr>
          <w:rFonts w:ascii="Times New Roman" w:hAnsi="Times New Roman" w:cs="Times New Roman"/>
          <w:noProof/>
          <w:sz w:val="26"/>
          <w:szCs w:val="26"/>
        </w:rPr>
        <w:fldChar w:fldCharType="end"/>
      </w:r>
    </w:p>
    <w:p w14:paraId="1040D5D3" w14:textId="739860CB"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3.3.3 Sơ đồ Use Case của giảng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_Toc215742389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24</w:t>
      </w:r>
      <w:r w:rsidRPr="00A36673">
        <w:rPr>
          <w:rFonts w:ascii="Times New Roman" w:hAnsi="Times New Roman" w:cs="Times New Roman"/>
          <w:noProof/>
          <w:sz w:val="26"/>
          <w:szCs w:val="26"/>
        </w:rPr>
        <w:fldChar w:fldCharType="end"/>
      </w:r>
    </w:p>
    <w:p w14:paraId="2257C6B0" w14:textId="4A1DC079"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3.3.3.3 Use case quản lý điểm danh</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25</w:t>
      </w:r>
      <w:r w:rsidRPr="00A36673">
        <w:rPr>
          <w:rFonts w:ascii="Times New Roman" w:hAnsi="Times New Roman" w:cs="Times New Roman"/>
          <w:noProof/>
          <w:sz w:val="26"/>
          <w:szCs w:val="26"/>
        </w:rPr>
        <w:fldChar w:fldCharType="end"/>
      </w:r>
    </w:p>
    <w:p w14:paraId="1C6E08E9" w14:textId="7911D886"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CA"/>
        </w:rPr>
        <w:t>3.3 Các đối tượng dữ liệu</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26</w:t>
      </w:r>
      <w:r w:rsidRPr="00A36673">
        <w:rPr>
          <w:rFonts w:ascii="Times New Roman" w:hAnsi="Times New Roman" w:cs="Times New Roman"/>
          <w:noProof/>
          <w:sz w:val="26"/>
          <w:szCs w:val="26"/>
        </w:rPr>
        <w:fldChar w:fldCharType="end"/>
      </w:r>
    </w:p>
    <w:p w14:paraId="4458843F" w14:textId="43B3BFB1"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CA"/>
        </w:rPr>
        <w:t>3.4 Các thành phần của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27</w:t>
      </w:r>
      <w:r w:rsidRPr="00A36673">
        <w:rPr>
          <w:rFonts w:ascii="Times New Roman" w:hAnsi="Times New Roman" w:cs="Times New Roman"/>
          <w:noProof/>
          <w:sz w:val="26"/>
          <w:szCs w:val="26"/>
        </w:rPr>
        <w:fldChar w:fldCharType="end"/>
      </w:r>
    </w:p>
    <w:p w14:paraId="12D6482B" w14:textId="2E2E68F7"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CA"/>
        </w:rPr>
        <w:t>3.4 Cơ sở dữ liệu</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28</w:t>
      </w:r>
      <w:r w:rsidRPr="00A36673">
        <w:rPr>
          <w:rFonts w:ascii="Times New Roman" w:hAnsi="Times New Roman" w:cs="Times New Roman"/>
          <w:noProof/>
          <w:sz w:val="26"/>
          <w:szCs w:val="26"/>
        </w:rPr>
        <w:fldChar w:fldCharType="end"/>
      </w:r>
    </w:p>
    <w:p w14:paraId="419B66F3" w14:textId="0059C2CF"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US"/>
        </w:rPr>
        <w:t>3.5 Cấu trúc mạch của hệ thống IoT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29</w:t>
      </w:r>
      <w:r w:rsidRPr="00A36673">
        <w:rPr>
          <w:rFonts w:ascii="Times New Roman" w:hAnsi="Times New Roman" w:cs="Times New Roman"/>
          <w:noProof/>
          <w:sz w:val="26"/>
          <w:szCs w:val="26"/>
        </w:rPr>
        <w:fldChar w:fldCharType="end"/>
      </w:r>
    </w:p>
    <w:p w14:paraId="01C93D24" w14:textId="4167B8DF"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US"/>
        </w:rPr>
        <w:t>CHƯƠNG 4: CÀI ĐẶT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30</w:t>
      </w:r>
      <w:r w:rsidRPr="00A36673">
        <w:rPr>
          <w:rFonts w:ascii="Times New Roman" w:hAnsi="Times New Roman" w:cs="Times New Roman"/>
          <w:noProof/>
          <w:sz w:val="26"/>
          <w:szCs w:val="26"/>
        </w:rPr>
        <w:fldChar w:fldCharType="end"/>
      </w:r>
    </w:p>
    <w:p w14:paraId="203B3EC9" w14:textId="107478BD"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US"/>
        </w:rPr>
        <w:lastRenderedPageBreak/>
        <w:t>4.1 Cấu trúc cài đặt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30</w:t>
      </w:r>
      <w:r w:rsidRPr="00A36673">
        <w:rPr>
          <w:rFonts w:ascii="Times New Roman" w:hAnsi="Times New Roman" w:cs="Times New Roman"/>
          <w:noProof/>
          <w:sz w:val="26"/>
          <w:szCs w:val="26"/>
        </w:rPr>
        <w:fldChar w:fldCharType="end"/>
      </w:r>
    </w:p>
    <w:p w14:paraId="1BE45B0C" w14:textId="7FBF3832"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4.1.1 Backend</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_Toc215742397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30</w:t>
      </w:r>
      <w:r w:rsidRPr="00A36673">
        <w:rPr>
          <w:rFonts w:ascii="Times New Roman" w:hAnsi="Times New Roman" w:cs="Times New Roman"/>
          <w:bCs/>
          <w:noProof/>
          <w:sz w:val="26"/>
          <w:szCs w:val="26"/>
        </w:rPr>
        <w:fldChar w:fldCharType="end"/>
      </w:r>
    </w:p>
    <w:p w14:paraId="2285A46B" w14:textId="3AD04785"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bCs/>
          <w:noProof/>
          <w:sz w:val="26"/>
          <w:szCs w:val="26"/>
          <w:lang w:val="en-CA"/>
        </w:rPr>
        <w:t xml:space="preserve">4.4.2 </w:t>
      </w:r>
      <w:r w:rsidRPr="00A36673">
        <w:rPr>
          <w:rFonts w:ascii="Times New Roman" w:hAnsi="Times New Roman" w:cs="Times New Roman"/>
          <w:bCs/>
          <w:noProof/>
          <w:sz w:val="26"/>
          <w:szCs w:val="26"/>
          <w:lang w:val="en-US"/>
        </w:rPr>
        <w:t>Frontend</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31</w:t>
      </w:r>
      <w:r w:rsidRPr="00A36673">
        <w:rPr>
          <w:rFonts w:ascii="Times New Roman" w:hAnsi="Times New Roman" w:cs="Times New Roman"/>
          <w:noProof/>
          <w:sz w:val="26"/>
          <w:szCs w:val="26"/>
        </w:rPr>
        <w:fldChar w:fldCharType="end"/>
      </w:r>
    </w:p>
    <w:p w14:paraId="7C01542A" w14:textId="3F30D09C"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US"/>
        </w:rPr>
        <w:t>4.2 Mô tả API của hệ thống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_Toc215742399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32</w:t>
      </w:r>
      <w:r w:rsidRPr="00A36673">
        <w:rPr>
          <w:rFonts w:ascii="Times New Roman" w:hAnsi="Times New Roman" w:cs="Times New Roman"/>
          <w:noProof/>
          <w:sz w:val="26"/>
          <w:szCs w:val="26"/>
        </w:rPr>
        <w:fldChar w:fldCharType="end"/>
      </w:r>
    </w:p>
    <w:p w14:paraId="5A06D168" w14:textId="2BF755B9"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4.2.1 Nhóm API Quản lý lớp học</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_Toc215742400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32</w:t>
      </w:r>
      <w:r w:rsidRPr="00A36673">
        <w:rPr>
          <w:rFonts w:ascii="Times New Roman" w:hAnsi="Times New Roman" w:cs="Times New Roman"/>
          <w:bCs/>
          <w:noProof/>
          <w:sz w:val="26"/>
          <w:szCs w:val="26"/>
        </w:rPr>
        <w:fldChar w:fldCharType="end"/>
      </w:r>
    </w:p>
    <w:p w14:paraId="529C7040" w14:textId="0848E545"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4.2.2 Nhóm API Quản lý Điểm danh</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_Toc215742401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33</w:t>
      </w:r>
      <w:r w:rsidRPr="00A36673">
        <w:rPr>
          <w:rFonts w:ascii="Times New Roman" w:hAnsi="Times New Roman" w:cs="Times New Roman"/>
          <w:bCs/>
          <w:noProof/>
          <w:sz w:val="26"/>
          <w:szCs w:val="26"/>
        </w:rPr>
        <w:fldChar w:fldCharType="end"/>
      </w:r>
    </w:p>
    <w:p w14:paraId="568B2F8D" w14:textId="09690AC5"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4.2.3 Nhóm API Lịch dạy</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_Toc215742402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33</w:t>
      </w:r>
      <w:r w:rsidRPr="00A36673">
        <w:rPr>
          <w:rFonts w:ascii="Times New Roman" w:hAnsi="Times New Roman" w:cs="Times New Roman"/>
          <w:bCs/>
          <w:noProof/>
          <w:sz w:val="26"/>
          <w:szCs w:val="26"/>
        </w:rPr>
        <w:fldChar w:fldCharType="end"/>
      </w:r>
    </w:p>
    <w:p w14:paraId="34AC0812" w14:textId="234E8B53"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4.2.4 Nhóm API Thống kê</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_Toc215742403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33</w:t>
      </w:r>
      <w:r w:rsidRPr="00A36673">
        <w:rPr>
          <w:rFonts w:ascii="Times New Roman" w:hAnsi="Times New Roman" w:cs="Times New Roman"/>
          <w:bCs/>
          <w:noProof/>
          <w:sz w:val="26"/>
          <w:szCs w:val="26"/>
        </w:rPr>
        <w:fldChar w:fldCharType="end"/>
      </w:r>
    </w:p>
    <w:p w14:paraId="46BE57D5" w14:textId="1DADD385" w:rsidR="00B46C95" w:rsidRPr="00A36673" w:rsidRDefault="00B46C95">
      <w:pPr>
        <w:pStyle w:val="TOC3"/>
        <w:tabs>
          <w:tab w:val="right" w:leader="dot" w:pos="8777"/>
        </w:tabs>
        <w:rPr>
          <w:rFonts w:ascii="Times New Roman" w:eastAsiaTheme="minorEastAsia" w:hAnsi="Times New Roman" w:cs="Times New Roman"/>
          <w:bCs/>
          <w:i w:val="0"/>
          <w:iCs w:val="0"/>
          <w:noProof/>
          <w:sz w:val="26"/>
          <w:szCs w:val="26"/>
          <w:lang w:eastAsia="en-GB"/>
        </w:rPr>
      </w:pPr>
      <w:r w:rsidRPr="00A36673">
        <w:rPr>
          <w:rFonts w:ascii="Times New Roman" w:hAnsi="Times New Roman" w:cs="Times New Roman"/>
          <w:bCs/>
          <w:noProof/>
          <w:sz w:val="26"/>
          <w:szCs w:val="26"/>
          <w:lang w:val="en-US"/>
        </w:rPr>
        <w:t>4.2.5 Nhóm API Quy trình đăng kí vân tay và IoT</w:t>
      </w:r>
      <w:r w:rsidRPr="00A36673">
        <w:rPr>
          <w:rFonts w:ascii="Times New Roman" w:hAnsi="Times New Roman" w:cs="Times New Roman"/>
          <w:bCs/>
          <w:noProof/>
          <w:sz w:val="26"/>
          <w:szCs w:val="26"/>
        </w:rPr>
        <w:tab/>
      </w:r>
      <w:r w:rsidRPr="00A36673">
        <w:rPr>
          <w:rFonts w:ascii="Times New Roman" w:hAnsi="Times New Roman" w:cs="Times New Roman"/>
          <w:bCs/>
          <w:noProof/>
          <w:sz w:val="26"/>
          <w:szCs w:val="26"/>
        </w:rPr>
        <w:fldChar w:fldCharType="begin"/>
      </w:r>
      <w:r w:rsidRPr="00A36673">
        <w:rPr>
          <w:rFonts w:ascii="Times New Roman" w:hAnsi="Times New Roman" w:cs="Times New Roman"/>
          <w:bCs/>
          <w:noProof/>
          <w:sz w:val="26"/>
          <w:szCs w:val="26"/>
        </w:rPr>
        <w:instrText xml:space="preserve"> PAGEREF _Toc215742404 \h </w:instrText>
      </w:r>
      <w:r w:rsidRPr="00A36673">
        <w:rPr>
          <w:rFonts w:ascii="Times New Roman" w:hAnsi="Times New Roman" w:cs="Times New Roman"/>
          <w:bCs/>
          <w:noProof/>
          <w:sz w:val="26"/>
          <w:szCs w:val="26"/>
        </w:rPr>
      </w:r>
      <w:r w:rsidRPr="00A36673">
        <w:rPr>
          <w:rFonts w:ascii="Times New Roman" w:hAnsi="Times New Roman" w:cs="Times New Roman"/>
          <w:bCs/>
          <w:noProof/>
          <w:sz w:val="26"/>
          <w:szCs w:val="26"/>
        </w:rPr>
        <w:fldChar w:fldCharType="separate"/>
      </w:r>
      <w:r w:rsidR="0082492D">
        <w:rPr>
          <w:rFonts w:ascii="Times New Roman" w:hAnsi="Times New Roman" w:cs="Times New Roman"/>
          <w:bCs/>
          <w:noProof/>
          <w:sz w:val="26"/>
          <w:szCs w:val="26"/>
        </w:rPr>
        <w:t>33</w:t>
      </w:r>
      <w:r w:rsidRPr="00A36673">
        <w:rPr>
          <w:rFonts w:ascii="Times New Roman" w:hAnsi="Times New Roman" w:cs="Times New Roman"/>
          <w:bCs/>
          <w:noProof/>
          <w:sz w:val="26"/>
          <w:szCs w:val="26"/>
        </w:rPr>
        <w:fldChar w:fldCharType="end"/>
      </w:r>
    </w:p>
    <w:p w14:paraId="0F3C5030" w14:textId="5CD1698E"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bCs/>
          <w:noProof/>
          <w:sz w:val="26"/>
          <w:szCs w:val="26"/>
          <w:lang w:val="en-US"/>
        </w:rPr>
        <w:t>4.2.6 Nhóm API Xác thực tài khoản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34</w:t>
      </w:r>
      <w:r w:rsidRPr="00A36673">
        <w:rPr>
          <w:rFonts w:ascii="Times New Roman" w:hAnsi="Times New Roman" w:cs="Times New Roman"/>
          <w:noProof/>
          <w:sz w:val="26"/>
          <w:szCs w:val="26"/>
        </w:rPr>
        <w:fldChar w:fldCharType="end"/>
      </w:r>
    </w:p>
    <w:p w14:paraId="17DCF1B2" w14:textId="5BCC3913"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4.3 Mô tả cài đặt hệ thống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35</w:t>
      </w:r>
      <w:r w:rsidRPr="00A36673">
        <w:rPr>
          <w:rFonts w:ascii="Times New Roman" w:hAnsi="Times New Roman" w:cs="Times New Roman"/>
          <w:noProof/>
          <w:sz w:val="26"/>
          <w:szCs w:val="26"/>
        </w:rPr>
        <w:fldChar w:fldCharType="end"/>
      </w:r>
    </w:p>
    <w:p w14:paraId="1230EC3E" w14:textId="27FE0FEF"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4.3.1 Chuẩn bị môi trường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35</w:t>
      </w:r>
      <w:r w:rsidRPr="00A36673">
        <w:rPr>
          <w:rFonts w:ascii="Times New Roman" w:hAnsi="Times New Roman" w:cs="Times New Roman"/>
          <w:noProof/>
          <w:sz w:val="26"/>
          <w:szCs w:val="26"/>
        </w:rPr>
        <w:fldChar w:fldCharType="end"/>
      </w:r>
    </w:p>
    <w:p w14:paraId="79E3D14C" w14:textId="5B6F2D84"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4.3.2 Thiết lập Database (SQL Server)</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35</w:t>
      </w:r>
      <w:r w:rsidRPr="00A36673">
        <w:rPr>
          <w:rFonts w:ascii="Times New Roman" w:hAnsi="Times New Roman" w:cs="Times New Roman"/>
          <w:noProof/>
          <w:sz w:val="26"/>
          <w:szCs w:val="26"/>
        </w:rPr>
        <w:fldChar w:fldCharType="end"/>
      </w:r>
    </w:p>
    <w:p w14:paraId="33E15B74" w14:textId="4431D895"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 xml:space="preserve">4.3.3 </w:t>
      </w:r>
      <w:r w:rsidRPr="00A36673">
        <w:rPr>
          <w:rFonts w:ascii="Times New Roman" w:hAnsi="Times New Roman" w:cs="Times New Roman"/>
          <w:noProof/>
          <w:sz w:val="26"/>
          <w:szCs w:val="26"/>
          <w:lang w:val="en-CA"/>
        </w:rPr>
        <w:t>Thiết lập Backend (Spring Boot)</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_Toc215742409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35</w:t>
      </w:r>
      <w:r w:rsidRPr="00A36673">
        <w:rPr>
          <w:rFonts w:ascii="Times New Roman" w:hAnsi="Times New Roman" w:cs="Times New Roman"/>
          <w:noProof/>
          <w:sz w:val="26"/>
          <w:szCs w:val="26"/>
        </w:rPr>
        <w:fldChar w:fldCharType="end"/>
      </w:r>
    </w:p>
    <w:p w14:paraId="677E3AF1" w14:textId="31CB8F8A"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4.3.4 Thiết lập Frontend (Angular)</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36</w:t>
      </w:r>
      <w:r w:rsidRPr="00A36673">
        <w:rPr>
          <w:rFonts w:ascii="Times New Roman" w:hAnsi="Times New Roman" w:cs="Times New Roman"/>
          <w:noProof/>
          <w:sz w:val="26"/>
          <w:szCs w:val="26"/>
        </w:rPr>
        <w:fldChar w:fldCharType="end"/>
      </w:r>
    </w:p>
    <w:p w14:paraId="70A82C87" w14:textId="01270746"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4.3.5 Thiết lập Gemini AI</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37</w:t>
      </w:r>
      <w:r w:rsidRPr="00A36673">
        <w:rPr>
          <w:rFonts w:ascii="Times New Roman" w:hAnsi="Times New Roman" w:cs="Times New Roman"/>
          <w:noProof/>
          <w:sz w:val="26"/>
          <w:szCs w:val="26"/>
        </w:rPr>
        <w:fldChar w:fldCharType="end"/>
      </w:r>
    </w:p>
    <w:p w14:paraId="7EC13658" w14:textId="53E4CC74"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4.3.6 Thiết lập Email SMTP (Gmail)</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37</w:t>
      </w:r>
      <w:r w:rsidRPr="00A36673">
        <w:rPr>
          <w:rFonts w:ascii="Times New Roman" w:hAnsi="Times New Roman" w:cs="Times New Roman"/>
          <w:noProof/>
          <w:sz w:val="26"/>
          <w:szCs w:val="26"/>
        </w:rPr>
        <w:fldChar w:fldCharType="end"/>
      </w:r>
    </w:p>
    <w:p w14:paraId="554EBF2F" w14:textId="7229C795"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CA"/>
        </w:rPr>
        <w:t>4.3.7 Thiết lập Phần cứng (IoT - ESP32)</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37</w:t>
      </w:r>
      <w:r w:rsidRPr="00A36673">
        <w:rPr>
          <w:rFonts w:ascii="Times New Roman" w:hAnsi="Times New Roman" w:cs="Times New Roman"/>
          <w:noProof/>
          <w:sz w:val="26"/>
          <w:szCs w:val="26"/>
        </w:rPr>
        <w:fldChar w:fldCharType="end"/>
      </w:r>
    </w:p>
    <w:p w14:paraId="49095999" w14:textId="265F1163"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US"/>
        </w:rPr>
        <w:t>CHƯƠNG 5: GIAO DIỆN NGƯỜI DÙNG VÀ KIỂM THỬ</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39</w:t>
      </w:r>
      <w:r w:rsidRPr="00A36673">
        <w:rPr>
          <w:rFonts w:ascii="Times New Roman" w:hAnsi="Times New Roman" w:cs="Times New Roman"/>
          <w:noProof/>
          <w:sz w:val="26"/>
          <w:szCs w:val="26"/>
        </w:rPr>
        <w:fldChar w:fldCharType="end"/>
      </w:r>
    </w:p>
    <w:p w14:paraId="06BF0F2A" w14:textId="0D7FD25E"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5.1 Giao diện người dùng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39</w:t>
      </w:r>
      <w:r w:rsidRPr="00A36673">
        <w:rPr>
          <w:rFonts w:ascii="Times New Roman" w:hAnsi="Times New Roman" w:cs="Times New Roman"/>
          <w:noProof/>
          <w:sz w:val="26"/>
          <w:szCs w:val="26"/>
        </w:rPr>
        <w:fldChar w:fldCharType="end"/>
      </w:r>
    </w:p>
    <w:p w14:paraId="6AB563CB" w14:textId="13ED895C"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5.1.1 Giao diện  hệ thống</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_Toc215742416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39</w:t>
      </w:r>
      <w:r w:rsidRPr="00A36673">
        <w:rPr>
          <w:rFonts w:ascii="Times New Roman" w:hAnsi="Times New Roman" w:cs="Times New Roman"/>
          <w:noProof/>
          <w:sz w:val="26"/>
          <w:szCs w:val="26"/>
        </w:rPr>
        <w:fldChar w:fldCharType="end"/>
      </w:r>
    </w:p>
    <w:p w14:paraId="4BC26306" w14:textId="1DB65C66"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5.1.2 Giao diện cho quản tri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_Toc215742417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41</w:t>
      </w:r>
      <w:r w:rsidRPr="00A36673">
        <w:rPr>
          <w:rFonts w:ascii="Times New Roman" w:hAnsi="Times New Roman" w:cs="Times New Roman"/>
          <w:noProof/>
          <w:sz w:val="26"/>
          <w:szCs w:val="26"/>
        </w:rPr>
        <w:fldChar w:fldCharType="end"/>
      </w:r>
    </w:p>
    <w:p w14:paraId="7B5DB5D1" w14:textId="3A8B0481"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5.1.3Giao diện cho Giảng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_Toc215742418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47</w:t>
      </w:r>
      <w:r w:rsidRPr="00A36673">
        <w:rPr>
          <w:rFonts w:ascii="Times New Roman" w:hAnsi="Times New Roman" w:cs="Times New Roman"/>
          <w:noProof/>
          <w:sz w:val="26"/>
          <w:szCs w:val="26"/>
        </w:rPr>
        <w:fldChar w:fldCharType="end"/>
      </w:r>
    </w:p>
    <w:p w14:paraId="55150E8E" w14:textId="4FCCBBD3"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5.1.4 Giao diện cho Sinh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_Toc215742419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55</w:t>
      </w:r>
      <w:r w:rsidRPr="00A36673">
        <w:rPr>
          <w:rFonts w:ascii="Times New Roman" w:hAnsi="Times New Roman" w:cs="Times New Roman"/>
          <w:noProof/>
          <w:sz w:val="26"/>
          <w:szCs w:val="26"/>
        </w:rPr>
        <w:fldChar w:fldCharType="end"/>
      </w:r>
    </w:p>
    <w:p w14:paraId="23DC52B3" w14:textId="6649FC6E"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bCs/>
          <w:noProof/>
          <w:sz w:val="26"/>
          <w:szCs w:val="26"/>
          <w:lang w:val="en-US"/>
        </w:rPr>
        <w:t>5.2 kiểm thử chương trình</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_Toc215742420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58</w:t>
      </w:r>
      <w:r w:rsidRPr="00A36673">
        <w:rPr>
          <w:rFonts w:ascii="Times New Roman" w:hAnsi="Times New Roman" w:cs="Times New Roman"/>
          <w:noProof/>
          <w:sz w:val="26"/>
          <w:szCs w:val="26"/>
        </w:rPr>
        <w:fldChar w:fldCharType="end"/>
      </w:r>
    </w:p>
    <w:p w14:paraId="565D7332" w14:textId="45C4A26A"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5.2.1 Quy trình giảng viên thêm vân tay cho sinh viên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_Toc215742421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58</w:t>
      </w:r>
      <w:r w:rsidRPr="00A36673">
        <w:rPr>
          <w:rFonts w:ascii="Times New Roman" w:hAnsi="Times New Roman" w:cs="Times New Roman"/>
          <w:noProof/>
          <w:sz w:val="26"/>
          <w:szCs w:val="26"/>
        </w:rPr>
        <w:fldChar w:fldCharType="end"/>
      </w:r>
    </w:p>
    <w:p w14:paraId="5A191AA8" w14:textId="0C32C631" w:rsidR="00B46C95" w:rsidRPr="00A36673" w:rsidRDefault="00B46C95">
      <w:pPr>
        <w:pStyle w:val="TOC3"/>
        <w:tabs>
          <w:tab w:val="right" w:leader="dot" w:pos="8777"/>
        </w:tabs>
        <w:rPr>
          <w:rFonts w:ascii="Times New Roman" w:eastAsiaTheme="minorEastAsia" w:hAnsi="Times New Roman" w:cs="Times New Roman"/>
          <w:i w:val="0"/>
          <w:iCs w:val="0"/>
          <w:noProof/>
          <w:sz w:val="26"/>
          <w:szCs w:val="26"/>
          <w:lang w:eastAsia="en-GB"/>
        </w:rPr>
      </w:pPr>
      <w:r w:rsidRPr="00A36673">
        <w:rPr>
          <w:rFonts w:ascii="Times New Roman" w:hAnsi="Times New Roman" w:cs="Times New Roman"/>
          <w:noProof/>
          <w:sz w:val="26"/>
          <w:szCs w:val="26"/>
          <w:lang w:val="en-US"/>
        </w:rPr>
        <w:t>5.2.2 Quy trình thêm lịch học cho lớp</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_Toc215742422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61</w:t>
      </w:r>
      <w:r w:rsidRPr="00A36673">
        <w:rPr>
          <w:rFonts w:ascii="Times New Roman" w:hAnsi="Times New Roman" w:cs="Times New Roman"/>
          <w:noProof/>
          <w:sz w:val="26"/>
          <w:szCs w:val="26"/>
        </w:rPr>
        <w:fldChar w:fldCharType="end"/>
      </w:r>
    </w:p>
    <w:p w14:paraId="1020828A" w14:textId="3848C538"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CA"/>
        </w:rPr>
        <w:t>CHƯƠNG 6: KẾT LUẬN VÀ HƯỚNG PHÁT TRIỂN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_Toc215742423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65</w:t>
      </w:r>
      <w:r w:rsidRPr="00A36673">
        <w:rPr>
          <w:rFonts w:ascii="Times New Roman" w:hAnsi="Times New Roman" w:cs="Times New Roman"/>
          <w:noProof/>
          <w:sz w:val="26"/>
          <w:szCs w:val="26"/>
        </w:rPr>
        <w:fldChar w:fldCharType="end"/>
      </w:r>
    </w:p>
    <w:p w14:paraId="4A3CA400" w14:textId="7EDDCC61" w:rsidR="00B46C95" w:rsidRPr="00A36673" w:rsidRDefault="00B46C95">
      <w:pPr>
        <w:pStyle w:val="TOC1"/>
        <w:tabs>
          <w:tab w:val="right" w:leader="dot" w:pos="8777"/>
        </w:tabs>
        <w:rPr>
          <w:rFonts w:ascii="Times New Roman" w:eastAsiaTheme="minorEastAsia" w:hAnsi="Times New Roman" w:cs="Times New Roman"/>
          <w:b w:val="0"/>
          <w:bCs w:val="0"/>
          <w:caps w:val="0"/>
          <w:noProof/>
          <w:sz w:val="26"/>
          <w:szCs w:val="26"/>
          <w:lang w:eastAsia="en-GB"/>
        </w:rPr>
      </w:pPr>
      <w:r w:rsidRPr="00A36673">
        <w:rPr>
          <w:rFonts w:ascii="Times New Roman" w:hAnsi="Times New Roman" w:cs="Times New Roman"/>
          <w:noProof/>
          <w:sz w:val="26"/>
          <w:szCs w:val="26"/>
          <w:lang w:val="en-CA"/>
        </w:rPr>
        <w:t>6.1. Kết luận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_Toc215742424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65</w:t>
      </w:r>
      <w:r w:rsidRPr="00A36673">
        <w:rPr>
          <w:rFonts w:ascii="Times New Roman" w:hAnsi="Times New Roman" w:cs="Times New Roman"/>
          <w:noProof/>
          <w:sz w:val="26"/>
          <w:szCs w:val="26"/>
        </w:rPr>
        <w:fldChar w:fldCharType="end"/>
      </w:r>
    </w:p>
    <w:p w14:paraId="136C72DD" w14:textId="1B5524DE" w:rsidR="00B46C95" w:rsidRPr="00A36673" w:rsidRDefault="00B46C95">
      <w:pPr>
        <w:pStyle w:val="TOC2"/>
        <w:tabs>
          <w:tab w:val="right" w:leader="dot" w:pos="8777"/>
        </w:tabs>
        <w:rPr>
          <w:rFonts w:ascii="Times New Roman" w:eastAsiaTheme="minorEastAsia" w:hAnsi="Times New Roman" w:cs="Times New Roman"/>
          <w:smallCaps w:val="0"/>
          <w:noProof/>
          <w:sz w:val="26"/>
          <w:szCs w:val="26"/>
          <w:lang w:eastAsia="en-GB"/>
        </w:rPr>
      </w:pPr>
      <w:r w:rsidRPr="00A36673">
        <w:rPr>
          <w:rFonts w:ascii="Times New Roman" w:hAnsi="Times New Roman" w:cs="Times New Roman"/>
          <w:b/>
          <w:noProof/>
          <w:sz w:val="26"/>
          <w:szCs w:val="26"/>
          <w:lang w:val="en-CA"/>
        </w:rPr>
        <w:t>6.2. Hướng phát triển</w:t>
      </w:r>
      <w:r w:rsidRPr="00A36673">
        <w:rPr>
          <w:rFonts w:ascii="Times New Roman" w:hAnsi="Times New Roman" w:cs="Times New Roman"/>
          <w:noProof/>
          <w:sz w:val="26"/>
          <w:szCs w:val="26"/>
        </w:rPr>
        <w:tab/>
      </w:r>
      <w:r w:rsidRPr="00A36673">
        <w:rPr>
          <w:rFonts w:ascii="Times New Roman" w:hAnsi="Times New Roman" w:cs="Times New Roman"/>
          <w:noProof/>
          <w:sz w:val="26"/>
          <w:szCs w:val="26"/>
        </w:rPr>
        <w:fldChar w:fldCharType="begin"/>
      </w:r>
      <w:r w:rsidRPr="00A36673">
        <w:rPr>
          <w:rFonts w:ascii="Times New Roman" w:hAnsi="Times New Roman" w:cs="Times New Roman"/>
          <w:noProof/>
          <w:sz w:val="26"/>
          <w:szCs w:val="26"/>
        </w:rPr>
        <w:instrText xml:space="preserve"> PAGEREF _Toc215742425 \h </w:instrText>
      </w:r>
      <w:r w:rsidRPr="00A36673">
        <w:rPr>
          <w:rFonts w:ascii="Times New Roman" w:hAnsi="Times New Roman" w:cs="Times New Roman"/>
          <w:noProof/>
          <w:sz w:val="26"/>
          <w:szCs w:val="26"/>
        </w:rPr>
      </w:r>
      <w:r w:rsidRPr="00A36673">
        <w:rPr>
          <w:rFonts w:ascii="Times New Roman" w:hAnsi="Times New Roman" w:cs="Times New Roman"/>
          <w:noProof/>
          <w:sz w:val="26"/>
          <w:szCs w:val="26"/>
        </w:rPr>
        <w:fldChar w:fldCharType="separate"/>
      </w:r>
      <w:r w:rsidR="0082492D">
        <w:rPr>
          <w:rFonts w:ascii="Times New Roman" w:hAnsi="Times New Roman" w:cs="Times New Roman"/>
          <w:noProof/>
          <w:sz w:val="26"/>
          <w:szCs w:val="26"/>
        </w:rPr>
        <w:t>65</w:t>
      </w:r>
      <w:r w:rsidRPr="00A36673">
        <w:rPr>
          <w:rFonts w:ascii="Times New Roman" w:hAnsi="Times New Roman" w:cs="Times New Roman"/>
          <w:noProof/>
          <w:sz w:val="26"/>
          <w:szCs w:val="26"/>
        </w:rPr>
        <w:fldChar w:fldCharType="end"/>
      </w:r>
    </w:p>
    <w:p w14:paraId="2BE1E42E" w14:textId="427F3A1D" w:rsidR="000C5451" w:rsidRPr="00A36673" w:rsidRDefault="00610DCE" w:rsidP="00CD60E0">
      <w:pPr>
        <w:pStyle w:val="Heading1"/>
        <w:spacing w:before="0"/>
        <w:jc w:val="center"/>
        <w:rPr>
          <w:rFonts w:ascii="Times New Roman" w:hAnsi="Times New Roman" w:cs="Times New Roman"/>
          <w:b/>
          <w:bCs/>
          <w:color w:val="auto"/>
          <w:sz w:val="28"/>
          <w:szCs w:val="28"/>
          <w:lang w:val="en-US"/>
        </w:rPr>
      </w:pPr>
      <w:r w:rsidRPr="00A36673">
        <w:rPr>
          <w:rFonts w:ascii="Times New Roman" w:eastAsiaTheme="minorHAnsi" w:hAnsi="Times New Roman" w:cs="Times New Roman"/>
          <w:b/>
          <w:bCs/>
          <w:caps/>
          <w:smallCaps/>
          <w:color w:val="auto"/>
          <w:sz w:val="26"/>
          <w:szCs w:val="26"/>
        </w:rPr>
        <w:fldChar w:fldCharType="end"/>
      </w:r>
    </w:p>
    <w:p w14:paraId="4101E969" w14:textId="77777777" w:rsidR="00146E47" w:rsidRDefault="00146E47" w:rsidP="00146E47">
      <w:pPr>
        <w:spacing w:after="0" w:line="312" w:lineRule="auto"/>
        <w:rPr>
          <w:rFonts w:ascii="Times New Roman" w:hAnsi="Times New Roman" w:cs="Times New Roman"/>
          <w:b/>
          <w:bCs/>
          <w:sz w:val="26"/>
          <w:szCs w:val="26"/>
          <w:lang w:val="en-US"/>
        </w:rPr>
      </w:pPr>
    </w:p>
    <w:p w14:paraId="7B887A9D" w14:textId="77777777" w:rsidR="00146E47" w:rsidRDefault="00146E47" w:rsidP="00146E47">
      <w:pPr>
        <w:spacing w:after="0" w:line="312" w:lineRule="auto"/>
        <w:rPr>
          <w:rFonts w:ascii="Times New Roman" w:hAnsi="Times New Roman" w:cs="Times New Roman"/>
          <w:b/>
          <w:bCs/>
          <w:sz w:val="26"/>
          <w:szCs w:val="26"/>
          <w:lang w:val="en-US"/>
        </w:rPr>
      </w:pPr>
    </w:p>
    <w:p w14:paraId="2A344FB9" w14:textId="77777777" w:rsidR="00146E47" w:rsidRDefault="00146E47" w:rsidP="00146E47">
      <w:pPr>
        <w:spacing w:after="0" w:line="312" w:lineRule="auto"/>
        <w:rPr>
          <w:rFonts w:ascii="Times New Roman" w:hAnsi="Times New Roman" w:cs="Times New Roman"/>
          <w:b/>
          <w:bCs/>
          <w:sz w:val="26"/>
          <w:szCs w:val="26"/>
          <w:lang w:val="en-US"/>
        </w:rPr>
      </w:pPr>
    </w:p>
    <w:p w14:paraId="36E4DA7B" w14:textId="77777777" w:rsidR="00146E47" w:rsidRDefault="00146E47" w:rsidP="00146E47">
      <w:pPr>
        <w:spacing w:after="0" w:line="312" w:lineRule="auto"/>
        <w:rPr>
          <w:rFonts w:ascii="Times New Roman" w:hAnsi="Times New Roman" w:cs="Times New Roman"/>
          <w:b/>
          <w:bCs/>
          <w:sz w:val="26"/>
          <w:szCs w:val="26"/>
          <w:lang w:val="en-US"/>
        </w:rPr>
      </w:pPr>
    </w:p>
    <w:p w14:paraId="0CD59FE9" w14:textId="77777777" w:rsidR="00C34AD8" w:rsidRDefault="00C34AD8" w:rsidP="00146E47">
      <w:pPr>
        <w:spacing w:after="0" w:line="312" w:lineRule="auto"/>
        <w:rPr>
          <w:rFonts w:ascii="Times New Roman" w:hAnsi="Times New Roman" w:cs="Times New Roman"/>
          <w:b/>
          <w:bCs/>
          <w:sz w:val="26"/>
          <w:szCs w:val="26"/>
          <w:lang w:val="en-US"/>
        </w:rPr>
      </w:pPr>
    </w:p>
    <w:p w14:paraId="6BA26CE1" w14:textId="7FC6185F" w:rsidR="00B46C95" w:rsidRPr="0064092E" w:rsidRDefault="00B46C95" w:rsidP="00B46C95">
      <w:pPr>
        <w:pStyle w:val="Heading1"/>
        <w:jc w:val="center"/>
        <w:rPr>
          <w:rFonts w:ascii="Times New Roman" w:hAnsi="Times New Roman" w:cs="Times New Roman"/>
          <w:b/>
          <w:bCs/>
          <w:color w:val="auto"/>
          <w:sz w:val="26"/>
          <w:szCs w:val="26"/>
          <w:lang w:val="en-US"/>
        </w:rPr>
      </w:pPr>
      <w:bookmarkStart w:id="4" w:name="_Toc215742358"/>
      <w:r w:rsidRPr="0064092E">
        <w:rPr>
          <w:rFonts w:ascii="Times New Roman" w:hAnsi="Times New Roman" w:cs="Times New Roman"/>
          <w:b/>
          <w:bCs/>
          <w:color w:val="auto"/>
          <w:sz w:val="26"/>
          <w:szCs w:val="26"/>
          <w:lang w:val="en-US"/>
        </w:rPr>
        <w:lastRenderedPageBreak/>
        <w:t>DANH MỤC HÌNH ẢNH</w:t>
      </w:r>
      <w:bookmarkEnd w:id="4"/>
    </w:p>
    <w:p w14:paraId="7FED489D" w14:textId="77777777" w:rsidR="0064092E" w:rsidRDefault="00B46C95" w:rsidP="00C34AD8">
      <w:pPr>
        <w:spacing w:after="0" w:line="312" w:lineRule="auto"/>
        <w:jc w:val="center"/>
        <w:rPr>
          <w:noProof/>
        </w:rPr>
      </w:pPr>
      <w:r w:rsidRPr="004540B9">
        <w:rPr>
          <w:rFonts w:ascii="Times New Roman" w:hAnsi="Times New Roman" w:cs="Times New Roman"/>
          <w:b/>
          <w:bCs/>
          <w:sz w:val="26"/>
          <w:szCs w:val="26"/>
          <w:lang w:val="en-US"/>
        </w:rPr>
        <w:t xml:space="preserve"> </w:t>
      </w:r>
      <w:r w:rsidR="004060E6" w:rsidRPr="00123E06">
        <w:rPr>
          <w:rFonts w:ascii="Times New Roman" w:hAnsi="Times New Roman" w:cs="Times New Roman"/>
          <w:b/>
          <w:bCs/>
          <w:sz w:val="26"/>
          <w:szCs w:val="26"/>
          <w:lang w:val="en-US"/>
        </w:rPr>
        <w:fldChar w:fldCharType="begin"/>
      </w:r>
      <w:r w:rsidR="004060E6" w:rsidRPr="00123E06">
        <w:rPr>
          <w:rFonts w:ascii="Times New Roman" w:hAnsi="Times New Roman" w:cs="Times New Roman"/>
          <w:b/>
          <w:bCs/>
          <w:sz w:val="26"/>
          <w:szCs w:val="26"/>
          <w:lang w:val="en-US"/>
        </w:rPr>
        <w:instrText xml:space="preserve"> TOC \h \z \c "Hình" </w:instrText>
      </w:r>
      <w:r w:rsidR="004060E6" w:rsidRPr="00123E06">
        <w:rPr>
          <w:rFonts w:ascii="Times New Roman" w:hAnsi="Times New Roman" w:cs="Times New Roman"/>
          <w:b/>
          <w:bCs/>
          <w:sz w:val="26"/>
          <w:szCs w:val="26"/>
          <w:lang w:val="en-US"/>
        </w:rPr>
        <w:fldChar w:fldCharType="separate"/>
      </w:r>
    </w:p>
    <w:p w14:paraId="4D07B408" w14:textId="19BDC261" w:rsid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0" w:history="1">
        <w:r w:rsidRPr="003803A4">
          <w:rPr>
            <w:rStyle w:val="Hyperlink"/>
            <w:noProof/>
          </w:rPr>
          <w:t>Hình 1: Tổng quan module ESP32</w:t>
        </w:r>
        <w:r>
          <w:rPr>
            <w:noProof/>
            <w:webHidden/>
          </w:rPr>
          <w:tab/>
        </w:r>
        <w:r>
          <w:rPr>
            <w:noProof/>
            <w:webHidden/>
          </w:rPr>
          <w:fldChar w:fldCharType="begin"/>
        </w:r>
        <w:r>
          <w:rPr>
            <w:noProof/>
            <w:webHidden/>
          </w:rPr>
          <w:instrText xml:space="preserve"> PAGEREF _Toc215950060 \h </w:instrText>
        </w:r>
        <w:r>
          <w:rPr>
            <w:noProof/>
            <w:webHidden/>
          </w:rPr>
        </w:r>
        <w:r>
          <w:rPr>
            <w:noProof/>
            <w:webHidden/>
          </w:rPr>
          <w:fldChar w:fldCharType="separate"/>
        </w:r>
        <w:r>
          <w:rPr>
            <w:noProof/>
            <w:webHidden/>
          </w:rPr>
          <w:t>4</w:t>
        </w:r>
        <w:r>
          <w:rPr>
            <w:noProof/>
            <w:webHidden/>
          </w:rPr>
          <w:fldChar w:fldCharType="end"/>
        </w:r>
      </w:hyperlink>
    </w:p>
    <w:p w14:paraId="3B9280A1" w14:textId="0F6AEB45"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1" w:history="1">
        <w:r w:rsidRPr="0064092E">
          <w:rPr>
            <w:rStyle w:val="Hyperlink"/>
            <w:noProof/>
          </w:rPr>
          <w:t>Hình 2: Vị trí l Led, nút ấn trên ESP32</w:t>
        </w:r>
        <w:r w:rsidRPr="0064092E">
          <w:rPr>
            <w:noProof/>
            <w:webHidden/>
          </w:rPr>
          <w:tab/>
        </w:r>
        <w:r w:rsidRPr="0064092E">
          <w:rPr>
            <w:noProof/>
            <w:webHidden/>
          </w:rPr>
          <w:fldChar w:fldCharType="begin"/>
        </w:r>
        <w:r w:rsidRPr="0064092E">
          <w:rPr>
            <w:noProof/>
            <w:webHidden/>
          </w:rPr>
          <w:instrText xml:space="preserve"> PAGEREF _Toc215950061 \h </w:instrText>
        </w:r>
        <w:r w:rsidRPr="0064092E">
          <w:rPr>
            <w:noProof/>
            <w:webHidden/>
          </w:rPr>
        </w:r>
        <w:r w:rsidRPr="0064092E">
          <w:rPr>
            <w:noProof/>
            <w:webHidden/>
          </w:rPr>
          <w:fldChar w:fldCharType="separate"/>
        </w:r>
        <w:r w:rsidRPr="0064092E">
          <w:rPr>
            <w:noProof/>
            <w:webHidden/>
          </w:rPr>
          <w:t>5</w:t>
        </w:r>
        <w:r w:rsidRPr="0064092E">
          <w:rPr>
            <w:noProof/>
            <w:webHidden/>
          </w:rPr>
          <w:fldChar w:fldCharType="end"/>
        </w:r>
      </w:hyperlink>
    </w:p>
    <w:p w14:paraId="7E5D85A3" w14:textId="3FA131D2"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2" w:history="1">
        <w:r w:rsidRPr="0064092E">
          <w:rPr>
            <w:rStyle w:val="Hyperlink"/>
            <w:noProof/>
          </w:rPr>
          <w:t>Hình 3: Vị trí chân trên ESP32</w:t>
        </w:r>
        <w:r w:rsidRPr="0064092E">
          <w:rPr>
            <w:noProof/>
            <w:webHidden/>
          </w:rPr>
          <w:tab/>
        </w:r>
        <w:r w:rsidRPr="0064092E">
          <w:rPr>
            <w:noProof/>
            <w:webHidden/>
          </w:rPr>
          <w:fldChar w:fldCharType="begin"/>
        </w:r>
        <w:r w:rsidRPr="0064092E">
          <w:rPr>
            <w:noProof/>
            <w:webHidden/>
          </w:rPr>
          <w:instrText xml:space="preserve"> PAGEREF _Toc215950062 \h </w:instrText>
        </w:r>
        <w:r w:rsidRPr="0064092E">
          <w:rPr>
            <w:noProof/>
            <w:webHidden/>
          </w:rPr>
        </w:r>
        <w:r w:rsidRPr="0064092E">
          <w:rPr>
            <w:noProof/>
            <w:webHidden/>
          </w:rPr>
          <w:fldChar w:fldCharType="separate"/>
        </w:r>
        <w:r w:rsidRPr="0064092E">
          <w:rPr>
            <w:noProof/>
            <w:webHidden/>
          </w:rPr>
          <w:t>5</w:t>
        </w:r>
        <w:r w:rsidRPr="0064092E">
          <w:rPr>
            <w:noProof/>
            <w:webHidden/>
          </w:rPr>
          <w:fldChar w:fldCharType="end"/>
        </w:r>
      </w:hyperlink>
    </w:p>
    <w:p w14:paraId="64DCC6A8" w14:textId="13B24B0F"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3" w:history="1">
        <w:r w:rsidRPr="0064092E">
          <w:rPr>
            <w:rStyle w:val="Hyperlink"/>
            <w:noProof/>
          </w:rPr>
          <w:t>Hình 4: Tổng quan module AS608</w:t>
        </w:r>
        <w:r w:rsidRPr="0064092E">
          <w:rPr>
            <w:noProof/>
            <w:webHidden/>
          </w:rPr>
          <w:tab/>
        </w:r>
        <w:r w:rsidRPr="0064092E">
          <w:rPr>
            <w:noProof/>
            <w:webHidden/>
          </w:rPr>
          <w:fldChar w:fldCharType="begin"/>
        </w:r>
        <w:r w:rsidRPr="0064092E">
          <w:rPr>
            <w:noProof/>
            <w:webHidden/>
          </w:rPr>
          <w:instrText xml:space="preserve"> PAGEREF _Toc215950063 \h </w:instrText>
        </w:r>
        <w:r w:rsidRPr="0064092E">
          <w:rPr>
            <w:noProof/>
            <w:webHidden/>
          </w:rPr>
        </w:r>
        <w:r w:rsidRPr="0064092E">
          <w:rPr>
            <w:noProof/>
            <w:webHidden/>
          </w:rPr>
          <w:fldChar w:fldCharType="separate"/>
        </w:r>
        <w:r w:rsidRPr="0064092E">
          <w:rPr>
            <w:noProof/>
            <w:webHidden/>
          </w:rPr>
          <w:t>7</w:t>
        </w:r>
        <w:r w:rsidRPr="0064092E">
          <w:rPr>
            <w:noProof/>
            <w:webHidden/>
          </w:rPr>
          <w:fldChar w:fldCharType="end"/>
        </w:r>
      </w:hyperlink>
    </w:p>
    <w:p w14:paraId="04BE1265" w14:textId="3894F85A"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4" w:history="1">
        <w:r w:rsidRPr="0064092E">
          <w:rPr>
            <w:rStyle w:val="Hyperlink"/>
            <w:noProof/>
          </w:rPr>
          <w:t>Hình 5: Sơ đồ chân AS608</w:t>
        </w:r>
        <w:r w:rsidRPr="0064092E">
          <w:rPr>
            <w:noProof/>
            <w:webHidden/>
          </w:rPr>
          <w:tab/>
        </w:r>
        <w:r w:rsidRPr="0064092E">
          <w:rPr>
            <w:noProof/>
            <w:webHidden/>
          </w:rPr>
          <w:fldChar w:fldCharType="begin"/>
        </w:r>
        <w:r w:rsidRPr="0064092E">
          <w:rPr>
            <w:noProof/>
            <w:webHidden/>
          </w:rPr>
          <w:instrText xml:space="preserve"> PAGEREF _Toc215950064 \h </w:instrText>
        </w:r>
        <w:r w:rsidRPr="0064092E">
          <w:rPr>
            <w:noProof/>
            <w:webHidden/>
          </w:rPr>
        </w:r>
        <w:r w:rsidRPr="0064092E">
          <w:rPr>
            <w:noProof/>
            <w:webHidden/>
          </w:rPr>
          <w:fldChar w:fldCharType="separate"/>
        </w:r>
        <w:r w:rsidRPr="0064092E">
          <w:rPr>
            <w:noProof/>
            <w:webHidden/>
          </w:rPr>
          <w:t>8</w:t>
        </w:r>
        <w:r w:rsidRPr="0064092E">
          <w:rPr>
            <w:noProof/>
            <w:webHidden/>
          </w:rPr>
          <w:fldChar w:fldCharType="end"/>
        </w:r>
      </w:hyperlink>
    </w:p>
    <w:p w14:paraId="0AD46DBC" w14:textId="4B1B1FBC"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5" w:history="1">
        <w:r w:rsidRPr="0064092E">
          <w:rPr>
            <w:rStyle w:val="Hyperlink"/>
            <w:noProof/>
          </w:rPr>
          <w:t>Hình 6: Tổng quan LCD 1602 I2C</w:t>
        </w:r>
        <w:r w:rsidRPr="0064092E">
          <w:rPr>
            <w:noProof/>
            <w:webHidden/>
          </w:rPr>
          <w:tab/>
        </w:r>
        <w:r w:rsidRPr="0064092E">
          <w:rPr>
            <w:noProof/>
            <w:webHidden/>
          </w:rPr>
          <w:fldChar w:fldCharType="begin"/>
        </w:r>
        <w:r w:rsidRPr="0064092E">
          <w:rPr>
            <w:noProof/>
            <w:webHidden/>
          </w:rPr>
          <w:instrText xml:space="preserve"> PAGEREF _Toc215950065 \h </w:instrText>
        </w:r>
        <w:r w:rsidRPr="0064092E">
          <w:rPr>
            <w:noProof/>
            <w:webHidden/>
          </w:rPr>
        </w:r>
        <w:r w:rsidRPr="0064092E">
          <w:rPr>
            <w:noProof/>
            <w:webHidden/>
          </w:rPr>
          <w:fldChar w:fldCharType="separate"/>
        </w:r>
        <w:r w:rsidRPr="0064092E">
          <w:rPr>
            <w:noProof/>
            <w:webHidden/>
          </w:rPr>
          <w:t>9</w:t>
        </w:r>
        <w:r w:rsidRPr="0064092E">
          <w:rPr>
            <w:noProof/>
            <w:webHidden/>
          </w:rPr>
          <w:fldChar w:fldCharType="end"/>
        </w:r>
      </w:hyperlink>
    </w:p>
    <w:p w14:paraId="12826BE3" w14:textId="320DF2BB"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6" w:history="1">
        <w:r w:rsidRPr="0064092E">
          <w:rPr>
            <w:rStyle w:val="Hyperlink"/>
            <w:noProof/>
          </w:rPr>
          <w:t>Hình 7 Sơ đồ chân trên LCD 1602 I2C</w:t>
        </w:r>
        <w:r w:rsidRPr="0064092E">
          <w:rPr>
            <w:noProof/>
            <w:webHidden/>
          </w:rPr>
          <w:tab/>
        </w:r>
        <w:r w:rsidRPr="0064092E">
          <w:rPr>
            <w:noProof/>
            <w:webHidden/>
          </w:rPr>
          <w:fldChar w:fldCharType="begin"/>
        </w:r>
        <w:r w:rsidRPr="0064092E">
          <w:rPr>
            <w:noProof/>
            <w:webHidden/>
          </w:rPr>
          <w:instrText xml:space="preserve"> PAGEREF _Toc215950066 \h </w:instrText>
        </w:r>
        <w:r w:rsidRPr="0064092E">
          <w:rPr>
            <w:noProof/>
            <w:webHidden/>
          </w:rPr>
        </w:r>
        <w:r w:rsidRPr="0064092E">
          <w:rPr>
            <w:noProof/>
            <w:webHidden/>
          </w:rPr>
          <w:fldChar w:fldCharType="separate"/>
        </w:r>
        <w:r w:rsidRPr="0064092E">
          <w:rPr>
            <w:noProof/>
            <w:webHidden/>
          </w:rPr>
          <w:t>11</w:t>
        </w:r>
        <w:r w:rsidRPr="0064092E">
          <w:rPr>
            <w:noProof/>
            <w:webHidden/>
          </w:rPr>
          <w:fldChar w:fldCharType="end"/>
        </w:r>
      </w:hyperlink>
    </w:p>
    <w:p w14:paraId="3071ABD9" w14:textId="2C1FF7A0"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7" w:history="1">
        <w:r w:rsidRPr="0064092E">
          <w:rPr>
            <w:rStyle w:val="Hyperlink"/>
            <w:noProof/>
          </w:rPr>
          <w:t>Hình 8: Biểu đồ Use Case tổng quát</w:t>
        </w:r>
        <w:r w:rsidRPr="0064092E">
          <w:rPr>
            <w:noProof/>
            <w:webHidden/>
          </w:rPr>
          <w:tab/>
        </w:r>
        <w:r w:rsidRPr="0064092E">
          <w:rPr>
            <w:noProof/>
            <w:webHidden/>
          </w:rPr>
          <w:fldChar w:fldCharType="begin"/>
        </w:r>
        <w:r w:rsidRPr="0064092E">
          <w:rPr>
            <w:noProof/>
            <w:webHidden/>
          </w:rPr>
          <w:instrText xml:space="preserve"> PAGEREF _Toc215950067 \h </w:instrText>
        </w:r>
        <w:r w:rsidRPr="0064092E">
          <w:rPr>
            <w:noProof/>
            <w:webHidden/>
          </w:rPr>
        </w:r>
        <w:r w:rsidRPr="0064092E">
          <w:rPr>
            <w:noProof/>
            <w:webHidden/>
          </w:rPr>
          <w:fldChar w:fldCharType="separate"/>
        </w:r>
        <w:r w:rsidRPr="0064092E">
          <w:rPr>
            <w:noProof/>
            <w:webHidden/>
          </w:rPr>
          <w:t>20</w:t>
        </w:r>
        <w:r w:rsidRPr="0064092E">
          <w:rPr>
            <w:noProof/>
            <w:webHidden/>
          </w:rPr>
          <w:fldChar w:fldCharType="end"/>
        </w:r>
      </w:hyperlink>
    </w:p>
    <w:p w14:paraId="13DA6925" w14:textId="76866955"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8" w:history="1">
        <w:r w:rsidRPr="0064092E">
          <w:rPr>
            <w:rStyle w:val="Hyperlink"/>
            <w:noProof/>
          </w:rPr>
          <w:t>Hình 9: Biểu đồ quản lý lớp học ủa quản trị viên</w:t>
        </w:r>
        <w:r w:rsidRPr="0064092E">
          <w:rPr>
            <w:noProof/>
            <w:webHidden/>
          </w:rPr>
          <w:tab/>
        </w:r>
        <w:r w:rsidRPr="0064092E">
          <w:rPr>
            <w:noProof/>
            <w:webHidden/>
          </w:rPr>
          <w:fldChar w:fldCharType="begin"/>
        </w:r>
        <w:r w:rsidRPr="0064092E">
          <w:rPr>
            <w:noProof/>
            <w:webHidden/>
          </w:rPr>
          <w:instrText xml:space="preserve"> PAGEREF _Toc215950068 \h </w:instrText>
        </w:r>
        <w:r w:rsidRPr="0064092E">
          <w:rPr>
            <w:noProof/>
            <w:webHidden/>
          </w:rPr>
        </w:r>
        <w:r w:rsidRPr="0064092E">
          <w:rPr>
            <w:noProof/>
            <w:webHidden/>
          </w:rPr>
          <w:fldChar w:fldCharType="separate"/>
        </w:r>
        <w:r w:rsidRPr="0064092E">
          <w:rPr>
            <w:noProof/>
            <w:webHidden/>
          </w:rPr>
          <w:t>21</w:t>
        </w:r>
        <w:r w:rsidRPr="0064092E">
          <w:rPr>
            <w:noProof/>
            <w:webHidden/>
          </w:rPr>
          <w:fldChar w:fldCharType="end"/>
        </w:r>
      </w:hyperlink>
    </w:p>
    <w:p w14:paraId="3D006498" w14:textId="635201BE"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69" w:history="1">
        <w:r w:rsidRPr="0064092E">
          <w:rPr>
            <w:rStyle w:val="Hyperlink"/>
            <w:noProof/>
          </w:rPr>
          <w:t>Hình 10: Biểu đồ quản lý sinh viên trong lớp của quản trị viên</w:t>
        </w:r>
        <w:r w:rsidRPr="0064092E">
          <w:rPr>
            <w:noProof/>
            <w:webHidden/>
          </w:rPr>
          <w:tab/>
        </w:r>
        <w:r w:rsidRPr="0064092E">
          <w:rPr>
            <w:noProof/>
            <w:webHidden/>
          </w:rPr>
          <w:fldChar w:fldCharType="begin"/>
        </w:r>
        <w:r w:rsidRPr="0064092E">
          <w:rPr>
            <w:noProof/>
            <w:webHidden/>
          </w:rPr>
          <w:instrText xml:space="preserve"> PAGEREF _Toc215950069 \h </w:instrText>
        </w:r>
        <w:r w:rsidRPr="0064092E">
          <w:rPr>
            <w:noProof/>
            <w:webHidden/>
          </w:rPr>
        </w:r>
        <w:r w:rsidRPr="0064092E">
          <w:rPr>
            <w:noProof/>
            <w:webHidden/>
          </w:rPr>
          <w:fldChar w:fldCharType="separate"/>
        </w:r>
        <w:r w:rsidRPr="0064092E">
          <w:rPr>
            <w:noProof/>
            <w:webHidden/>
          </w:rPr>
          <w:t>22</w:t>
        </w:r>
        <w:r w:rsidRPr="0064092E">
          <w:rPr>
            <w:noProof/>
            <w:webHidden/>
          </w:rPr>
          <w:fldChar w:fldCharType="end"/>
        </w:r>
      </w:hyperlink>
    </w:p>
    <w:p w14:paraId="531FDEE1" w14:textId="62794C11"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0" w:history="1">
        <w:r w:rsidRPr="0064092E">
          <w:rPr>
            <w:rStyle w:val="Hyperlink"/>
            <w:noProof/>
          </w:rPr>
          <w:t>Hình 11: Use case quản lý người dùng của quản trị viên</w:t>
        </w:r>
        <w:r w:rsidRPr="0064092E">
          <w:rPr>
            <w:noProof/>
            <w:webHidden/>
          </w:rPr>
          <w:tab/>
        </w:r>
        <w:r w:rsidRPr="0064092E">
          <w:rPr>
            <w:noProof/>
            <w:webHidden/>
          </w:rPr>
          <w:fldChar w:fldCharType="begin"/>
        </w:r>
        <w:r w:rsidRPr="0064092E">
          <w:rPr>
            <w:noProof/>
            <w:webHidden/>
          </w:rPr>
          <w:instrText xml:space="preserve"> PAGEREF _Toc215950070 \h </w:instrText>
        </w:r>
        <w:r w:rsidRPr="0064092E">
          <w:rPr>
            <w:noProof/>
            <w:webHidden/>
          </w:rPr>
        </w:r>
        <w:r w:rsidRPr="0064092E">
          <w:rPr>
            <w:noProof/>
            <w:webHidden/>
          </w:rPr>
          <w:fldChar w:fldCharType="separate"/>
        </w:r>
        <w:r w:rsidRPr="0064092E">
          <w:rPr>
            <w:noProof/>
            <w:webHidden/>
          </w:rPr>
          <w:t>23</w:t>
        </w:r>
        <w:r w:rsidRPr="0064092E">
          <w:rPr>
            <w:noProof/>
            <w:webHidden/>
          </w:rPr>
          <w:fldChar w:fldCharType="end"/>
        </w:r>
      </w:hyperlink>
    </w:p>
    <w:p w14:paraId="08B63868" w14:textId="4AFCC6CE"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1" w:history="1">
        <w:r w:rsidRPr="0064092E">
          <w:rPr>
            <w:rStyle w:val="Hyperlink"/>
            <w:noProof/>
          </w:rPr>
          <w:t>Hình 12: Use case quản lý thiết bị của quản trị viên</w:t>
        </w:r>
        <w:r w:rsidRPr="0064092E">
          <w:rPr>
            <w:noProof/>
            <w:webHidden/>
          </w:rPr>
          <w:tab/>
        </w:r>
        <w:r w:rsidRPr="0064092E">
          <w:rPr>
            <w:noProof/>
            <w:webHidden/>
          </w:rPr>
          <w:fldChar w:fldCharType="begin"/>
        </w:r>
        <w:r w:rsidRPr="0064092E">
          <w:rPr>
            <w:noProof/>
            <w:webHidden/>
          </w:rPr>
          <w:instrText xml:space="preserve"> PAGEREF _Toc215950071 \h </w:instrText>
        </w:r>
        <w:r w:rsidRPr="0064092E">
          <w:rPr>
            <w:noProof/>
            <w:webHidden/>
          </w:rPr>
        </w:r>
        <w:r w:rsidRPr="0064092E">
          <w:rPr>
            <w:noProof/>
            <w:webHidden/>
          </w:rPr>
          <w:fldChar w:fldCharType="separate"/>
        </w:r>
        <w:r w:rsidRPr="0064092E">
          <w:rPr>
            <w:noProof/>
            <w:webHidden/>
          </w:rPr>
          <w:t>24</w:t>
        </w:r>
        <w:r w:rsidRPr="0064092E">
          <w:rPr>
            <w:noProof/>
            <w:webHidden/>
          </w:rPr>
          <w:fldChar w:fldCharType="end"/>
        </w:r>
      </w:hyperlink>
    </w:p>
    <w:p w14:paraId="519E9904" w14:textId="3234530B"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2" w:history="1">
        <w:r w:rsidRPr="0064092E">
          <w:rPr>
            <w:rStyle w:val="Hyperlink"/>
            <w:noProof/>
          </w:rPr>
          <w:t>Hình 13: Use case quản lý lớp học của giảng viên</w:t>
        </w:r>
        <w:r w:rsidRPr="0064092E">
          <w:rPr>
            <w:noProof/>
            <w:webHidden/>
          </w:rPr>
          <w:tab/>
        </w:r>
        <w:r w:rsidRPr="0064092E">
          <w:rPr>
            <w:noProof/>
            <w:webHidden/>
          </w:rPr>
          <w:fldChar w:fldCharType="begin"/>
        </w:r>
        <w:r w:rsidRPr="0064092E">
          <w:rPr>
            <w:noProof/>
            <w:webHidden/>
          </w:rPr>
          <w:instrText xml:space="preserve"> PAGEREF _Toc215950072 \h </w:instrText>
        </w:r>
        <w:r w:rsidRPr="0064092E">
          <w:rPr>
            <w:noProof/>
            <w:webHidden/>
          </w:rPr>
        </w:r>
        <w:r w:rsidRPr="0064092E">
          <w:rPr>
            <w:noProof/>
            <w:webHidden/>
          </w:rPr>
          <w:fldChar w:fldCharType="separate"/>
        </w:r>
        <w:r w:rsidRPr="0064092E">
          <w:rPr>
            <w:noProof/>
            <w:webHidden/>
          </w:rPr>
          <w:t>24</w:t>
        </w:r>
        <w:r w:rsidRPr="0064092E">
          <w:rPr>
            <w:noProof/>
            <w:webHidden/>
          </w:rPr>
          <w:fldChar w:fldCharType="end"/>
        </w:r>
      </w:hyperlink>
    </w:p>
    <w:p w14:paraId="4C6100E0" w14:textId="0EA75CED"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3" w:history="1">
        <w:r w:rsidRPr="0064092E">
          <w:rPr>
            <w:rStyle w:val="Hyperlink"/>
            <w:noProof/>
          </w:rPr>
          <w:t>Hình 14: Use case quản lý điểm số của giảng viên</w:t>
        </w:r>
        <w:r w:rsidRPr="0064092E">
          <w:rPr>
            <w:noProof/>
            <w:webHidden/>
          </w:rPr>
          <w:tab/>
        </w:r>
        <w:r w:rsidRPr="0064092E">
          <w:rPr>
            <w:noProof/>
            <w:webHidden/>
          </w:rPr>
          <w:fldChar w:fldCharType="begin"/>
        </w:r>
        <w:r w:rsidRPr="0064092E">
          <w:rPr>
            <w:noProof/>
            <w:webHidden/>
          </w:rPr>
          <w:instrText xml:space="preserve"> PAGEREF _Toc215950073 \h </w:instrText>
        </w:r>
        <w:r w:rsidRPr="0064092E">
          <w:rPr>
            <w:noProof/>
            <w:webHidden/>
          </w:rPr>
        </w:r>
        <w:r w:rsidRPr="0064092E">
          <w:rPr>
            <w:noProof/>
            <w:webHidden/>
          </w:rPr>
          <w:fldChar w:fldCharType="separate"/>
        </w:r>
        <w:r w:rsidRPr="0064092E">
          <w:rPr>
            <w:noProof/>
            <w:webHidden/>
          </w:rPr>
          <w:t>25</w:t>
        </w:r>
        <w:r w:rsidRPr="0064092E">
          <w:rPr>
            <w:noProof/>
            <w:webHidden/>
          </w:rPr>
          <w:fldChar w:fldCharType="end"/>
        </w:r>
      </w:hyperlink>
    </w:p>
    <w:p w14:paraId="406B63B9" w14:textId="5B4BCBBB"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4" w:history="1">
        <w:r w:rsidRPr="0064092E">
          <w:rPr>
            <w:rStyle w:val="Hyperlink"/>
            <w:noProof/>
          </w:rPr>
          <w:t>Hình 15 Use case quản lý điểm danh của giảng viên</w:t>
        </w:r>
        <w:r w:rsidRPr="0064092E">
          <w:rPr>
            <w:noProof/>
            <w:webHidden/>
          </w:rPr>
          <w:tab/>
        </w:r>
        <w:r w:rsidRPr="0064092E">
          <w:rPr>
            <w:noProof/>
            <w:webHidden/>
          </w:rPr>
          <w:fldChar w:fldCharType="begin"/>
        </w:r>
        <w:r w:rsidRPr="0064092E">
          <w:rPr>
            <w:noProof/>
            <w:webHidden/>
          </w:rPr>
          <w:instrText xml:space="preserve"> PAGEREF _Toc215950074 \h </w:instrText>
        </w:r>
        <w:r w:rsidRPr="0064092E">
          <w:rPr>
            <w:noProof/>
            <w:webHidden/>
          </w:rPr>
        </w:r>
        <w:r w:rsidRPr="0064092E">
          <w:rPr>
            <w:noProof/>
            <w:webHidden/>
          </w:rPr>
          <w:fldChar w:fldCharType="separate"/>
        </w:r>
        <w:r w:rsidRPr="0064092E">
          <w:rPr>
            <w:noProof/>
            <w:webHidden/>
          </w:rPr>
          <w:t>25</w:t>
        </w:r>
        <w:r w:rsidRPr="0064092E">
          <w:rPr>
            <w:noProof/>
            <w:webHidden/>
          </w:rPr>
          <w:fldChar w:fldCharType="end"/>
        </w:r>
      </w:hyperlink>
    </w:p>
    <w:p w14:paraId="72DD7B95" w14:textId="271C4E73"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5" w:history="1">
        <w:r w:rsidRPr="0064092E">
          <w:rPr>
            <w:rStyle w:val="Hyperlink"/>
            <w:noProof/>
          </w:rPr>
          <w:t>Hình 16: Các đối tượng dữ liệu</w:t>
        </w:r>
        <w:r w:rsidRPr="0064092E">
          <w:rPr>
            <w:noProof/>
            <w:webHidden/>
          </w:rPr>
          <w:tab/>
        </w:r>
        <w:r w:rsidRPr="0064092E">
          <w:rPr>
            <w:noProof/>
            <w:webHidden/>
          </w:rPr>
          <w:fldChar w:fldCharType="begin"/>
        </w:r>
        <w:r w:rsidRPr="0064092E">
          <w:rPr>
            <w:noProof/>
            <w:webHidden/>
          </w:rPr>
          <w:instrText xml:space="preserve"> PAGEREF _Toc215950075 \h </w:instrText>
        </w:r>
        <w:r w:rsidRPr="0064092E">
          <w:rPr>
            <w:noProof/>
            <w:webHidden/>
          </w:rPr>
        </w:r>
        <w:r w:rsidRPr="0064092E">
          <w:rPr>
            <w:noProof/>
            <w:webHidden/>
          </w:rPr>
          <w:fldChar w:fldCharType="separate"/>
        </w:r>
        <w:r w:rsidRPr="0064092E">
          <w:rPr>
            <w:noProof/>
            <w:webHidden/>
          </w:rPr>
          <w:t>26</w:t>
        </w:r>
        <w:r w:rsidRPr="0064092E">
          <w:rPr>
            <w:noProof/>
            <w:webHidden/>
          </w:rPr>
          <w:fldChar w:fldCharType="end"/>
        </w:r>
      </w:hyperlink>
    </w:p>
    <w:p w14:paraId="35DAF8FE" w14:textId="3810C8CE"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6" w:history="1">
        <w:r w:rsidRPr="0064092E">
          <w:rPr>
            <w:rStyle w:val="Hyperlink"/>
            <w:noProof/>
          </w:rPr>
          <w:t>Hình 17: Sơ đồ thành phần hệ thống</w:t>
        </w:r>
        <w:r w:rsidRPr="0064092E">
          <w:rPr>
            <w:noProof/>
            <w:webHidden/>
          </w:rPr>
          <w:tab/>
        </w:r>
        <w:r w:rsidRPr="0064092E">
          <w:rPr>
            <w:noProof/>
            <w:webHidden/>
          </w:rPr>
          <w:fldChar w:fldCharType="begin"/>
        </w:r>
        <w:r w:rsidRPr="0064092E">
          <w:rPr>
            <w:noProof/>
            <w:webHidden/>
          </w:rPr>
          <w:instrText xml:space="preserve"> PAGEREF _Toc215950076 \h </w:instrText>
        </w:r>
        <w:r w:rsidRPr="0064092E">
          <w:rPr>
            <w:noProof/>
            <w:webHidden/>
          </w:rPr>
        </w:r>
        <w:r w:rsidRPr="0064092E">
          <w:rPr>
            <w:noProof/>
            <w:webHidden/>
          </w:rPr>
          <w:fldChar w:fldCharType="separate"/>
        </w:r>
        <w:r w:rsidRPr="0064092E">
          <w:rPr>
            <w:noProof/>
            <w:webHidden/>
          </w:rPr>
          <w:t>27</w:t>
        </w:r>
        <w:r w:rsidRPr="0064092E">
          <w:rPr>
            <w:noProof/>
            <w:webHidden/>
          </w:rPr>
          <w:fldChar w:fldCharType="end"/>
        </w:r>
      </w:hyperlink>
    </w:p>
    <w:p w14:paraId="2C8EF779" w14:textId="17A0C4DC"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7" w:history="1">
        <w:r w:rsidRPr="0064092E">
          <w:rPr>
            <w:rStyle w:val="Hyperlink"/>
            <w:noProof/>
          </w:rPr>
          <w:t>Hình 18: Sơ đồ ERD hệ thống</w:t>
        </w:r>
        <w:r w:rsidRPr="0064092E">
          <w:rPr>
            <w:noProof/>
            <w:webHidden/>
          </w:rPr>
          <w:tab/>
        </w:r>
        <w:r w:rsidRPr="0064092E">
          <w:rPr>
            <w:noProof/>
            <w:webHidden/>
          </w:rPr>
          <w:fldChar w:fldCharType="begin"/>
        </w:r>
        <w:r w:rsidRPr="0064092E">
          <w:rPr>
            <w:noProof/>
            <w:webHidden/>
          </w:rPr>
          <w:instrText xml:space="preserve"> PAGEREF _Toc215950077 \h </w:instrText>
        </w:r>
        <w:r w:rsidRPr="0064092E">
          <w:rPr>
            <w:noProof/>
            <w:webHidden/>
          </w:rPr>
        </w:r>
        <w:r w:rsidRPr="0064092E">
          <w:rPr>
            <w:noProof/>
            <w:webHidden/>
          </w:rPr>
          <w:fldChar w:fldCharType="separate"/>
        </w:r>
        <w:r w:rsidRPr="0064092E">
          <w:rPr>
            <w:noProof/>
            <w:webHidden/>
          </w:rPr>
          <w:t>28</w:t>
        </w:r>
        <w:r w:rsidRPr="0064092E">
          <w:rPr>
            <w:noProof/>
            <w:webHidden/>
          </w:rPr>
          <w:fldChar w:fldCharType="end"/>
        </w:r>
      </w:hyperlink>
    </w:p>
    <w:p w14:paraId="03B8B693" w14:textId="3D78CCEA"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8" w:history="1">
        <w:r w:rsidRPr="0064092E">
          <w:rPr>
            <w:rStyle w:val="Hyperlink"/>
            <w:noProof/>
          </w:rPr>
          <w:t>Hình 19: Cấu trúc mạch hệ thống IoT</w:t>
        </w:r>
        <w:r w:rsidRPr="0064092E">
          <w:rPr>
            <w:noProof/>
            <w:webHidden/>
          </w:rPr>
          <w:tab/>
        </w:r>
        <w:r w:rsidRPr="0064092E">
          <w:rPr>
            <w:noProof/>
            <w:webHidden/>
          </w:rPr>
          <w:fldChar w:fldCharType="begin"/>
        </w:r>
        <w:r w:rsidRPr="0064092E">
          <w:rPr>
            <w:noProof/>
            <w:webHidden/>
          </w:rPr>
          <w:instrText xml:space="preserve"> PAGEREF _Toc215950078 \h </w:instrText>
        </w:r>
        <w:r w:rsidRPr="0064092E">
          <w:rPr>
            <w:noProof/>
            <w:webHidden/>
          </w:rPr>
        </w:r>
        <w:r w:rsidRPr="0064092E">
          <w:rPr>
            <w:noProof/>
            <w:webHidden/>
          </w:rPr>
          <w:fldChar w:fldCharType="separate"/>
        </w:r>
        <w:r w:rsidRPr="0064092E">
          <w:rPr>
            <w:noProof/>
            <w:webHidden/>
          </w:rPr>
          <w:t>29</w:t>
        </w:r>
        <w:r w:rsidRPr="0064092E">
          <w:rPr>
            <w:noProof/>
            <w:webHidden/>
          </w:rPr>
          <w:fldChar w:fldCharType="end"/>
        </w:r>
      </w:hyperlink>
    </w:p>
    <w:p w14:paraId="6040E22B" w14:textId="3EE802F4"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79" w:history="1">
        <w:r w:rsidRPr="0064092E">
          <w:rPr>
            <w:rStyle w:val="Hyperlink"/>
            <w:noProof/>
          </w:rPr>
          <w:t>Hình 20: Sơ đồ triển khai</w:t>
        </w:r>
        <w:r w:rsidRPr="0064092E">
          <w:rPr>
            <w:noProof/>
            <w:webHidden/>
          </w:rPr>
          <w:tab/>
        </w:r>
        <w:r w:rsidRPr="0064092E">
          <w:rPr>
            <w:noProof/>
            <w:webHidden/>
          </w:rPr>
          <w:fldChar w:fldCharType="begin"/>
        </w:r>
        <w:r w:rsidRPr="0064092E">
          <w:rPr>
            <w:noProof/>
            <w:webHidden/>
          </w:rPr>
          <w:instrText xml:space="preserve"> PAGEREF _Toc215950079 \h </w:instrText>
        </w:r>
        <w:r w:rsidRPr="0064092E">
          <w:rPr>
            <w:noProof/>
            <w:webHidden/>
          </w:rPr>
        </w:r>
        <w:r w:rsidRPr="0064092E">
          <w:rPr>
            <w:noProof/>
            <w:webHidden/>
          </w:rPr>
          <w:fldChar w:fldCharType="separate"/>
        </w:r>
        <w:r w:rsidRPr="0064092E">
          <w:rPr>
            <w:noProof/>
            <w:webHidden/>
          </w:rPr>
          <w:t>29</w:t>
        </w:r>
        <w:r w:rsidRPr="0064092E">
          <w:rPr>
            <w:noProof/>
            <w:webHidden/>
          </w:rPr>
          <w:fldChar w:fldCharType="end"/>
        </w:r>
      </w:hyperlink>
    </w:p>
    <w:p w14:paraId="34317160" w14:textId="7BB7A845"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0" w:history="1">
        <w:r w:rsidRPr="0064092E">
          <w:rPr>
            <w:rStyle w:val="Hyperlink"/>
            <w:noProof/>
          </w:rPr>
          <w:t>Hình 21: Giao diện slide show của hệ thống:</w:t>
        </w:r>
        <w:r w:rsidRPr="0064092E">
          <w:rPr>
            <w:noProof/>
            <w:webHidden/>
          </w:rPr>
          <w:tab/>
        </w:r>
        <w:r w:rsidRPr="0064092E">
          <w:rPr>
            <w:noProof/>
            <w:webHidden/>
          </w:rPr>
          <w:fldChar w:fldCharType="begin"/>
        </w:r>
        <w:r w:rsidRPr="0064092E">
          <w:rPr>
            <w:noProof/>
            <w:webHidden/>
          </w:rPr>
          <w:instrText xml:space="preserve"> PAGEREF _Toc215950080 \h </w:instrText>
        </w:r>
        <w:r w:rsidRPr="0064092E">
          <w:rPr>
            <w:noProof/>
            <w:webHidden/>
          </w:rPr>
        </w:r>
        <w:r w:rsidRPr="0064092E">
          <w:rPr>
            <w:noProof/>
            <w:webHidden/>
          </w:rPr>
          <w:fldChar w:fldCharType="separate"/>
        </w:r>
        <w:r w:rsidRPr="0064092E">
          <w:rPr>
            <w:noProof/>
            <w:webHidden/>
          </w:rPr>
          <w:t>39</w:t>
        </w:r>
        <w:r w:rsidRPr="0064092E">
          <w:rPr>
            <w:noProof/>
            <w:webHidden/>
          </w:rPr>
          <w:fldChar w:fldCharType="end"/>
        </w:r>
      </w:hyperlink>
    </w:p>
    <w:p w14:paraId="67D73CF9" w14:textId="7904CAD9"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1" w:history="1">
        <w:r w:rsidRPr="0064092E">
          <w:rPr>
            <w:rStyle w:val="Hyperlink"/>
            <w:noProof/>
          </w:rPr>
          <w:t>Hình 22: Giao diện đăng nhập</w:t>
        </w:r>
        <w:r w:rsidRPr="0064092E">
          <w:rPr>
            <w:noProof/>
            <w:webHidden/>
          </w:rPr>
          <w:tab/>
        </w:r>
        <w:r w:rsidRPr="0064092E">
          <w:rPr>
            <w:noProof/>
            <w:webHidden/>
          </w:rPr>
          <w:fldChar w:fldCharType="begin"/>
        </w:r>
        <w:r w:rsidRPr="0064092E">
          <w:rPr>
            <w:noProof/>
            <w:webHidden/>
          </w:rPr>
          <w:instrText xml:space="preserve"> PAGEREF _Toc215950081 \h </w:instrText>
        </w:r>
        <w:r w:rsidRPr="0064092E">
          <w:rPr>
            <w:noProof/>
            <w:webHidden/>
          </w:rPr>
        </w:r>
        <w:r w:rsidRPr="0064092E">
          <w:rPr>
            <w:noProof/>
            <w:webHidden/>
          </w:rPr>
          <w:fldChar w:fldCharType="separate"/>
        </w:r>
        <w:r w:rsidRPr="0064092E">
          <w:rPr>
            <w:noProof/>
            <w:webHidden/>
          </w:rPr>
          <w:t>39</w:t>
        </w:r>
        <w:r w:rsidRPr="0064092E">
          <w:rPr>
            <w:noProof/>
            <w:webHidden/>
          </w:rPr>
          <w:fldChar w:fldCharType="end"/>
        </w:r>
      </w:hyperlink>
    </w:p>
    <w:p w14:paraId="474B1923" w14:textId="7FF23952"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2" w:history="1">
        <w:r w:rsidRPr="0064092E">
          <w:rPr>
            <w:rStyle w:val="Hyperlink"/>
            <w:noProof/>
          </w:rPr>
          <w:t>Hình 23: Giao diện đăng kí</w:t>
        </w:r>
        <w:r w:rsidRPr="0064092E">
          <w:rPr>
            <w:noProof/>
            <w:webHidden/>
          </w:rPr>
          <w:tab/>
        </w:r>
        <w:r w:rsidRPr="0064092E">
          <w:rPr>
            <w:noProof/>
            <w:webHidden/>
          </w:rPr>
          <w:fldChar w:fldCharType="begin"/>
        </w:r>
        <w:r w:rsidRPr="0064092E">
          <w:rPr>
            <w:noProof/>
            <w:webHidden/>
          </w:rPr>
          <w:instrText xml:space="preserve"> PAGEREF _Toc215950082 \h </w:instrText>
        </w:r>
        <w:r w:rsidRPr="0064092E">
          <w:rPr>
            <w:noProof/>
            <w:webHidden/>
          </w:rPr>
        </w:r>
        <w:r w:rsidRPr="0064092E">
          <w:rPr>
            <w:noProof/>
            <w:webHidden/>
          </w:rPr>
          <w:fldChar w:fldCharType="separate"/>
        </w:r>
        <w:r w:rsidRPr="0064092E">
          <w:rPr>
            <w:noProof/>
            <w:webHidden/>
          </w:rPr>
          <w:t>40</w:t>
        </w:r>
        <w:r w:rsidRPr="0064092E">
          <w:rPr>
            <w:noProof/>
            <w:webHidden/>
          </w:rPr>
          <w:fldChar w:fldCharType="end"/>
        </w:r>
      </w:hyperlink>
    </w:p>
    <w:p w14:paraId="27103726" w14:textId="04B2C5A4"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3" w:history="1">
        <w:r w:rsidRPr="0064092E">
          <w:rPr>
            <w:rStyle w:val="Hyperlink"/>
            <w:noProof/>
          </w:rPr>
          <w:t>Hình 24: Giao diện quên mật khẩu</w:t>
        </w:r>
        <w:r w:rsidRPr="0064092E">
          <w:rPr>
            <w:noProof/>
            <w:webHidden/>
          </w:rPr>
          <w:tab/>
        </w:r>
        <w:r w:rsidRPr="0064092E">
          <w:rPr>
            <w:noProof/>
            <w:webHidden/>
          </w:rPr>
          <w:fldChar w:fldCharType="begin"/>
        </w:r>
        <w:r w:rsidRPr="0064092E">
          <w:rPr>
            <w:noProof/>
            <w:webHidden/>
          </w:rPr>
          <w:instrText xml:space="preserve"> PAGEREF _Toc215950083 \h </w:instrText>
        </w:r>
        <w:r w:rsidRPr="0064092E">
          <w:rPr>
            <w:noProof/>
            <w:webHidden/>
          </w:rPr>
        </w:r>
        <w:r w:rsidRPr="0064092E">
          <w:rPr>
            <w:noProof/>
            <w:webHidden/>
          </w:rPr>
          <w:fldChar w:fldCharType="separate"/>
        </w:r>
        <w:r w:rsidRPr="0064092E">
          <w:rPr>
            <w:noProof/>
            <w:webHidden/>
          </w:rPr>
          <w:t>40</w:t>
        </w:r>
        <w:r w:rsidRPr="0064092E">
          <w:rPr>
            <w:noProof/>
            <w:webHidden/>
          </w:rPr>
          <w:fldChar w:fldCharType="end"/>
        </w:r>
      </w:hyperlink>
    </w:p>
    <w:p w14:paraId="342061B5" w14:textId="28BA6E32"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4" w:history="1">
        <w:r w:rsidRPr="0064092E">
          <w:rPr>
            <w:rStyle w:val="Hyperlink"/>
            <w:noProof/>
          </w:rPr>
          <w:t>Hình 25: Giao diện xác nhận mật khẩu mới</w:t>
        </w:r>
        <w:r w:rsidRPr="0064092E">
          <w:rPr>
            <w:noProof/>
            <w:webHidden/>
          </w:rPr>
          <w:tab/>
        </w:r>
        <w:r w:rsidRPr="0064092E">
          <w:rPr>
            <w:noProof/>
            <w:webHidden/>
          </w:rPr>
          <w:fldChar w:fldCharType="begin"/>
        </w:r>
        <w:r w:rsidRPr="0064092E">
          <w:rPr>
            <w:noProof/>
            <w:webHidden/>
          </w:rPr>
          <w:instrText xml:space="preserve"> PAGEREF _Toc215950084 \h </w:instrText>
        </w:r>
        <w:r w:rsidRPr="0064092E">
          <w:rPr>
            <w:noProof/>
            <w:webHidden/>
          </w:rPr>
        </w:r>
        <w:r w:rsidRPr="0064092E">
          <w:rPr>
            <w:noProof/>
            <w:webHidden/>
          </w:rPr>
          <w:fldChar w:fldCharType="separate"/>
        </w:r>
        <w:r w:rsidRPr="0064092E">
          <w:rPr>
            <w:noProof/>
            <w:webHidden/>
          </w:rPr>
          <w:t>40</w:t>
        </w:r>
        <w:r w:rsidRPr="0064092E">
          <w:rPr>
            <w:noProof/>
            <w:webHidden/>
          </w:rPr>
          <w:fldChar w:fldCharType="end"/>
        </w:r>
      </w:hyperlink>
    </w:p>
    <w:p w14:paraId="5951195F" w14:textId="2590341E"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5" w:history="1">
        <w:r w:rsidRPr="0064092E">
          <w:rPr>
            <w:rStyle w:val="Hyperlink"/>
            <w:noProof/>
          </w:rPr>
          <w:t>Hình 26: Giao diện quản lý người dùng của quản trị viên</w:t>
        </w:r>
        <w:r w:rsidRPr="0064092E">
          <w:rPr>
            <w:noProof/>
            <w:webHidden/>
          </w:rPr>
          <w:tab/>
        </w:r>
        <w:r w:rsidRPr="0064092E">
          <w:rPr>
            <w:noProof/>
            <w:webHidden/>
          </w:rPr>
          <w:fldChar w:fldCharType="begin"/>
        </w:r>
        <w:r w:rsidRPr="0064092E">
          <w:rPr>
            <w:noProof/>
            <w:webHidden/>
          </w:rPr>
          <w:instrText xml:space="preserve"> PAGEREF _Toc215950085 \h </w:instrText>
        </w:r>
        <w:r w:rsidRPr="0064092E">
          <w:rPr>
            <w:noProof/>
            <w:webHidden/>
          </w:rPr>
        </w:r>
        <w:r w:rsidRPr="0064092E">
          <w:rPr>
            <w:noProof/>
            <w:webHidden/>
          </w:rPr>
          <w:fldChar w:fldCharType="separate"/>
        </w:r>
        <w:r w:rsidRPr="0064092E">
          <w:rPr>
            <w:noProof/>
            <w:webHidden/>
          </w:rPr>
          <w:t>41</w:t>
        </w:r>
        <w:r w:rsidRPr="0064092E">
          <w:rPr>
            <w:noProof/>
            <w:webHidden/>
          </w:rPr>
          <w:fldChar w:fldCharType="end"/>
        </w:r>
      </w:hyperlink>
    </w:p>
    <w:p w14:paraId="17472955" w14:textId="3E99D017"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6" w:history="1">
        <w:r w:rsidRPr="0064092E">
          <w:rPr>
            <w:rStyle w:val="Hyperlink"/>
            <w:noProof/>
          </w:rPr>
          <w:t>Hình 27: Giao diện xác nhận xóa người dùng</w:t>
        </w:r>
        <w:r w:rsidRPr="0064092E">
          <w:rPr>
            <w:noProof/>
            <w:webHidden/>
          </w:rPr>
          <w:tab/>
        </w:r>
        <w:r w:rsidRPr="0064092E">
          <w:rPr>
            <w:noProof/>
            <w:webHidden/>
          </w:rPr>
          <w:fldChar w:fldCharType="begin"/>
        </w:r>
        <w:r w:rsidRPr="0064092E">
          <w:rPr>
            <w:noProof/>
            <w:webHidden/>
          </w:rPr>
          <w:instrText xml:space="preserve"> PAGEREF _Toc215950086 \h </w:instrText>
        </w:r>
        <w:r w:rsidRPr="0064092E">
          <w:rPr>
            <w:noProof/>
            <w:webHidden/>
          </w:rPr>
        </w:r>
        <w:r w:rsidRPr="0064092E">
          <w:rPr>
            <w:noProof/>
            <w:webHidden/>
          </w:rPr>
          <w:fldChar w:fldCharType="separate"/>
        </w:r>
        <w:r w:rsidRPr="0064092E">
          <w:rPr>
            <w:noProof/>
            <w:webHidden/>
          </w:rPr>
          <w:t>41</w:t>
        </w:r>
        <w:r w:rsidRPr="0064092E">
          <w:rPr>
            <w:noProof/>
            <w:webHidden/>
          </w:rPr>
          <w:fldChar w:fldCharType="end"/>
        </w:r>
      </w:hyperlink>
    </w:p>
    <w:p w14:paraId="200950DC" w14:textId="404E9F54"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7" w:history="1">
        <w:r w:rsidRPr="0064092E">
          <w:rPr>
            <w:rStyle w:val="Hyperlink"/>
            <w:noProof/>
          </w:rPr>
          <w:t>Hình 28: Giao diện quản lý lớp học cho quản trị viên</w:t>
        </w:r>
        <w:r w:rsidRPr="0064092E">
          <w:rPr>
            <w:noProof/>
            <w:webHidden/>
          </w:rPr>
          <w:tab/>
        </w:r>
        <w:r w:rsidRPr="0064092E">
          <w:rPr>
            <w:noProof/>
            <w:webHidden/>
          </w:rPr>
          <w:fldChar w:fldCharType="begin"/>
        </w:r>
        <w:r w:rsidRPr="0064092E">
          <w:rPr>
            <w:noProof/>
            <w:webHidden/>
          </w:rPr>
          <w:instrText xml:space="preserve"> PAGEREF _Toc215950087 \h </w:instrText>
        </w:r>
        <w:r w:rsidRPr="0064092E">
          <w:rPr>
            <w:noProof/>
            <w:webHidden/>
          </w:rPr>
        </w:r>
        <w:r w:rsidRPr="0064092E">
          <w:rPr>
            <w:noProof/>
            <w:webHidden/>
          </w:rPr>
          <w:fldChar w:fldCharType="separate"/>
        </w:r>
        <w:r w:rsidRPr="0064092E">
          <w:rPr>
            <w:noProof/>
            <w:webHidden/>
          </w:rPr>
          <w:t>42</w:t>
        </w:r>
        <w:r w:rsidRPr="0064092E">
          <w:rPr>
            <w:noProof/>
            <w:webHidden/>
          </w:rPr>
          <w:fldChar w:fldCharType="end"/>
        </w:r>
      </w:hyperlink>
    </w:p>
    <w:p w14:paraId="206FDD7E" w14:textId="6372231A"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8" w:history="1">
        <w:r w:rsidRPr="0064092E">
          <w:rPr>
            <w:rStyle w:val="Hyperlink"/>
            <w:noProof/>
          </w:rPr>
          <w:t>Hình 29: Giao diện xác nhận xóa lớp</w:t>
        </w:r>
        <w:r w:rsidRPr="0064092E">
          <w:rPr>
            <w:noProof/>
            <w:webHidden/>
          </w:rPr>
          <w:tab/>
        </w:r>
        <w:r w:rsidRPr="0064092E">
          <w:rPr>
            <w:noProof/>
            <w:webHidden/>
          </w:rPr>
          <w:fldChar w:fldCharType="begin"/>
        </w:r>
        <w:r w:rsidRPr="0064092E">
          <w:rPr>
            <w:noProof/>
            <w:webHidden/>
          </w:rPr>
          <w:instrText xml:space="preserve"> PAGEREF _Toc215950088 \h </w:instrText>
        </w:r>
        <w:r w:rsidRPr="0064092E">
          <w:rPr>
            <w:noProof/>
            <w:webHidden/>
          </w:rPr>
        </w:r>
        <w:r w:rsidRPr="0064092E">
          <w:rPr>
            <w:noProof/>
            <w:webHidden/>
          </w:rPr>
          <w:fldChar w:fldCharType="separate"/>
        </w:r>
        <w:r w:rsidRPr="0064092E">
          <w:rPr>
            <w:noProof/>
            <w:webHidden/>
          </w:rPr>
          <w:t>42</w:t>
        </w:r>
        <w:r w:rsidRPr="0064092E">
          <w:rPr>
            <w:noProof/>
            <w:webHidden/>
          </w:rPr>
          <w:fldChar w:fldCharType="end"/>
        </w:r>
      </w:hyperlink>
    </w:p>
    <w:p w14:paraId="7E90EEE1" w14:textId="629F78D1"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89" w:history="1">
        <w:r w:rsidRPr="0064092E">
          <w:rPr>
            <w:rStyle w:val="Hyperlink"/>
            <w:noProof/>
          </w:rPr>
          <w:t>Hình 30: Giao diện tạo lớp học</w:t>
        </w:r>
        <w:r w:rsidRPr="0064092E">
          <w:rPr>
            <w:noProof/>
            <w:webHidden/>
          </w:rPr>
          <w:tab/>
        </w:r>
        <w:r w:rsidRPr="0064092E">
          <w:rPr>
            <w:noProof/>
            <w:webHidden/>
          </w:rPr>
          <w:fldChar w:fldCharType="begin"/>
        </w:r>
        <w:r w:rsidRPr="0064092E">
          <w:rPr>
            <w:noProof/>
            <w:webHidden/>
          </w:rPr>
          <w:instrText xml:space="preserve"> PAGEREF _Toc215950089 \h </w:instrText>
        </w:r>
        <w:r w:rsidRPr="0064092E">
          <w:rPr>
            <w:noProof/>
            <w:webHidden/>
          </w:rPr>
        </w:r>
        <w:r w:rsidRPr="0064092E">
          <w:rPr>
            <w:noProof/>
            <w:webHidden/>
          </w:rPr>
          <w:fldChar w:fldCharType="separate"/>
        </w:r>
        <w:r w:rsidRPr="0064092E">
          <w:rPr>
            <w:noProof/>
            <w:webHidden/>
          </w:rPr>
          <w:t>43</w:t>
        </w:r>
        <w:r w:rsidRPr="0064092E">
          <w:rPr>
            <w:noProof/>
            <w:webHidden/>
          </w:rPr>
          <w:fldChar w:fldCharType="end"/>
        </w:r>
      </w:hyperlink>
    </w:p>
    <w:p w14:paraId="19293237" w14:textId="405E6E95"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0" w:history="1">
        <w:r w:rsidRPr="0064092E">
          <w:rPr>
            <w:rStyle w:val="Hyperlink"/>
            <w:noProof/>
          </w:rPr>
          <w:t>Hình 31: Giao diện thêm thủ công SV vào lớp</w:t>
        </w:r>
        <w:r w:rsidRPr="0064092E">
          <w:rPr>
            <w:noProof/>
            <w:webHidden/>
          </w:rPr>
          <w:tab/>
        </w:r>
        <w:r w:rsidRPr="0064092E">
          <w:rPr>
            <w:noProof/>
            <w:webHidden/>
          </w:rPr>
          <w:fldChar w:fldCharType="begin"/>
        </w:r>
        <w:r w:rsidRPr="0064092E">
          <w:rPr>
            <w:noProof/>
            <w:webHidden/>
          </w:rPr>
          <w:instrText xml:space="preserve"> PAGEREF _Toc215950090 \h </w:instrText>
        </w:r>
        <w:r w:rsidRPr="0064092E">
          <w:rPr>
            <w:noProof/>
            <w:webHidden/>
          </w:rPr>
        </w:r>
        <w:r w:rsidRPr="0064092E">
          <w:rPr>
            <w:noProof/>
            <w:webHidden/>
          </w:rPr>
          <w:fldChar w:fldCharType="separate"/>
        </w:r>
        <w:r w:rsidRPr="0064092E">
          <w:rPr>
            <w:noProof/>
            <w:webHidden/>
          </w:rPr>
          <w:t>43</w:t>
        </w:r>
        <w:r w:rsidRPr="0064092E">
          <w:rPr>
            <w:noProof/>
            <w:webHidden/>
          </w:rPr>
          <w:fldChar w:fldCharType="end"/>
        </w:r>
      </w:hyperlink>
    </w:p>
    <w:p w14:paraId="5C7820DA" w14:textId="054EF842"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1" w:history="1">
        <w:r w:rsidRPr="0064092E">
          <w:rPr>
            <w:rStyle w:val="Hyperlink"/>
            <w:noProof/>
          </w:rPr>
          <w:t>Hình 32: Giao diện thêm SV vào lớp từ file CSV</w:t>
        </w:r>
        <w:r w:rsidRPr="0064092E">
          <w:rPr>
            <w:noProof/>
            <w:webHidden/>
          </w:rPr>
          <w:tab/>
        </w:r>
        <w:r w:rsidRPr="0064092E">
          <w:rPr>
            <w:noProof/>
            <w:webHidden/>
          </w:rPr>
          <w:fldChar w:fldCharType="begin"/>
        </w:r>
        <w:r w:rsidRPr="0064092E">
          <w:rPr>
            <w:noProof/>
            <w:webHidden/>
          </w:rPr>
          <w:instrText xml:space="preserve"> PAGEREF _Toc215950091 \h </w:instrText>
        </w:r>
        <w:r w:rsidRPr="0064092E">
          <w:rPr>
            <w:noProof/>
            <w:webHidden/>
          </w:rPr>
        </w:r>
        <w:r w:rsidRPr="0064092E">
          <w:rPr>
            <w:noProof/>
            <w:webHidden/>
          </w:rPr>
          <w:fldChar w:fldCharType="separate"/>
        </w:r>
        <w:r w:rsidRPr="0064092E">
          <w:rPr>
            <w:noProof/>
            <w:webHidden/>
          </w:rPr>
          <w:t>44</w:t>
        </w:r>
        <w:r w:rsidRPr="0064092E">
          <w:rPr>
            <w:noProof/>
            <w:webHidden/>
          </w:rPr>
          <w:fldChar w:fldCharType="end"/>
        </w:r>
      </w:hyperlink>
    </w:p>
    <w:p w14:paraId="07911FDE" w14:textId="4CA50001"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2" w:history="1">
        <w:r w:rsidRPr="0064092E">
          <w:rPr>
            <w:rStyle w:val="Hyperlink"/>
            <w:noProof/>
          </w:rPr>
          <w:t>Hình 33: Giao diện quản lý lịch học</w:t>
        </w:r>
        <w:r w:rsidRPr="0064092E">
          <w:rPr>
            <w:noProof/>
            <w:webHidden/>
          </w:rPr>
          <w:tab/>
        </w:r>
        <w:r w:rsidRPr="0064092E">
          <w:rPr>
            <w:noProof/>
            <w:webHidden/>
          </w:rPr>
          <w:fldChar w:fldCharType="begin"/>
        </w:r>
        <w:r w:rsidRPr="0064092E">
          <w:rPr>
            <w:noProof/>
            <w:webHidden/>
          </w:rPr>
          <w:instrText xml:space="preserve"> PAGEREF _Toc215950092 \h </w:instrText>
        </w:r>
        <w:r w:rsidRPr="0064092E">
          <w:rPr>
            <w:noProof/>
            <w:webHidden/>
          </w:rPr>
        </w:r>
        <w:r w:rsidRPr="0064092E">
          <w:rPr>
            <w:noProof/>
            <w:webHidden/>
          </w:rPr>
          <w:fldChar w:fldCharType="separate"/>
        </w:r>
        <w:r w:rsidRPr="0064092E">
          <w:rPr>
            <w:noProof/>
            <w:webHidden/>
          </w:rPr>
          <w:t>44</w:t>
        </w:r>
        <w:r w:rsidRPr="0064092E">
          <w:rPr>
            <w:noProof/>
            <w:webHidden/>
          </w:rPr>
          <w:fldChar w:fldCharType="end"/>
        </w:r>
      </w:hyperlink>
    </w:p>
    <w:p w14:paraId="658044DD" w14:textId="5C6310AA"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3" w:history="1">
        <w:r w:rsidRPr="0064092E">
          <w:rPr>
            <w:rStyle w:val="Hyperlink"/>
            <w:noProof/>
          </w:rPr>
          <w:t>Hình 34: Giao diện thêm lịch học</w:t>
        </w:r>
        <w:r w:rsidRPr="0064092E">
          <w:rPr>
            <w:noProof/>
            <w:webHidden/>
          </w:rPr>
          <w:tab/>
        </w:r>
        <w:r w:rsidRPr="0064092E">
          <w:rPr>
            <w:noProof/>
            <w:webHidden/>
          </w:rPr>
          <w:fldChar w:fldCharType="begin"/>
        </w:r>
        <w:r w:rsidRPr="0064092E">
          <w:rPr>
            <w:noProof/>
            <w:webHidden/>
          </w:rPr>
          <w:instrText xml:space="preserve"> PAGEREF _Toc215950093 \h </w:instrText>
        </w:r>
        <w:r w:rsidRPr="0064092E">
          <w:rPr>
            <w:noProof/>
            <w:webHidden/>
          </w:rPr>
        </w:r>
        <w:r w:rsidRPr="0064092E">
          <w:rPr>
            <w:noProof/>
            <w:webHidden/>
          </w:rPr>
          <w:fldChar w:fldCharType="separate"/>
        </w:r>
        <w:r w:rsidRPr="0064092E">
          <w:rPr>
            <w:noProof/>
            <w:webHidden/>
          </w:rPr>
          <w:t>45</w:t>
        </w:r>
        <w:r w:rsidRPr="0064092E">
          <w:rPr>
            <w:noProof/>
            <w:webHidden/>
          </w:rPr>
          <w:fldChar w:fldCharType="end"/>
        </w:r>
      </w:hyperlink>
    </w:p>
    <w:p w14:paraId="04DEBB7D" w14:textId="459A6F03"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4" w:history="1">
        <w:r w:rsidRPr="0064092E">
          <w:rPr>
            <w:rStyle w:val="Hyperlink"/>
            <w:noProof/>
          </w:rPr>
          <w:t>Hình 35: Giao diện chỉnh sửa lớp học</w:t>
        </w:r>
        <w:r w:rsidRPr="0064092E">
          <w:rPr>
            <w:noProof/>
            <w:webHidden/>
          </w:rPr>
          <w:tab/>
        </w:r>
        <w:r w:rsidRPr="0064092E">
          <w:rPr>
            <w:noProof/>
            <w:webHidden/>
          </w:rPr>
          <w:fldChar w:fldCharType="begin"/>
        </w:r>
        <w:r w:rsidRPr="0064092E">
          <w:rPr>
            <w:noProof/>
            <w:webHidden/>
          </w:rPr>
          <w:instrText xml:space="preserve"> PAGEREF _Toc215950094 \h </w:instrText>
        </w:r>
        <w:r w:rsidRPr="0064092E">
          <w:rPr>
            <w:noProof/>
            <w:webHidden/>
          </w:rPr>
        </w:r>
        <w:r w:rsidRPr="0064092E">
          <w:rPr>
            <w:noProof/>
            <w:webHidden/>
          </w:rPr>
          <w:fldChar w:fldCharType="separate"/>
        </w:r>
        <w:r w:rsidRPr="0064092E">
          <w:rPr>
            <w:noProof/>
            <w:webHidden/>
          </w:rPr>
          <w:t>45</w:t>
        </w:r>
        <w:r w:rsidRPr="0064092E">
          <w:rPr>
            <w:noProof/>
            <w:webHidden/>
          </w:rPr>
          <w:fldChar w:fldCharType="end"/>
        </w:r>
      </w:hyperlink>
    </w:p>
    <w:p w14:paraId="6FCB5EC8" w14:textId="635900F1"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5" w:history="1">
        <w:r w:rsidRPr="0064092E">
          <w:rPr>
            <w:rStyle w:val="Hyperlink"/>
            <w:noProof/>
          </w:rPr>
          <w:t>Hình 36: Giao diện quản lý thiết bị điểm danh</w:t>
        </w:r>
        <w:r w:rsidRPr="0064092E">
          <w:rPr>
            <w:noProof/>
            <w:webHidden/>
          </w:rPr>
          <w:tab/>
        </w:r>
        <w:r w:rsidRPr="0064092E">
          <w:rPr>
            <w:noProof/>
            <w:webHidden/>
          </w:rPr>
          <w:fldChar w:fldCharType="begin"/>
        </w:r>
        <w:r w:rsidRPr="0064092E">
          <w:rPr>
            <w:noProof/>
            <w:webHidden/>
          </w:rPr>
          <w:instrText xml:space="preserve"> PAGEREF _Toc215950095 \h </w:instrText>
        </w:r>
        <w:r w:rsidRPr="0064092E">
          <w:rPr>
            <w:noProof/>
            <w:webHidden/>
          </w:rPr>
        </w:r>
        <w:r w:rsidRPr="0064092E">
          <w:rPr>
            <w:noProof/>
            <w:webHidden/>
          </w:rPr>
          <w:fldChar w:fldCharType="separate"/>
        </w:r>
        <w:r w:rsidRPr="0064092E">
          <w:rPr>
            <w:noProof/>
            <w:webHidden/>
          </w:rPr>
          <w:t>46</w:t>
        </w:r>
        <w:r w:rsidRPr="0064092E">
          <w:rPr>
            <w:noProof/>
            <w:webHidden/>
          </w:rPr>
          <w:fldChar w:fldCharType="end"/>
        </w:r>
      </w:hyperlink>
    </w:p>
    <w:p w14:paraId="68001D95" w14:textId="7944E868"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6" w:history="1">
        <w:r w:rsidRPr="0064092E">
          <w:rPr>
            <w:rStyle w:val="Hyperlink"/>
            <w:noProof/>
          </w:rPr>
          <w:t>Hình 37: Giao diện thêm thiết bị điểm danh</w:t>
        </w:r>
        <w:r w:rsidRPr="0064092E">
          <w:rPr>
            <w:noProof/>
            <w:webHidden/>
          </w:rPr>
          <w:tab/>
        </w:r>
        <w:r w:rsidRPr="0064092E">
          <w:rPr>
            <w:noProof/>
            <w:webHidden/>
          </w:rPr>
          <w:fldChar w:fldCharType="begin"/>
        </w:r>
        <w:r w:rsidRPr="0064092E">
          <w:rPr>
            <w:noProof/>
            <w:webHidden/>
          </w:rPr>
          <w:instrText xml:space="preserve"> PAGEREF _Toc215950096 \h </w:instrText>
        </w:r>
        <w:r w:rsidRPr="0064092E">
          <w:rPr>
            <w:noProof/>
            <w:webHidden/>
          </w:rPr>
        </w:r>
        <w:r w:rsidRPr="0064092E">
          <w:rPr>
            <w:noProof/>
            <w:webHidden/>
          </w:rPr>
          <w:fldChar w:fldCharType="separate"/>
        </w:r>
        <w:r w:rsidRPr="0064092E">
          <w:rPr>
            <w:noProof/>
            <w:webHidden/>
          </w:rPr>
          <w:t>46</w:t>
        </w:r>
        <w:r w:rsidRPr="0064092E">
          <w:rPr>
            <w:noProof/>
            <w:webHidden/>
          </w:rPr>
          <w:fldChar w:fldCharType="end"/>
        </w:r>
      </w:hyperlink>
    </w:p>
    <w:p w14:paraId="677BD1F1" w14:textId="609C23B9"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7" w:history="1">
        <w:r w:rsidRPr="0064092E">
          <w:rPr>
            <w:rStyle w:val="Hyperlink"/>
            <w:noProof/>
          </w:rPr>
          <w:t>Hình 38: Giao diện chỉnh sửa thiết bị</w:t>
        </w:r>
        <w:r w:rsidRPr="0064092E">
          <w:rPr>
            <w:noProof/>
            <w:webHidden/>
          </w:rPr>
          <w:tab/>
        </w:r>
        <w:r w:rsidRPr="0064092E">
          <w:rPr>
            <w:noProof/>
            <w:webHidden/>
          </w:rPr>
          <w:fldChar w:fldCharType="begin"/>
        </w:r>
        <w:r w:rsidRPr="0064092E">
          <w:rPr>
            <w:noProof/>
            <w:webHidden/>
          </w:rPr>
          <w:instrText xml:space="preserve"> PAGEREF _Toc215950097 \h </w:instrText>
        </w:r>
        <w:r w:rsidRPr="0064092E">
          <w:rPr>
            <w:noProof/>
            <w:webHidden/>
          </w:rPr>
        </w:r>
        <w:r w:rsidRPr="0064092E">
          <w:rPr>
            <w:noProof/>
            <w:webHidden/>
          </w:rPr>
          <w:fldChar w:fldCharType="separate"/>
        </w:r>
        <w:r w:rsidRPr="0064092E">
          <w:rPr>
            <w:noProof/>
            <w:webHidden/>
          </w:rPr>
          <w:t>47</w:t>
        </w:r>
        <w:r w:rsidRPr="0064092E">
          <w:rPr>
            <w:noProof/>
            <w:webHidden/>
          </w:rPr>
          <w:fldChar w:fldCharType="end"/>
        </w:r>
      </w:hyperlink>
    </w:p>
    <w:p w14:paraId="1431EB36" w14:textId="3FF7B2E6"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8" w:history="1">
        <w:r w:rsidRPr="0064092E">
          <w:rPr>
            <w:rStyle w:val="Hyperlink"/>
            <w:noProof/>
          </w:rPr>
          <w:t>Hình 39 giao diện trang chủ giảng viên</w:t>
        </w:r>
        <w:r w:rsidRPr="0064092E">
          <w:rPr>
            <w:noProof/>
            <w:webHidden/>
          </w:rPr>
          <w:tab/>
        </w:r>
        <w:r w:rsidRPr="0064092E">
          <w:rPr>
            <w:noProof/>
            <w:webHidden/>
          </w:rPr>
          <w:fldChar w:fldCharType="begin"/>
        </w:r>
        <w:r w:rsidRPr="0064092E">
          <w:rPr>
            <w:noProof/>
            <w:webHidden/>
          </w:rPr>
          <w:instrText xml:space="preserve"> PAGEREF _Toc215950098 \h </w:instrText>
        </w:r>
        <w:r w:rsidRPr="0064092E">
          <w:rPr>
            <w:noProof/>
            <w:webHidden/>
          </w:rPr>
        </w:r>
        <w:r w:rsidRPr="0064092E">
          <w:rPr>
            <w:noProof/>
            <w:webHidden/>
          </w:rPr>
          <w:fldChar w:fldCharType="separate"/>
        </w:r>
        <w:r w:rsidRPr="0064092E">
          <w:rPr>
            <w:noProof/>
            <w:webHidden/>
          </w:rPr>
          <w:t>47</w:t>
        </w:r>
        <w:r w:rsidRPr="0064092E">
          <w:rPr>
            <w:noProof/>
            <w:webHidden/>
          </w:rPr>
          <w:fldChar w:fldCharType="end"/>
        </w:r>
      </w:hyperlink>
    </w:p>
    <w:p w14:paraId="5A19363B" w14:textId="64546499"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099" w:history="1">
        <w:r w:rsidRPr="0064092E">
          <w:rPr>
            <w:rStyle w:val="Hyperlink"/>
            <w:noProof/>
          </w:rPr>
          <w:t>Hình 40 Giao diện quản lý lớp học</w:t>
        </w:r>
        <w:r w:rsidRPr="0064092E">
          <w:rPr>
            <w:noProof/>
            <w:webHidden/>
          </w:rPr>
          <w:tab/>
        </w:r>
        <w:r w:rsidRPr="0064092E">
          <w:rPr>
            <w:noProof/>
            <w:webHidden/>
          </w:rPr>
          <w:fldChar w:fldCharType="begin"/>
        </w:r>
        <w:r w:rsidRPr="0064092E">
          <w:rPr>
            <w:noProof/>
            <w:webHidden/>
          </w:rPr>
          <w:instrText xml:space="preserve"> PAGEREF _Toc215950099 \h </w:instrText>
        </w:r>
        <w:r w:rsidRPr="0064092E">
          <w:rPr>
            <w:noProof/>
            <w:webHidden/>
          </w:rPr>
        </w:r>
        <w:r w:rsidRPr="0064092E">
          <w:rPr>
            <w:noProof/>
            <w:webHidden/>
          </w:rPr>
          <w:fldChar w:fldCharType="separate"/>
        </w:r>
        <w:r w:rsidRPr="0064092E">
          <w:rPr>
            <w:noProof/>
            <w:webHidden/>
          </w:rPr>
          <w:t>48</w:t>
        </w:r>
        <w:r w:rsidRPr="0064092E">
          <w:rPr>
            <w:noProof/>
            <w:webHidden/>
          </w:rPr>
          <w:fldChar w:fldCharType="end"/>
        </w:r>
      </w:hyperlink>
    </w:p>
    <w:p w14:paraId="14425771" w14:textId="7A298875"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0" w:history="1">
        <w:r w:rsidRPr="0064092E">
          <w:rPr>
            <w:rStyle w:val="Hyperlink"/>
            <w:noProof/>
          </w:rPr>
          <w:t>Hình 41: Giao diện chi tiết lớp học</w:t>
        </w:r>
        <w:r w:rsidRPr="0064092E">
          <w:rPr>
            <w:noProof/>
            <w:webHidden/>
          </w:rPr>
          <w:tab/>
        </w:r>
        <w:r w:rsidRPr="0064092E">
          <w:rPr>
            <w:noProof/>
            <w:webHidden/>
          </w:rPr>
          <w:fldChar w:fldCharType="begin"/>
        </w:r>
        <w:r w:rsidRPr="0064092E">
          <w:rPr>
            <w:noProof/>
            <w:webHidden/>
          </w:rPr>
          <w:instrText xml:space="preserve"> PAGEREF _Toc215950100 \h </w:instrText>
        </w:r>
        <w:r w:rsidRPr="0064092E">
          <w:rPr>
            <w:noProof/>
            <w:webHidden/>
          </w:rPr>
        </w:r>
        <w:r w:rsidRPr="0064092E">
          <w:rPr>
            <w:noProof/>
            <w:webHidden/>
          </w:rPr>
          <w:fldChar w:fldCharType="separate"/>
        </w:r>
        <w:r w:rsidRPr="0064092E">
          <w:rPr>
            <w:noProof/>
            <w:webHidden/>
          </w:rPr>
          <w:t>48</w:t>
        </w:r>
        <w:r w:rsidRPr="0064092E">
          <w:rPr>
            <w:noProof/>
            <w:webHidden/>
          </w:rPr>
          <w:fldChar w:fldCharType="end"/>
        </w:r>
      </w:hyperlink>
    </w:p>
    <w:p w14:paraId="50215401" w14:textId="0ABDB2B5"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1" w:history="1">
        <w:r w:rsidRPr="0064092E">
          <w:rPr>
            <w:rStyle w:val="Hyperlink"/>
            <w:noProof/>
          </w:rPr>
          <w:t>Hình 42: Giao diện quản lý điểm số</w:t>
        </w:r>
        <w:r w:rsidRPr="0064092E">
          <w:rPr>
            <w:noProof/>
            <w:webHidden/>
          </w:rPr>
          <w:tab/>
        </w:r>
        <w:r w:rsidRPr="0064092E">
          <w:rPr>
            <w:noProof/>
            <w:webHidden/>
          </w:rPr>
          <w:fldChar w:fldCharType="begin"/>
        </w:r>
        <w:r w:rsidRPr="0064092E">
          <w:rPr>
            <w:noProof/>
            <w:webHidden/>
          </w:rPr>
          <w:instrText xml:space="preserve"> PAGEREF _Toc215950101 \h </w:instrText>
        </w:r>
        <w:r w:rsidRPr="0064092E">
          <w:rPr>
            <w:noProof/>
            <w:webHidden/>
          </w:rPr>
        </w:r>
        <w:r w:rsidRPr="0064092E">
          <w:rPr>
            <w:noProof/>
            <w:webHidden/>
          </w:rPr>
          <w:fldChar w:fldCharType="separate"/>
        </w:r>
        <w:r w:rsidRPr="0064092E">
          <w:rPr>
            <w:noProof/>
            <w:webHidden/>
          </w:rPr>
          <w:t>49</w:t>
        </w:r>
        <w:r w:rsidRPr="0064092E">
          <w:rPr>
            <w:noProof/>
            <w:webHidden/>
          </w:rPr>
          <w:fldChar w:fldCharType="end"/>
        </w:r>
      </w:hyperlink>
    </w:p>
    <w:p w14:paraId="29A08EEB" w14:textId="2B37323D"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2" w:history="1">
        <w:r w:rsidRPr="0064092E">
          <w:rPr>
            <w:rStyle w:val="Hyperlink"/>
            <w:noProof/>
          </w:rPr>
          <w:t>Hình 43: Giao diện phân bố điểm và sinh viên cần chú ý</w:t>
        </w:r>
        <w:r w:rsidRPr="0064092E">
          <w:rPr>
            <w:noProof/>
            <w:webHidden/>
          </w:rPr>
          <w:tab/>
        </w:r>
        <w:r w:rsidRPr="0064092E">
          <w:rPr>
            <w:noProof/>
            <w:webHidden/>
          </w:rPr>
          <w:fldChar w:fldCharType="begin"/>
        </w:r>
        <w:r w:rsidRPr="0064092E">
          <w:rPr>
            <w:noProof/>
            <w:webHidden/>
          </w:rPr>
          <w:instrText xml:space="preserve"> PAGEREF _Toc215950102 \h </w:instrText>
        </w:r>
        <w:r w:rsidRPr="0064092E">
          <w:rPr>
            <w:noProof/>
            <w:webHidden/>
          </w:rPr>
        </w:r>
        <w:r w:rsidRPr="0064092E">
          <w:rPr>
            <w:noProof/>
            <w:webHidden/>
          </w:rPr>
          <w:fldChar w:fldCharType="separate"/>
        </w:r>
        <w:r w:rsidRPr="0064092E">
          <w:rPr>
            <w:noProof/>
            <w:webHidden/>
          </w:rPr>
          <w:t>50</w:t>
        </w:r>
        <w:r w:rsidRPr="0064092E">
          <w:rPr>
            <w:noProof/>
            <w:webHidden/>
          </w:rPr>
          <w:fldChar w:fldCharType="end"/>
        </w:r>
      </w:hyperlink>
    </w:p>
    <w:p w14:paraId="0F979E12" w14:textId="2CCB758D"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3" w:history="1">
        <w:r w:rsidRPr="0064092E">
          <w:rPr>
            <w:rStyle w:val="Hyperlink"/>
            <w:noProof/>
          </w:rPr>
          <w:t>Hình  44: Giao diện nhập điểm số từ file CSV</w:t>
        </w:r>
        <w:r w:rsidRPr="0064092E">
          <w:rPr>
            <w:noProof/>
            <w:webHidden/>
          </w:rPr>
          <w:tab/>
        </w:r>
        <w:r w:rsidRPr="0064092E">
          <w:rPr>
            <w:noProof/>
            <w:webHidden/>
          </w:rPr>
          <w:fldChar w:fldCharType="begin"/>
        </w:r>
        <w:r w:rsidRPr="0064092E">
          <w:rPr>
            <w:noProof/>
            <w:webHidden/>
          </w:rPr>
          <w:instrText xml:space="preserve"> PAGEREF _Toc215950103 \h </w:instrText>
        </w:r>
        <w:r w:rsidRPr="0064092E">
          <w:rPr>
            <w:noProof/>
            <w:webHidden/>
          </w:rPr>
        </w:r>
        <w:r w:rsidRPr="0064092E">
          <w:rPr>
            <w:noProof/>
            <w:webHidden/>
          </w:rPr>
          <w:fldChar w:fldCharType="separate"/>
        </w:r>
        <w:r w:rsidRPr="0064092E">
          <w:rPr>
            <w:noProof/>
            <w:webHidden/>
          </w:rPr>
          <w:t>50</w:t>
        </w:r>
        <w:r w:rsidRPr="0064092E">
          <w:rPr>
            <w:noProof/>
            <w:webHidden/>
          </w:rPr>
          <w:fldChar w:fldCharType="end"/>
        </w:r>
      </w:hyperlink>
    </w:p>
    <w:p w14:paraId="4697E411" w14:textId="2C36D597"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4" w:history="1">
        <w:r w:rsidRPr="0064092E">
          <w:rPr>
            <w:rStyle w:val="Hyperlink"/>
            <w:noProof/>
          </w:rPr>
          <w:t>Hình  45: Giao diện nhập điểm hàng loạt</w:t>
        </w:r>
        <w:r w:rsidRPr="0064092E">
          <w:rPr>
            <w:noProof/>
            <w:webHidden/>
          </w:rPr>
          <w:tab/>
        </w:r>
        <w:r w:rsidRPr="0064092E">
          <w:rPr>
            <w:noProof/>
            <w:webHidden/>
          </w:rPr>
          <w:fldChar w:fldCharType="begin"/>
        </w:r>
        <w:r w:rsidRPr="0064092E">
          <w:rPr>
            <w:noProof/>
            <w:webHidden/>
          </w:rPr>
          <w:instrText xml:space="preserve"> PAGEREF _Toc215950104 \h </w:instrText>
        </w:r>
        <w:r w:rsidRPr="0064092E">
          <w:rPr>
            <w:noProof/>
            <w:webHidden/>
          </w:rPr>
        </w:r>
        <w:r w:rsidRPr="0064092E">
          <w:rPr>
            <w:noProof/>
            <w:webHidden/>
          </w:rPr>
          <w:fldChar w:fldCharType="separate"/>
        </w:r>
        <w:r w:rsidRPr="0064092E">
          <w:rPr>
            <w:noProof/>
            <w:webHidden/>
          </w:rPr>
          <w:t>51</w:t>
        </w:r>
        <w:r w:rsidRPr="0064092E">
          <w:rPr>
            <w:noProof/>
            <w:webHidden/>
          </w:rPr>
          <w:fldChar w:fldCharType="end"/>
        </w:r>
      </w:hyperlink>
    </w:p>
    <w:p w14:paraId="4C153D9C" w14:textId="589D4B86"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5" w:history="1">
        <w:r w:rsidRPr="0064092E">
          <w:rPr>
            <w:rStyle w:val="Hyperlink"/>
            <w:noProof/>
          </w:rPr>
          <w:t>Hình 46: Giao diện lịch dạy</w:t>
        </w:r>
        <w:r w:rsidRPr="0064092E">
          <w:rPr>
            <w:noProof/>
            <w:webHidden/>
          </w:rPr>
          <w:tab/>
        </w:r>
        <w:r w:rsidRPr="0064092E">
          <w:rPr>
            <w:noProof/>
            <w:webHidden/>
          </w:rPr>
          <w:fldChar w:fldCharType="begin"/>
        </w:r>
        <w:r w:rsidRPr="0064092E">
          <w:rPr>
            <w:noProof/>
            <w:webHidden/>
          </w:rPr>
          <w:instrText xml:space="preserve"> PAGEREF _Toc215950105 \h </w:instrText>
        </w:r>
        <w:r w:rsidRPr="0064092E">
          <w:rPr>
            <w:noProof/>
            <w:webHidden/>
          </w:rPr>
        </w:r>
        <w:r w:rsidRPr="0064092E">
          <w:rPr>
            <w:noProof/>
            <w:webHidden/>
          </w:rPr>
          <w:fldChar w:fldCharType="separate"/>
        </w:r>
        <w:r w:rsidRPr="0064092E">
          <w:rPr>
            <w:noProof/>
            <w:webHidden/>
          </w:rPr>
          <w:t>51</w:t>
        </w:r>
        <w:r w:rsidRPr="0064092E">
          <w:rPr>
            <w:noProof/>
            <w:webHidden/>
          </w:rPr>
          <w:fldChar w:fldCharType="end"/>
        </w:r>
      </w:hyperlink>
    </w:p>
    <w:p w14:paraId="65E976EA" w14:textId="0512F8EB"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6" w:history="1">
        <w:r w:rsidRPr="0064092E">
          <w:rPr>
            <w:rStyle w:val="Hyperlink"/>
            <w:noProof/>
          </w:rPr>
          <w:t>Hình 47: Giao diện danh sách lớp có lịch</w:t>
        </w:r>
        <w:r w:rsidRPr="0064092E">
          <w:rPr>
            <w:noProof/>
            <w:webHidden/>
          </w:rPr>
          <w:tab/>
        </w:r>
        <w:r w:rsidRPr="0064092E">
          <w:rPr>
            <w:noProof/>
            <w:webHidden/>
          </w:rPr>
          <w:fldChar w:fldCharType="begin"/>
        </w:r>
        <w:r w:rsidRPr="0064092E">
          <w:rPr>
            <w:noProof/>
            <w:webHidden/>
          </w:rPr>
          <w:instrText xml:space="preserve"> PAGEREF _Toc215950106 \h </w:instrText>
        </w:r>
        <w:r w:rsidRPr="0064092E">
          <w:rPr>
            <w:noProof/>
            <w:webHidden/>
          </w:rPr>
        </w:r>
        <w:r w:rsidRPr="0064092E">
          <w:rPr>
            <w:noProof/>
            <w:webHidden/>
          </w:rPr>
          <w:fldChar w:fldCharType="separate"/>
        </w:r>
        <w:r w:rsidRPr="0064092E">
          <w:rPr>
            <w:noProof/>
            <w:webHidden/>
          </w:rPr>
          <w:t>52</w:t>
        </w:r>
        <w:r w:rsidRPr="0064092E">
          <w:rPr>
            <w:noProof/>
            <w:webHidden/>
          </w:rPr>
          <w:fldChar w:fldCharType="end"/>
        </w:r>
      </w:hyperlink>
    </w:p>
    <w:p w14:paraId="4883E8C4" w14:textId="1F4DB97C"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7" w:history="1">
        <w:r w:rsidRPr="0064092E">
          <w:rPr>
            <w:rStyle w:val="Hyperlink"/>
            <w:noProof/>
          </w:rPr>
          <w:t>Hình 48: Giao diện lịch sử điểm danh của sinh viên</w:t>
        </w:r>
        <w:r w:rsidRPr="0064092E">
          <w:rPr>
            <w:noProof/>
            <w:webHidden/>
          </w:rPr>
          <w:tab/>
        </w:r>
        <w:r w:rsidRPr="0064092E">
          <w:rPr>
            <w:noProof/>
            <w:webHidden/>
          </w:rPr>
          <w:fldChar w:fldCharType="begin"/>
        </w:r>
        <w:r w:rsidRPr="0064092E">
          <w:rPr>
            <w:noProof/>
            <w:webHidden/>
          </w:rPr>
          <w:instrText xml:space="preserve"> PAGEREF _Toc215950107 \h </w:instrText>
        </w:r>
        <w:r w:rsidRPr="0064092E">
          <w:rPr>
            <w:noProof/>
            <w:webHidden/>
          </w:rPr>
        </w:r>
        <w:r w:rsidRPr="0064092E">
          <w:rPr>
            <w:noProof/>
            <w:webHidden/>
          </w:rPr>
          <w:fldChar w:fldCharType="separate"/>
        </w:r>
        <w:r w:rsidRPr="0064092E">
          <w:rPr>
            <w:noProof/>
            <w:webHidden/>
          </w:rPr>
          <w:t>52</w:t>
        </w:r>
        <w:r w:rsidRPr="0064092E">
          <w:rPr>
            <w:noProof/>
            <w:webHidden/>
          </w:rPr>
          <w:fldChar w:fldCharType="end"/>
        </w:r>
      </w:hyperlink>
    </w:p>
    <w:p w14:paraId="0785876A" w14:textId="1BC595EF"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8" w:history="1">
        <w:r w:rsidRPr="0064092E">
          <w:rPr>
            <w:rStyle w:val="Hyperlink"/>
            <w:noProof/>
          </w:rPr>
          <w:t>Hình 49: Giao diện thêm vân tay cho sinh viên</w:t>
        </w:r>
        <w:r w:rsidRPr="0064092E">
          <w:rPr>
            <w:noProof/>
            <w:webHidden/>
          </w:rPr>
          <w:tab/>
        </w:r>
        <w:r w:rsidRPr="0064092E">
          <w:rPr>
            <w:noProof/>
            <w:webHidden/>
          </w:rPr>
          <w:fldChar w:fldCharType="begin"/>
        </w:r>
        <w:r w:rsidRPr="0064092E">
          <w:rPr>
            <w:noProof/>
            <w:webHidden/>
          </w:rPr>
          <w:instrText xml:space="preserve"> PAGEREF _Toc215950108 \h </w:instrText>
        </w:r>
        <w:r w:rsidRPr="0064092E">
          <w:rPr>
            <w:noProof/>
            <w:webHidden/>
          </w:rPr>
        </w:r>
        <w:r w:rsidRPr="0064092E">
          <w:rPr>
            <w:noProof/>
            <w:webHidden/>
          </w:rPr>
          <w:fldChar w:fldCharType="separate"/>
        </w:r>
        <w:r w:rsidRPr="0064092E">
          <w:rPr>
            <w:noProof/>
            <w:webHidden/>
          </w:rPr>
          <w:t>53</w:t>
        </w:r>
        <w:r w:rsidRPr="0064092E">
          <w:rPr>
            <w:noProof/>
            <w:webHidden/>
          </w:rPr>
          <w:fldChar w:fldCharType="end"/>
        </w:r>
      </w:hyperlink>
    </w:p>
    <w:p w14:paraId="28A8A9AD" w14:textId="09227940"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09" w:history="1">
        <w:r w:rsidRPr="0064092E">
          <w:rPr>
            <w:rStyle w:val="Hyperlink"/>
            <w:noProof/>
          </w:rPr>
          <w:t>Hình 50: Giao diện cập nhật vân tay</w:t>
        </w:r>
        <w:r w:rsidRPr="0064092E">
          <w:rPr>
            <w:noProof/>
            <w:webHidden/>
          </w:rPr>
          <w:tab/>
        </w:r>
        <w:r w:rsidRPr="0064092E">
          <w:rPr>
            <w:noProof/>
            <w:webHidden/>
          </w:rPr>
          <w:fldChar w:fldCharType="begin"/>
        </w:r>
        <w:r w:rsidRPr="0064092E">
          <w:rPr>
            <w:noProof/>
            <w:webHidden/>
          </w:rPr>
          <w:instrText xml:space="preserve"> PAGEREF _Toc215950109 \h </w:instrText>
        </w:r>
        <w:r w:rsidRPr="0064092E">
          <w:rPr>
            <w:noProof/>
            <w:webHidden/>
          </w:rPr>
        </w:r>
        <w:r w:rsidRPr="0064092E">
          <w:rPr>
            <w:noProof/>
            <w:webHidden/>
          </w:rPr>
          <w:fldChar w:fldCharType="separate"/>
        </w:r>
        <w:r w:rsidRPr="0064092E">
          <w:rPr>
            <w:noProof/>
            <w:webHidden/>
          </w:rPr>
          <w:t>53</w:t>
        </w:r>
        <w:r w:rsidRPr="0064092E">
          <w:rPr>
            <w:noProof/>
            <w:webHidden/>
          </w:rPr>
          <w:fldChar w:fldCharType="end"/>
        </w:r>
      </w:hyperlink>
    </w:p>
    <w:p w14:paraId="69822637" w14:textId="26EB9C85"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0" w:history="1">
        <w:r w:rsidRPr="0064092E">
          <w:rPr>
            <w:rStyle w:val="Hyperlink"/>
            <w:noProof/>
          </w:rPr>
          <w:t>Hình 51: Giao diện AI Anlytics</w:t>
        </w:r>
        <w:r w:rsidRPr="0064092E">
          <w:rPr>
            <w:noProof/>
            <w:webHidden/>
          </w:rPr>
          <w:tab/>
        </w:r>
        <w:r w:rsidRPr="0064092E">
          <w:rPr>
            <w:noProof/>
            <w:webHidden/>
          </w:rPr>
          <w:fldChar w:fldCharType="begin"/>
        </w:r>
        <w:r w:rsidRPr="0064092E">
          <w:rPr>
            <w:noProof/>
            <w:webHidden/>
          </w:rPr>
          <w:instrText xml:space="preserve"> PAGEREF _Toc215950110 \h </w:instrText>
        </w:r>
        <w:r w:rsidRPr="0064092E">
          <w:rPr>
            <w:noProof/>
            <w:webHidden/>
          </w:rPr>
        </w:r>
        <w:r w:rsidRPr="0064092E">
          <w:rPr>
            <w:noProof/>
            <w:webHidden/>
          </w:rPr>
          <w:fldChar w:fldCharType="separate"/>
        </w:r>
        <w:r w:rsidRPr="0064092E">
          <w:rPr>
            <w:noProof/>
            <w:webHidden/>
          </w:rPr>
          <w:t>54</w:t>
        </w:r>
        <w:r w:rsidRPr="0064092E">
          <w:rPr>
            <w:noProof/>
            <w:webHidden/>
          </w:rPr>
          <w:fldChar w:fldCharType="end"/>
        </w:r>
      </w:hyperlink>
    </w:p>
    <w:p w14:paraId="4100FA0D" w14:textId="380BBD42"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1" w:history="1">
        <w:r w:rsidRPr="0064092E">
          <w:rPr>
            <w:rStyle w:val="Hyperlink"/>
            <w:noProof/>
          </w:rPr>
          <w:t>Hình 52: Giao diện trang cá nhân và đổi mật khẩu giảng viên</w:t>
        </w:r>
        <w:r w:rsidRPr="0064092E">
          <w:rPr>
            <w:noProof/>
            <w:webHidden/>
          </w:rPr>
          <w:tab/>
        </w:r>
        <w:r w:rsidRPr="0064092E">
          <w:rPr>
            <w:noProof/>
            <w:webHidden/>
          </w:rPr>
          <w:fldChar w:fldCharType="begin"/>
        </w:r>
        <w:r w:rsidRPr="0064092E">
          <w:rPr>
            <w:noProof/>
            <w:webHidden/>
          </w:rPr>
          <w:instrText xml:space="preserve"> PAGEREF _Toc215950111 \h </w:instrText>
        </w:r>
        <w:r w:rsidRPr="0064092E">
          <w:rPr>
            <w:noProof/>
            <w:webHidden/>
          </w:rPr>
        </w:r>
        <w:r w:rsidRPr="0064092E">
          <w:rPr>
            <w:noProof/>
            <w:webHidden/>
          </w:rPr>
          <w:fldChar w:fldCharType="separate"/>
        </w:r>
        <w:r w:rsidRPr="0064092E">
          <w:rPr>
            <w:noProof/>
            <w:webHidden/>
          </w:rPr>
          <w:t>54</w:t>
        </w:r>
        <w:r w:rsidRPr="0064092E">
          <w:rPr>
            <w:noProof/>
            <w:webHidden/>
          </w:rPr>
          <w:fldChar w:fldCharType="end"/>
        </w:r>
      </w:hyperlink>
    </w:p>
    <w:p w14:paraId="5D85980B" w14:textId="7E68D22F"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2" w:history="1">
        <w:r w:rsidRPr="0064092E">
          <w:rPr>
            <w:rStyle w:val="Hyperlink"/>
            <w:noProof/>
          </w:rPr>
          <w:t>Hình 53: Giao diện cập nhật trang cá nhân giảng viên</w:t>
        </w:r>
        <w:r w:rsidRPr="0064092E">
          <w:rPr>
            <w:noProof/>
            <w:webHidden/>
          </w:rPr>
          <w:tab/>
        </w:r>
        <w:r w:rsidRPr="0064092E">
          <w:rPr>
            <w:noProof/>
            <w:webHidden/>
          </w:rPr>
          <w:fldChar w:fldCharType="begin"/>
        </w:r>
        <w:r w:rsidRPr="0064092E">
          <w:rPr>
            <w:noProof/>
            <w:webHidden/>
          </w:rPr>
          <w:instrText xml:space="preserve"> PAGEREF _Toc215950112 \h </w:instrText>
        </w:r>
        <w:r w:rsidRPr="0064092E">
          <w:rPr>
            <w:noProof/>
            <w:webHidden/>
          </w:rPr>
        </w:r>
        <w:r w:rsidRPr="0064092E">
          <w:rPr>
            <w:noProof/>
            <w:webHidden/>
          </w:rPr>
          <w:fldChar w:fldCharType="separate"/>
        </w:r>
        <w:r w:rsidRPr="0064092E">
          <w:rPr>
            <w:noProof/>
            <w:webHidden/>
          </w:rPr>
          <w:t>55</w:t>
        </w:r>
        <w:r w:rsidRPr="0064092E">
          <w:rPr>
            <w:noProof/>
            <w:webHidden/>
          </w:rPr>
          <w:fldChar w:fldCharType="end"/>
        </w:r>
      </w:hyperlink>
    </w:p>
    <w:p w14:paraId="6926B73C" w14:textId="3CAE92A9"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3" w:history="1">
        <w:r w:rsidRPr="0064092E">
          <w:rPr>
            <w:rStyle w:val="Hyperlink"/>
            <w:noProof/>
          </w:rPr>
          <w:t>Hình 54: Giao diện trang chủ của sinh viên</w:t>
        </w:r>
        <w:r w:rsidRPr="0064092E">
          <w:rPr>
            <w:noProof/>
            <w:webHidden/>
          </w:rPr>
          <w:tab/>
        </w:r>
        <w:r w:rsidRPr="0064092E">
          <w:rPr>
            <w:noProof/>
            <w:webHidden/>
          </w:rPr>
          <w:fldChar w:fldCharType="begin"/>
        </w:r>
        <w:r w:rsidRPr="0064092E">
          <w:rPr>
            <w:noProof/>
            <w:webHidden/>
          </w:rPr>
          <w:instrText xml:space="preserve"> PAGEREF _Toc215950113 \h </w:instrText>
        </w:r>
        <w:r w:rsidRPr="0064092E">
          <w:rPr>
            <w:noProof/>
            <w:webHidden/>
          </w:rPr>
        </w:r>
        <w:r w:rsidRPr="0064092E">
          <w:rPr>
            <w:noProof/>
            <w:webHidden/>
          </w:rPr>
          <w:fldChar w:fldCharType="separate"/>
        </w:r>
        <w:r w:rsidRPr="0064092E">
          <w:rPr>
            <w:noProof/>
            <w:webHidden/>
          </w:rPr>
          <w:t>55</w:t>
        </w:r>
        <w:r w:rsidRPr="0064092E">
          <w:rPr>
            <w:noProof/>
            <w:webHidden/>
          </w:rPr>
          <w:fldChar w:fldCharType="end"/>
        </w:r>
      </w:hyperlink>
    </w:p>
    <w:p w14:paraId="0D505F74" w14:textId="172F2DF7"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4" w:history="1">
        <w:r w:rsidRPr="0064092E">
          <w:rPr>
            <w:rStyle w:val="Hyperlink"/>
            <w:noProof/>
          </w:rPr>
          <w:t>Hình 55: Giao diện lịch học của sinh viên</w:t>
        </w:r>
        <w:r w:rsidRPr="0064092E">
          <w:rPr>
            <w:noProof/>
            <w:webHidden/>
          </w:rPr>
          <w:tab/>
        </w:r>
        <w:r w:rsidRPr="0064092E">
          <w:rPr>
            <w:noProof/>
            <w:webHidden/>
          </w:rPr>
          <w:fldChar w:fldCharType="begin"/>
        </w:r>
        <w:r w:rsidRPr="0064092E">
          <w:rPr>
            <w:noProof/>
            <w:webHidden/>
          </w:rPr>
          <w:instrText xml:space="preserve"> PAGEREF _Toc215950114 \h </w:instrText>
        </w:r>
        <w:r w:rsidRPr="0064092E">
          <w:rPr>
            <w:noProof/>
            <w:webHidden/>
          </w:rPr>
        </w:r>
        <w:r w:rsidRPr="0064092E">
          <w:rPr>
            <w:noProof/>
            <w:webHidden/>
          </w:rPr>
          <w:fldChar w:fldCharType="separate"/>
        </w:r>
        <w:r w:rsidRPr="0064092E">
          <w:rPr>
            <w:noProof/>
            <w:webHidden/>
          </w:rPr>
          <w:t>56</w:t>
        </w:r>
        <w:r w:rsidRPr="0064092E">
          <w:rPr>
            <w:noProof/>
            <w:webHidden/>
          </w:rPr>
          <w:fldChar w:fldCharType="end"/>
        </w:r>
      </w:hyperlink>
    </w:p>
    <w:p w14:paraId="5F6A92C5" w14:textId="77EDBA4B"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5" w:history="1">
        <w:r w:rsidRPr="0064092E">
          <w:rPr>
            <w:rStyle w:val="Hyperlink"/>
            <w:noProof/>
          </w:rPr>
          <w:t>Hình 56: Giao diện danh sách lớp học</w:t>
        </w:r>
        <w:r w:rsidRPr="0064092E">
          <w:rPr>
            <w:noProof/>
            <w:webHidden/>
          </w:rPr>
          <w:tab/>
        </w:r>
        <w:r w:rsidRPr="0064092E">
          <w:rPr>
            <w:noProof/>
            <w:webHidden/>
          </w:rPr>
          <w:fldChar w:fldCharType="begin"/>
        </w:r>
        <w:r w:rsidRPr="0064092E">
          <w:rPr>
            <w:noProof/>
            <w:webHidden/>
          </w:rPr>
          <w:instrText xml:space="preserve"> PAGEREF _Toc215950115 \h </w:instrText>
        </w:r>
        <w:r w:rsidRPr="0064092E">
          <w:rPr>
            <w:noProof/>
            <w:webHidden/>
          </w:rPr>
        </w:r>
        <w:r w:rsidRPr="0064092E">
          <w:rPr>
            <w:noProof/>
            <w:webHidden/>
          </w:rPr>
          <w:fldChar w:fldCharType="separate"/>
        </w:r>
        <w:r w:rsidRPr="0064092E">
          <w:rPr>
            <w:noProof/>
            <w:webHidden/>
          </w:rPr>
          <w:t>56</w:t>
        </w:r>
        <w:r w:rsidRPr="0064092E">
          <w:rPr>
            <w:noProof/>
            <w:webHidden/>
          </w:rPr>
          <w:fldChar w:fldCharType="end"/>
        </w:r>
      </w:hyperlink>
    </w:p>
    <w:p w14:paraId="168D8129" w14:textId="7E971913"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6" w:history="1">
        <w:r w:rsidRPr="0064092E">
          <w:rPr>
            <w:rStyle w:val="Hyperlink"/>
            <w:noProof/>
          </w:rPr>
          <w:t>Hình 57: Giao diện quản lý điểm số của sinh viên</w:t>
        </w:r>
        <w:r w:rsidRPr="0064092E">
          <w:rPr>
            <w:noProof/>
            <w:webHidden/>
          </w:rPr>
          <w:tab/>
        </w:r>
        <w:r w:rsidRPr="0064092E">
          <w:rPr>
            <w:noProof/>
            <w:webHidden/>
          </w:rPr>
          <w:fldChar w:fldCharType="begin"/>
        </w:r>
        <w:r w:rsidRPr="0064092E">
          <w:rPr>
            <w:noProof/>
            <w:webHidden/>
          </w:rPr>
          <w:instrText xml:space="preserve"> PAGEREF _Toc215950116 \h </w:instrText>
        </w:r>
        <w:r w:rsidRPr="0064092E">
          <w:rPr>
            <w:noProof/>
            <w:webHidden/>
          </w:rPr>
        </w:r>
        <w:r w:rsidRPr="0064092E">
          <w:rPr>
            <w:noProof/>
            <w:webHidden/>
          </w:rPr>
          <w:fldChar w:fldCharType="separate"/>
        </w:r>
        <w:r w:rsidRPr="0064092E">
          <w:rPr>
            <w:noProof/>
            <w:webHidden/>
          </w:rPr>
          <w:t>57</w:t>
        </w:r>
        <w:r w:rsidRPr="0064092E">
          <w:rPr>
            <w:noProof/>
            <w:webHidden/>
          </w:rPr>
          <w:fldChar w:fldCharType="end"/>
        </w:r>
      </w:hyperlink>
    </w:p>
    <w:p w14:paraId="4DA0C375" w14:textId="625CDC59"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7" w:history="1">
        <w:r w:rsidRPr="0064092E">
          <w:rPr>
            <w:rStyle w:val="Hyperlink"/>
            <w:noProof/>
          </w:rPr>
          <w:t>Hình 58: Giao diện trang cá nhân và cập nhật mật khẩu sinh viên</w:t>
        </w:r>
        <w:r w:rsidRPr="0064092E">
          <w:rPr>
            <w:noProof/>
            <w:webHidden/>
          </w:rPr>
          <w:tab/>
        </w:r>
        <w:r w:rsidRPr="0064092E">
          <w:rPr>
            <w:noProof/>
            <w:webHidden/>
          </w:rPr>
          <w:fldChar w:fldCharType="begin"/>
        </w:r>
        <w:r w:rsidRPr="0064092E">
          <w:rPr>
            <w:noProof/>
            <w:webHidden/>
          </w:rPr>
          <w:instrText xml:space="preserve"> PAGEREF _Toc215950117 \h </w:instrText>
        </w:r>
        <w:r w:rsidRPr="0064092E">
          <w:rPr>
            <w:noProof/>
            <w:webHidden/>
          </w:rPr>
        </w:r>
        <w:r w:rsidRPr="0064092E">
          <w:rPr>
            <w:noProof/>
            <w:webHidden/>
          </w:rPr>
          <w:fldChar w:fldCharType="separate"/>
        </w:r>
        <w:r w:rsidRPr="0064092E">
          <w:rPr>
            <w:noProof/>
            <w:webHidden/>
          </w:rPr>
          <w:t>57</w:t>
        </w:r>
        <w:r w:rsidRPr="0064092E">
          <w:rPr>
            <w:noProof/>
            <w:webHidden/>
          </w:rPr>
          <w:fldChar w:fldCharType="end"/>
        </w:r>
      </w:hyperlink>
    </w:p>
    <w:p w14:paraId="2B7736DF" w14:textId="46C6163B"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8" w:history="1">
        <w:r w:rsidRPr="0064092E">
          <w:rPr>
            <w:rStyle w:val="Hyperlink"/>
            <w:noProof/>
          </w:rPr>
          <w:t>Hình 59: Giao diện cập nhật trang cá nhân sinh viên</w:t>
        </w:r>
        <w:r w:rsidRPr="0064092E">
          <w:rPr>
            <w:noProof/>
            <w:webHidden/>
          </w:rPr>
          <w:tab/>
        </w:r>
        <w:r w:rsidRPr="0064092E">
          <w:rPr>
            <w:noProof/>
            <w:webHidden/>
          </w:rPr>
          <w:fldChar w:fldCharType="begin"/>
        </w:r>
        <w:r w:rsidRPr="0064092E">
          <w:rPr>
            <w:noProof/>
            <w:webHidden/>
          </w:rPr>
          <w:instrText xml:space="preserve"> PAGEREF _Toc215950118 \h </w:instrText>
        </w:r>
        <w:r w:rsidRPr="0064092E">
          <w:rPr>
            <w:noProof/>
            <w:webHidden/>
          </w:rPr>
        </w:r>
        <w:r w:rsidRPr="0064092E">
          <w:rPr>
            <w:noProof/>
            <w:webHidden/>
          </w:rPr>
          <w:fldChar w:fldCharType="separate"/>
        </w:r>
        <w:r w:rsidRPr="0064092E">
          <w:rPr>
            <w:noProof/>
            <w:webHidden/>
          </w:rPr>
          <w:t>58</w:t>
        </w:r>
        <w:r w:rsidRPr="0064092E">
          <w:rPr>
            <w:noProof/>
            <w:webHidden/>
          </w:rPr>
          <w:fldChar w:fldCharType="end"/>
        </w:r>
      </w:hyperlink>
    </w:p>
    <w:p w14:paraId="1780DAE9" w14:textId="635A49BB"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19" w:history="1">
        <w:r w:rsidRPr="0064092E">
          <w:rPr>
            <w:rStyle w:val="Hyperlink"/>
            <w:noProof/>
          </w:rPr>
          <w:t>Hình 60: Giao diện tạo phiên đăng kí vân tay</w:t>
        </w:r>
        <w:r w:rsidRPr="0064092E">
          <w:rPr>
            <w:noProof/>
            <w:webHidden/>
          </w:rPr>
          <w:tab/>
        </w:r>
        <w:r w:rsidRPr="0064092E">
          <w:rPr>
            <w:noProof/>
            <w:webHidden/>
          </w:rPr>
          <w:fldChar w:fldCharType="begin"/>
        </w:r>
        <w:r w:rsidRPr="0064092E">
          <w:rPr>
            <w:noProof/>
            <w:webHidden/>
          </w:rPr>
          <w:instrText xml:space="preserve"> PAGEREF _Toc215950119 \h </w:instrText>
        </w:r>
        <w:r w:rsidRPr="0064092E">
          <w:rPr>
            <w:noProof/>
            <w:webHidden/>
          </w:rPr>
        </w:r>
        <w:r w:rsidRPr="0064092E">
          <w:rPr>
            <w:noProof/>
            <w:webHidden/>
          </w:rPr>
          <w:fldChar w:fldCharType="separate"/>
        </w:r>
        <w:r w:rsidRPr="0064092E">
          <w:rPr>
            <w:noProof/>
            <w:webHidden/>
          </w:rPr>
          <w:t>59</w:t>
        </w:r>
        <w:r w:rsidRPr="0064092E">
          <w:rPr>
            <w:noProof/>
            <w:webHidden/>
          </w:rPr>
          <w:fldChar w:fldCharType="end"/>
        </w:r>
      </w:hyperlink>
    </w:p>
    <w:p w14:paraId="455AE493" w14:textId="2CC5DC01"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20" w:history="1">
        <w:r w:rsidRPr="0064092E">
          <w:rPr>
            <w:rStyle w:val="Hyperlink"/>
            <w:noProof/>
          </w:rPr>
          <w:t>Hình 61: Giao diện gửi yêu cầu thêm vân tay</w:t>
        </w:r>
        <w:r w:rsidRPr="0064092E">
          <w:rPr>
            <w:noProof/>
            <w:webHidden/>
          </w:rPr>
          <w:tab/>
        </w:r>
        <w:r w:rsidRPr="0064092E">
          <w:rPr>
            <w:noProof/>
            <w:webHidden/>
          </w:rPr>
          <w:fldChar w:fldCharType="begin"/>
        </w:r>
        <w:r w:rsidRPr="0064092E">
          <w:rPr>
            <w:noProof/>
            <w:webHidden/>
          </w:rPr>
          <w:instrText xml:space="preserve"> PAGEREF _Toc215950120 \h </w:instrText>
        </w:r>
        <w:r w:rsidRPr="0064092E">
          <w:rPr>
            <w:noProof/>
            <w:webHidden/>
          </w:rPr>
        </w:r>
        <w:r w:rsidRPr="0064092E">
          <w:rPr>
            <w:noProof/>
            <w:webHidden/>
          </w:rPr>
          <w:fldChar w:fldCharType="separate"/>
        </w:r>
        <w:r w:rsidRPr="0064092E">
          <w:rPr>
            <w:noProof/>
            <w:webHidden/>
          </w:rPr>
          <w:t>59</w:t>
        </w:r>
        <w:r w:rsidRPr="0064092E">
          <w:rPr>
            <w:noProof/>
            <w:webHidden/>
          </w:rPr>
          <w:fldChar w:fldCharType="end"/>
        </w:r>
      </w:hyperlink>
    </w:p>
    <w:p w14:paraId="4AFFC3A1" w14:textId="3BDB3554"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21" w:history="1">
        <w:r w:rsidRPr="0064092E">
          <w:rPr>
            <w:rStyle w:val="Hyperlink"/>
            <w:noProof/>
          </w:rPr>
          <w:t>Hình 62: Minh họa quét vân tay</w:t>
        </w:r>
        <w:r w:rsidRPr="0064092E">
          <w:rPr>
            <w:noProof/>
            <w:webHidden/>
          </w:rPr>
          <w:tab/>
        </w:r>
        <w:r w:rsidRPr="0064092E">
          <w:rPr>
            <w:noProof/>
            <w:webHidden/>
          </w:rPr>
          <w:fldChar w:fldCharType="begin"/>
        </w:r>
        <w:r w:rsidRPr="0064092E">
          <w:rPr>
            <w:noProof/>
            <w:webHidden/>
          </w:rPr>
          <w:instrText xml:space="preserve"> PAGEREF _Toc215950121 \h </w:instrText>
        </w:r>
        <w:r w:rsidRPr="0064092E">
          <w:rPr>
            <w:noProof/>
            <w:webHidden/>
          </w:rPr>
        </w:r>
        <w:r w:rsidRPr="0064092E">
          <w:rPr>
            <w:noProof/>
            <w:webHidden/>
          </w:rPr>
          <w:fldChar w:fldCharType="separate"/>
        </w:r>
        <w:r w:rsidRPr="0064092E">
          <w:rPr>
            <w:noProof/>
            <w:webHidden/>
          </w:rPr>
          <w:t>60</w:t>
        </w:r>
        <w:r w:rsidRPr="0064092E">
          <w:rPr>
            <w:noProof/>
            <w:webHidden/>
          </w:rPr>
          <w:fldChar w:fldCharType="end"/>
        </w:r>
      </w:hyperlink>
    </w:p>
    <w:p w14:paraId="5100C45D" w14:textId="1BF34DB0"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22" w:history="1">
        <w:r w:rsidRPr="0064092E">
          <w:rPr>
            <w:rStyle w:val="Hyperlink"/>
            <w:noProof/>
          </w:rPr>
          <w:t>Hình 63: Thiết bị thêm vân tay thành công</w:t>
        </w:r>
        <w:r w:rsidRPr="0064092E">
          <w:rPr>
            <w:noProof/>
            <w:webHidden/>
          </w:rPr>
          <w:tab/>
        </w:r>
        <w:r w:rsidRPr="0064092E">
          <w:rPr>
            <w:noProof/>
            <w:webHidden/>
          </w:rPr>
          <w:fldChar w:fldCharType="begin"/>
        </w:r>
        <w:r w:rsidRPr="0064092E">
          <w:rPr>
            <w:noProof/>
            <w:webHidden/>
          </w:rPr>
          <w:instrText xml:space="preserve"> PAGEREF _Toc215950122 \h </w:instrText>
        </w:r>
        <w:r w:rsidRPr="0064092E">
          <w:rPr>
            <w:noProof/>
            <w:webHidden/>
          </w:rPr>
        </w:r>
        <w:r w:rsidRPr="0064092E">
          <w:rPr>
            <w:noProof/>
            <w:webHidden/>
          </w:rPr>
          <w:fldChar w:fldCharType="separate"/>
        </w:r>
        <w:r w:rsidRPr="0064092E">
          <w:rPr>
            <w:noProof/>
            <w:webHidden/>
          </w:rPr>
          <w:t>60</w:t>
        </w:r>
        <w:r w:rsidRPr="0064092E">
          <w:rPr>
            <w:noProof/>
            <w:webHidden/>
          </w:rPr>
          <w:fldChar w:fldCharType="end"/>
        </w:r>
      </w:hyperlink>
    </w:p>
    <w:p w14:paraId="257A0B90" w14:textId="4BF259CE"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23" w:history="1">
        <w:r w:rsidRPr="0064092E">
          <w:rPr>
            <w:rStyle w:val="Hyperlink"/>
            <w:noProof/>
          </w:rPr>
          <w:t>Hình 64: Giao diện báo đã nhận ví trí vân tay từ thiết bị</w:t>
        </w:r>
        <w:r w:rsidRPr="0064092E">
          <w:rPr>
            <w:noProof/>
            <w:webHidden/>
          </w:rPr>
          <w:tab/>
        </w:r>
        <w:r w:rsidRPr="0064092E">
          <w:rPr>
            <w:noProof/>
            <w:webHidden/>
          </w:rPr>
          <w:fldChar w:fldCharType="begin"/>
        </w:r>
        <w:r w:rsidRPr="0064092E">
          <w:rPr>
            <w:noProof/>
            <w:webHidden/>
          </w:rPr>
          <w:instrText xml:space="preserve"> PAGEREF _Toc215950123 \h </w:instrText>
        </w:r>
        <w:r w:rsidRPr="0064092E">
          <w:rPr>
            <w:noProof/>
            <w:webHidden/>
          </w:rPr>
        </w:r>
        <w:r w:rsidRPr="0064092E">
          <w:rPr>
            <w:noProof/>
            <w:webHidden/>
          </w:rPr>
          <w:fldChar w:fldCharType="separate"/>
        </w:r>
        <w:r w:rsidRPr="0064092E">
          <w:rPr>
            <w:noProof/>
            <w:webHidden/>
          </w:rPr>
          <w:t>61</w:t>
        </w:r>
        <w:r w:rsidRPr="0064092E">
          <w:rPr>
            <w:noProof/>
            <w:webHidden/>
          </w:rPr>
          <w:fldChar w:fldCharType="end"/>
        </w:r>
      </w:hyperlink>
    </w:p>
    <w:p w14:paraId="561A5CBE" w14:textId="6DA87CBF"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24" w:history="1">
        <w:r w:rsidRPr="0064092E">
          <w:rPr>
            <w:rStyle w:val="Hyperlink"/>
            <w:noProof/>
          </w:rPr>
          <w:t>Hình 65: Giao diện thêm vân tay thành công</w:t>
        </w:r>
        <w:r w:rsidRPr="0064092E">
          <w:rPr>
            <w:noProof/>
            <w:webHidden/>
          </w:rPr>
          <w:tab/>
        </w:r>
        <w:r w:rsidRPr="0064092E">
          <w:rPr>
            <w:noProof/>
            <w:webHidden/>
          </w:rPr>
          <w:fldChar w:fldCharType="begin"/>
        </w:r>
        <w:r w:rsidRPr="0064092E">
          <w:rPr>
            <w:noProof/>
            <w:webHidden/>
          </w:rPr>
          <w:instrText xml:space="preserve"> PAGEREF _Toc215950124 \h </w:instrText>
        </w:r>
        <w:r w:rsidRPr="0064092E">
          <w:rPr>
            <w:noProof/>
            <w:webHidden/>
          </w:rPr>
        </w:r>
        <w:r w:rsidRPr="0064092E">
          <w:rPr>
            <w:noProof/>
            <w:webHidden/>
          </w:rPr>
          <w:fldChar w:fldCharType="separate"/>
        </w:r>
        <w:r w:rsidRPr="0064092E">
          <w:rPr>
            <w:noProof/>
            <w:webHidden/>
          </w:rPr>
          <w:t>61</w:t>
        </w:r>
        <w:r w:rsidRPr="0064092E">
          <w:rPr>
            <w:noProof/>
            <w:webHidden/>
          </w:rPr>
          <w:fldChar w:fldCharType="end"/>
        </w:r>
      </w:hyperlink>
    </w:p>
    <w:p w14:paraId="4C64BF29" w14:textId="264481F4"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25" w:history="1">
        <w:r w:rsidRPr="0064092E">
          <w:rPr>
            <w:rStyle w:val="Hyperlink"/>
            <w:noProof/>
          </w:rPr>
          <w:t>Hình 66: Giao diện quản lý lịch học</w:t>
        </w:r>
        <w:r w:rsidRPr="0064092E">
          <w:rPr>
            <w:noProof/>
            <w:webHidden/>
          </w:rPr>
          <w:tab/>
        </w:r>
        <w:r w:rsidRPr="0064092E">
          <w:rPr>
            <w:noProof/>
            <w:webHidden/>
          </w:rPr>
          <w:fldChar w:fldCharType="begin"/>
        </w:r>
        <w:r w:rsidRPr="0064092E">
          <w:rPr>
            <w:noProof/>
            <w:webHidden/>
          </w:rPr>
          <w:instrText xml:space="preserve"> PAGEREF _Toc215950125 \h </w:instrText>
        </w:r>
        <w:r w:rsidRPr="0064092E">
          <w:rPr>
            <w:noProof/>
            <w:webHidden/>
          </w:rPr>
        </w:r>
        <w:r w:rsidRPr="0064092E">
          <w:rPr>
            <w:noProof/>
            <w:webHidden/>
          </w:rPr>
          <w:fldChar w:fldCharType="separate"/>
        </w:r>
        <w:r w:rsidRPr="0064092E">
          <w:rPr>
            <w:noProof/>
            <w:webHidden/>
          </w:rPr>
          <w:t>62</w:t>
        </w:r>
        <w:r w:rsidRPr="0064092E">
          <w:rPr>
            <w:noProof/>
            <w:webHidden/>
          </w:rPr>
          <w:fldChar w:fldCharType="end"/>
        </w:r>
      </w:hyperlink>
    </w:p>
    <w:p w14:paraId="50067570" w14:textId="2DB8A3AC"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26" w:history="1">
        <w:r w:rsidRPr="0064092E">
          <w:rPr>
            <w:rStyle w:val="Hyperlink"/>
            <w:noProof/>
          </w:rPr>
          <w:t>Hình 67 Giao diện quản lý lịch học</w:t>
        </w:r>
        <w:r w:rsidRPr="0064092E">
          <w:rPr>
            <w:noProof/>
            <w:webHidden/>
          </w:rPr>
          <w:tab/>
        </w:r>
        <w:r w:rsidRPr="0064092E">
          <w:rPr>
            <w:noProof/>
            <w:webHidden/>
          </w:rPr>
          <w:fldChar w:fldCharType="begin"/>
        </w:r>
        <w:r w:rsidRPr="0064092E">
          <w:rPr>
            <w:noProof/>
            <w:webHidden/>
          </w:rPr>
          <w:instrText xml:space="preserve"> PAGEREF _Toc215950126 \h </w:instrText>
        </w:r>
        <w:r w:rsidRPr="0064092E">
          <w:rPr>
            <w:noProof/>
            <w:webHidden/>
          </w:rPr>
        </w:r>
        <w:r w:rsidRPr="0064092E">
          <w:rPr>
            <w:noProof/>
            <w:webHidden/>
          </w:rPr>
          <w:fldChar w:fldCharType="separate"/>
        </w:r>
        <w:r w:rsidRPr="0064092E">
          <w:rPr>
            <w:noProof/>
            <w:webHidden/>
          </w:rPr>
          <w:t>62</w:t>
        </w:r>
        <w:r w:rsidRPr="0064092E">
          <w:rPr>
            <w:noProof/>
            <w:webHidden/>
          </w:rPr>
          <w:fldChar w:fldCharType="end"/>
        </w:r>
      </w:hyperlink>
    </w:p>
    <w:p w14:paraId="22D438F5" w14:textId="027ED2E3"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27" w:history="1">
        <w:r w:rsidRPr="0064092E">
          <w:rPr>
            <w:rStyle w:val="Hyperlink"/>
            <w:noProof/>
          </w:rPr>
          <w:t>Hình 68: Giao diện nhập thông tin lịch học</w:t>
        </w:r>
        <w:r w:rsidRPr="0064092E">
          <w:rPr>
            <w:noProof/>
            <w:webHidden/>
          </w:rPr>
          <w:tab/>
        </w:r>
        <w:r w:rsidRPr="0064092E">
          <w:rPr>
            <w:noProof/>
            <w:webHidden/>
          </w:rPr>
          <w:fldChar w:fldCharType="begin"/>
        </w:r>
        <w:r w:rsidRPr="0064092E">
          <w:rPr>
            <w:noProof/>
            <w:webHidden/>
          </w:rPr>
          <w:instrText xml:space="preserve"> PAGEREF _Toc215950127 \h </w:instrText>
        </w:r>
        <w:r w:rsidRPr="0064092E">
          <w:rPr>
            <w:noProof/>
            <w:webHidden/>
          </w:rPr>
        </w:r>
        <w:r w:rsidRPr="0064092E">
          <w:rPr>
            <w:noProof/>
            <w:webHidden/>
          </w:rPr>
          <w:fldChar w:fldCharType="separate"/>
        </w:r>
        <w:r w:rsidRPr="0064092E">
          <w:rPr>
            <w:noProof/>
            <w:webHidden/>
          </w:rPr>
          <w:t>63</w:t>
        </w:r>
        <w:r w:rsidRPr="0064092E">
          <w:rPr>
            <w:noProof/>
            <w:webHidden/>
          </w:rPr>
          <w:fldChar w:fldCharType="end"/>
        </w:r>
      </w:hyperlink>
    </w:p>
    <w:p w14:paraId="4299DEBA" w14:textId="2E4F5378" w:rsidR="0064092E" w:rsidRPr="0064092E" w:rsidRDefault="0064092E">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5950128" w:history="1">
        <w:r w:rsidRPr="0064092E">
          <w:rPr>
            <w:rStyle w:val="Hyperlink"/>
            <w:noProof/>
          </w:rPr>
          <w:t>Hình 69: thêm lịch học thành công</w:t>
        </w:r>
        <w:r w:rsidRPr="0064092E">
          <w:rPr>
            <w:noProof/>
            <w:webHidden/>
          </w:rPr>
          <w:tab/>
        </w:r>
        <w:r w:rsidRPr="0064092E">
          <w:rPr>
            <w:noProof/>
            <w:webHidden/>
          </w:rPr>
          <w:fldChar w:fldCharType="begin"/>
        </w:r>
        <w:r w:rsidRPr="0064092E">
          <w:rPr>
            <w:noProof/>
            <w:webHidden/>
          </w:rPr>
          <w:instrText xml:space="preserve"> PAGEREF _Toc215950128 \h </w:instrText>
        </w:r>
        <w:r w:rsidRPr="0064092E">
          <w:rPr>
            <w:noProof/>
            <w:webHidden/>
          </w:rPr>
        </w:r>
        <w:r w:rsidRPr="0064092E">
          <w:rPr>
            <w:noProof/>
            <w:webHidden/>
          </w:rPr>
          <w:fldChar w:fldCharType="separate"/>
        </w:r>
        <w:r w:rsidRPr="0064092E">
          <w:rPr>
            <w:noProof/>
            <w:webHidden/>
          </w:rPr>
          <w:t>64</w:t>
        </w:r>
        <w:r w:rsidRPr="0064092E">
          <w:rPr>
            <w:noProof/>
            <w:webHidden/>
          </w:rPr>
          <w:fldChar w:fldCharType="end"/>
        </w:r>
      </w:hyperlink>
    </w:p>
    <w:p w14:paraId="1E52AE6E" w14:textId="37022AAE" w:rsidR="000C5451" w:rsidRPr="00123E06" w:rsidRDefault="004060E6" w:rsidP="004060E6">
      <w:pPr>
        <w:spacing w:after="0" w:line="312" w:lineRule="auto"/>
        <w:rPr>
          <w:rFonts w:ascii="Times New Roman" w:hAnsi="Times New Roman" w:cs="Times New Roman"/>
          <w:b/>
          <w:bCs/>
          <w:sz w:val="26"/>
          <w:szCs w:val="26"/>
          <w:lang w:val="en-US"/>
        </w:rPr>
      </w:pPr>
      <w:r w:rsidRPr="00123E06">
        <w:rPr>
          <w:rFonts w:ascii="Times New Roman" w:hAnsi="Times New Roman" w:cs="Times New Roman"/>
          <w:sz w:val="26"/>
          <w:szCs w:val="26"/>
          <w:lang w:val="en-US"/>
        </w:rPr>
        <w:fldChar w:fldCharType="end"/>
      </w:r>
    </w:p>
    <w:p w14:paraId="2B03DF69" w14:textId="77777777" w:rsidR="000C5451" w:rsidRPr="004540B9" w:rsidRDefault="000C5451" w:rsidP="00442437">
      <w:pPr>
        <w:spacing w:after="0" w:line="312" w:lineRule="auto"/>
        <w:ind w:left="0" w:firstLine="0"/>
        <w:rPr>
          <w:rFonts w:ascii="Times New Roman" w:eastAsiaTheme="majorEastAsia" w:hAnsi="Times New Roman" w:cs="Times New Roman"/>
          <w:b/>
          <w:bCs/>
          <w:sz w:val="26"/>
          <w:szCs w:val="26"/>
          <w:lang w:val="en-US"/>
        </w:rPr>
      </w:pPr>
    </w:p>
    <w:p w14:paraId="34295B30" w14:textId="77777777" w:rsidR="00442437" w:rsidRDefault="00442437">
      <w:pPr>
        <w:ind w:left="0" w:firstLine="0"/>
        <w:rPr>
          <w:rFonts w:ascii="Times New Roman" w:eastAsiaTheme="majorEastAsia" w:hAnsi="Times New Roman" w:cs="Times New Roman"/>
          <w:b/>
          <w:bCs/>
          <w:sz w:val="26"/>
          <w:szCs w:val="26"/>
          <w:lang w:val="en-US"/>
        </w:rPr>
      </w:pPr>
      <w:r>
        <w:rPr>
          <w:rFonts w:ascii="Times New Roman" w:eastAsiaTheme="majorEastAsia" w:hAnsi="Times New Roman" w:cs="Times New Roman"/>
          <w:b/>
          <w:bCs/>
          <w:sz w:val="26"/>
          <w:szCs w:val="26"/>
          <w:lang w:val="en-US"/>
        </w:rPr>
        <w:br w:type="page"/>
      </w:r>
    </w:p>
    <w:p w14:paraId="69271396" w14:textId="77777777" w:rsidR="00442437" w:rsidRDefault="00442437" w:rsidP="00442437">
      <w:pPr>
        <w:spacing w:after="0" w:line="312" w:lineRule="auto"/>
        <w:ind w:left="0" w:firstLine="0"/>
        <w:jc w:val="center"/>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lastRenderedPageBreak/>
        <w:t xml:space="preserve">DANH MỤC BẢNG </w:t>
      </w:r>
    </w:p>
    <w:p w14:paraId="70731E3F" w14:textId="46284072" w:rsidR="00152EC4" w:rsidRDefault="00442437">
      <w:pPr>
        <w:pStyle w:val="TableofFigures"/>
        <w:tabs>
          <w:tab w:val="right" w:leader="dot" w:pos="8777"/>
        </w:tabs>
        <w:rPr>
          <w:rFonts w:asciiTheme="minorHAnsi" w:eastAsiaTheme="minorEastAsia" w:hAnsiTheme="minorHAnsi" w:cstheme="minorBidi"/>
          <w:noProof/>
          <w:kern w:val="2"/>
          <w:sz w:val="24"/>
          <w:szCs w:val="24"/>
          <w:lang w:val="en-GB" w:eastAsia="en-GB"/>
        </w:rPr>
      </w:pPr>
      <w:r>
        <w:rPr>
          <w:rFonts w:eastAsiaTheme="majorEastAsia"/>
          <w:b/>
          <w:bCs/>
        </w:rPr>
        <w:fldChar w:fldCharType="begin"/>
      </w:r>
      <w:r>
        <w:rPr>
          <w:rFonts w:eastAsiaTheme="majorEastAsia"/>
          <w:b/>
          <w:bCs/>
        </w:rPr>
        <w:instrText xml:space="preserve"> TOC \h \z \c "Bảng" </w:instrText>
      </w:r>
      <w:r>
        <w:rPr>
          <w:rFonts w:eastAsiaTheme="majorEastAsia"/>
          <w:b/>
          <w:bCs/>
        </w:rPr>
        <w:fldChar w:fldCharType="separate"/>
      </w:r>
      <w:hyperlink w:anchor="_Toc216018955" w:history="1">
        <w:r w:rsidR="00152EC4" w:rsidRPr="00496F17">
          <w:rPr>
            <w:rStyle w:val="Hyperlink"/>
            <w:noProof/>
          </w:rPr>
          <w:t>Bảng 1: Danh sách chức năng các chân của ESP32</w:t>
        </w:r>
        <w:r w:rsidR="00152EC4">
          <w:rPr>
            <w:noProof/>
            <w:webHidden/>
          </w:rPr>
          <w:tab/>
        </w:r>
        <w:r w:rsidR="00152EC4">
          <w:rPr>
            <w:noProof/>
            <w:webHidden/>
          </w:rPr>
          <w:fldChar w:fldCharType="begin"/>
        </w:r>
        <w:r w:rsidR="00152EC4">
          <w:rPr>
            <w:noProof/>
            <w:webHidden/>
          </w:rPr>
          <w:instrText xml:space="preserve"> PAGEREF _Toc216018955 \h </w:instrText>
        </w:r>
        <w:r w:rsidR="00152EC4">
          <w:rPr>
            <w:noProof/>
            <w:webHidden/>
          </w:rPr>
        </w:r>
        <w:r w:rsidR="00152EC4">
          <w:rPr>
            <w:noProof/>
            <w:webHidden/>
          </w:rPr>
          <w:fldChar w:fldCharType="separate"/>
        </w:r>
        <w:r w:rsidR="00152EC4">
          <w:rPr>
            <w:noProof/>
            <w:webHidden/>
          </w:rPr>
          <w:t>6</w:t>
        </w:r>
        <w:r w:rsidR="00152EC4">
          <w:rPr>
            <w:noProof/>
            <w:webHidden/>
          </w:rPr>
          <w:fldChar w:fldCharType="end"/>
        </w:r>
      </w:hyperlink>
    </w:p>
    <w:p w14:paraId="0B5C50F3" w14:textId="71A4154B"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56" w:history="1">
        <w:r w:rsidRPr="00496F17">
          <w:rPr>
            <w:rStyle w:val="Hyperlink"/>
            <w:noProof/>
          </w:rPr>
          <w:t>Bảng 2 : Danh sách các chức năng chân của AS608</w:t>
        </w:r>
        <w:r>
          <w:rPr>
            <w:noProof/>
            <w:webHidden/>
          </w:rPr>
          <w:tab/>
        </w:r>
        <w:r>
          <w:rPr>
            <w:noProof/>
            <w:webHidden/>
          </w:rPr>
          <w:fldChar w:fldCharType="begin"/>
        </w:r>
        <w:r>
          <w:rPr>
            <w:noProof/>
            <w:webHidden/>
          </w:rPr>
          <w:instrText xml:space="preserve"> PAGEREF _Toc216018956 \h </w:instrText>
        </w:r>
        <w:r>
          <w:rPr>
            <w:noProof/>
            <w:webHidden/>
          </w:rPr>
        </w:r>
        <w:r>
          <w:rPr>
            <w:noProof/>
            <w:webHidden/>
          </w:rPr>
          <w:fldChar w:fldCharType="separate"/>
        </w:r>
        <w:r>
          <w:rPr>
            <w:noProof/>
            <w:webHidden/>
          </w:rPr>
          <w:t>8</w:t>
        </w:r>
        <w:r>
          <w:rPr>
            <w:noProof/>
            <w:webHidden/>
          </w:rPr>
          <w:fldChar w:fldCharType="end"/>
        </w:r>
      </w:hyperlink>
    </w:p>
    <w:p w14:paraId="6F9A29B4" w14:textId="130AE237"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57" w:history="1">
        <w:r w:rsidRPr="00496F17">
          <w:rPr>
            <w:rStyle w:val="Hyperlink"/>
            <w:noProof/>
          </w:rPr>
          <w:t>Bảng 3 : Danh sách chức năng các chân của LCD 1602 I2C</w:t>
        </w:r>
        <w:r>
          <w:rPr>
            <w:noProof/>
            <w:webHidden/>
          </w:rPr>
          <w:tab/>
        </w:r>
        <w:r>
          <w:rPr>
            <w:noProof/>
            <w:webHidden/>
          </w:rPr>
          <w:fldChar w:fldCharType="begin"/>
        </w:r>
        <w:r>
          <w:rPr>
            <w:noProof/>
            <w:webHidden/>
          </w:rPr>
          <w:instrText xml:space="preserve"> PAGEREF _Toc216018957 \h </w:instrText>
        </w:r>
        <w:r>
          <w:rPr>
            <w:noProof/>
            <w:webHidden/>
          </w:rPr>
        </w:r>
        <w:r>
          <w:rPr>
            <w:noProof/>
            <w:webHidden/>
          </w:rPr>
          <w:fldChar w:fldCharType="separate"/>
        </w:r>
        <w:r>
          <w:rPr>
            <w:noProof/>
            <w:webHidden/>
          </w:rPr>
          <w:t>10</w:t>
        </w:r>
        <w:r>
          <w:rPr>
            <w:noProof/>
            <w:webHidden/>
          </w:rPr>
          <w:fldChar w:fldCharType="end"/>
        </w:r>
      </w:hyperlink>
    </w:p>
    <w:p w14:paraId="083EDDC6" w14:textId="2AB6D8B7"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58" w:history="1">
        <w:r w:rsidRPr="00496F17">
          <w:rPr>
            <w:rStyle w:val="Hyperlink"/>
            <w:noProof/>
          </w:rPr>
          <w:t>Bản</w:t>
        </w:r>
        <w:r w:rsidRPr="00496F17">
          <w:rPr>
            <w:rStyle w:val="Hyperlink"/>
            <w:noProof/>
          </w:rPr>
          <w:t>g</w:t>
        </w:r>
        <w:r w:rsidRPr="00496F17">
          <w:rPr>
            <w:rStyle w:val="Hyperlink"/>
            <w:noProof/>
          </w:rPr>
          <w:t xml:space="preserve"> 4: Vai trò các thư mục trong Backend</w:t>
        </w:r>
        <w:r>
          <w:rPr>
            <w:noProof/>
            <w:webHidden/>
          </w:rPr>
          <w:tab/>
        </w:r>
        <w:r>
          <w:rPr>
            <w:noProof/>
            <w:webHidden/>
          </w:rPr>
          <w:fldChar w:fldCharType="begin"/>
        </w:r>
        <w:r>
          <w:rPr>
            <w:noProof/>
            <w:webHidden/>
          </w:rPr>
          <w:instrText xml:space="preserve"> PAGEREF _Toc216018958 \h </w:instrText>
        </w:r>
        <w:r>
          <w:rPr>
            <w:noProof/>
            <w:webHidden/>
          </w:rPr>
        </w:r>
        <w:r>
          <w:rPr>
            <w:noProof/>
            <w:webHidden/>
          </w:rPr>
          <w:fldChar w:fldCharType="separate"/>
        </w:r>
        <w:r>
          <w:rPr>
            <w:noProof/>
            <w:webHidden/>
          </w:rPr>
          <w:t>30</w:t>
        </w:r>
        <w:r>
          <w:rPr>
            <w:noProof/>
            <w:webHidden/>
          </w:rPr>
          <w:fldChar w:fldCharType="end"/>
        </w:r>
      </w:hyperlink>
    </w:p>
    <w:p w14:paraId="6ECEA050" w14:textId="224B7FC8"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59" w:history="1">
        <w:r w:rsidRPr="00496F17">
          <w:rPr>
            <w:rStyle w:val="Hyperlink"/>
            <w:noProof/>
          </w:rPr>
          <w:t>Bảng 5: Các công nghệ tích hợp trong Backend</w:t>
        </w:r>
        <w:r>
          <w:rPr>
            <w:noProof/>
            <w:webHidden/>
          </w:rPr>
          <w:tab/>
        </w:r>
        <w:r>
          <w:rPr>
            <w:noProof/>
            <w:webHidden/>
          </w:rPr>
          <w:fldChar w:fldCharType="begin"/>
        </w:r>
        <w:r>
          <w:rPr>
            <w:noProof/>
            <w:webHidden/>
          </w:rPr>
          <w:instrText xml:space="preserve"> PAGEREF _Toc216018959 \h </w:instrText>
        </w:r>
        <w:r>
          <w:rPr>
            <w:noProof/>
            <w:webHidden/>
          </w:rPr>
        </w:r>
        <w:r>
          <w:rPr>
            <w:noProof/>
            <w:webHidden/>
          </w:rPr>
          <w:fldChar w:fldCharType="separate"/>
        </w:r>
        <w:r>
          <w:rPr>
            <w:noProof/>
            <w:webHidden/>
          </w:rPr>
          <w:t>31</w:t>
        </w:r>
        <w:r>
          <w:rPr>
            <w:noProof/>
            <w:webHidden/>
          </w:rPr>
          <w:fldChar w:fldCharType="end"/>
        </w:r>
      </w:hyperlink>
    </w:p>
    <w:p w14:paraId="07E8FD6D" w14:textId="3D8B15D7"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60" w:history="1">
        <w:r w:rsidRPr="00496F17">
          <w:rPr>
            <w:rStyle w:val="Hyperlink"/>
            <w:noProof/>
          </w:rPr>
          <w:t>Bảng 6: Các thư mục trong /app và chức năng của chúng</w:t>
        </w:r>
        <w:r>
          <w:rPr>
            <w:noProof/>
            <w:webHidden/>
          </w:rPr>
          <w:tab/>
        </w:r>
        <w:r>
          <w:rPr>
            <w:noProof/>
            <w:webHidden/>
          </w:rPr>
          <w:fldChar w:fldCharType="begin"/>
        </w:r>
        <w:r>
          <w:rPr>
            <w:noProof/>
            <w:webHidden/>
          </w:rPr>
          <w:instrText xml:space="preserve"> PAGEREF _Toc216018960 \h </w:instrText>
        </w:r>
        <w:r>
          <w:rPr>
            <w:noProof/>
            <w:webHidden/>
          </w:rPr>
        </w:r>
        <w:r>
          <w:rPr>
            <w:noProof/>
            <w:webHidden/>
          </w:rPr>
          <w:fldChar w:fldCharType="separate"/>
        </w:r>
        <w:r>
          <w:rPr>
            <w:noProof/>
            <w:webHidden/>
          </w:rPr>
          <w:t>32</w:t>
        </w:r>
        <w:r>
          <w:rPr>
            <w:noProof/>
            <w:webHidden/>
          </w:rPr>
          <w:fldChar w:fldCharType="end"/>
        </w:r>
      </w:hyperlink>
    </w:p>
    <w:p w14:paraId="104EE27E" w14:textId="5391C4B4"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61" w:history="1">
        <w:r w:rsidRPr="00496F17">
          <w:rPr>
            <w:rStyle w:val="Hyperlink"/>
            <w:noProof/>
          </w:rPr>
          <w:t>Bảng 7: Mô tả API của Quản lý lớp học</w:t>
        </w:r>
        <w:r>
          <w:rPr>
            <w:noProof/>
            <w:webHidden/>
          </w:rPr>
          <w:tab/>
        </w:r>
        <w:r>
          <w:rPr>
            <w:noProof/>
            <w:webHidden/>
          </w:rPr>
          <w:fldChar w:fldCharType="begin"/>
        </w:r>
        <w:r>
          <w:rPr>
            <w:noProof/>
            <w:webHidden/>
          </w:rPr>
          <w:instrText xml:space="preserve"> PAGEREF _Toc216018961 \h </w:instrText>
        </w:r>
        <w:r>
          <w:rPr>
            <w:noProof/>
            <w:webHidden/>
          </w:rPr>
        </w:r>
        <w:r>
          <w:rPr>
            <w:noProof/>
            <w:webHidden/>
          </w:rPr>
          <w:fldChar w:fldCharType="separate"/>
        </w:r>
        <w:r>
          <w:rPr>
            <w:noProof/>
            <w:webHidden/>
          </w:rPr>
          <w:t>32</w:t>
        </w:r>
        <w:r>
          <w:rPr>
            <w:noProof/>
            <w:webHidden/>
          </w:rPr>
          <w:fldChar w:fldCharType="end"/>
        </w:r>
      </w:hyperlink>
    </w:p>
    <w:p w14:paraId="3D53AF79" w14:textId="57FAE022"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62" w:history="1">
        <w:r w:rsidRPr="00496F17">
          <w:rPr>
            <w:rStyle w:val="Hyperlink"/>
            <w:noProof/>
          </w:rPr>
          <w:t>Bảng 8: Mô tả API của Quản lý điểm danh</w:t>
        </w:r>
        <w:r>
          <w:rPr>
            <w:noProof/>
            <w:webHidden/>
          </w:rPr>
          <w:tab/>
        </w:r>
        <w:r>
          <w:rPr>
            <w:noProof/>
            <w:webHidden/>
          </w:rPr>
          <w:fldChar w:fldCharType="begin"/>
        </w:r>
        <w:r>
          <w:rPr>
            <w:noProof/>
            <w:webHidden/>
          </w:rPr>
          <w:instrText xml:space="preserve"> PAGEREF _Toc216018962 \h </w:instrText>
        </w:r>
        <w:r>
          <w:rPr>
            <w:noProof/>
            <w:webHidden/>
          </w:rPr>
        </w:r>
        <w:r>
          <w:rPr>
            <w:noProof/>
            <w:webHidden/>
          </w:rPr>
          <w:fldChar w:fldCharType="separate"/>
        </w:r>
        <w:r>
          <w:rPr>
            <w:noProof/>
            <w:webHidden/>
          </w:rPr>
          <w:t>33</w:t>
        </w:r>
        <w:r>
          <w:rPr>
            <w:noProof/>
            <w:webHidden/>
          </w:rPr>
          <w:fldChar w:fldCharType="end"/>
        </w:r>
      </w:hyperlink>
    </w:p>
    <w:p w14:paraId="4E7F9B89" w14:textId="05BF54E6"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63" w:history="1">
        <w:r w:rsidRPr="00496F17">
          <w:rPr>
            <w:rStyle w:val="Hyperlink"/>
            <w:noProof/>
          </w:rPr>
          <w:t>Bảng 9: Mô tả API của Lịch dạy</w:t>
        </w:r>
        <w:r>
          <w:rPr>
            <w:noProof/>
            <w:webHidden/>
          </w:rPr>
          <w:tab/>
        </w:r>
        <w:r>
          <w:rPr>
            <w:noProof/>
            <w:webHidden/>
          </w:rPr>
          <w:fldChar w:fldCharType="begin"/>
        </w:r>
        <w:r>
          <w:rPr>
            <w:noProof/>
            <w:webHidden/>
          </w:rPr>
          <w:instrText xml:space="preserve"> PAGEREF _Toc216018963 \h </w:instrText>
        </w:r>
        <w:r>
          <w:rPr>
            <w:noProof/>
            <w:webHidden/>
          </w:rPr>
        </w:r>
        <w:r>
          <w:rPr>
            <w:noProof/>
            <w:webHidden/>
          </w:rPr>
          <w:fldChar w:fldCharType="separate"/>
        </w:r>
        <w:r>
          <w:rPr>
            <w:noProof/>
            <w:webHidden/>
          </w:rPr>
          <w:t>33</w:t>
        </w:r>
        <w:r>
          <w:rPr>
            <w:noProof/>
            <w:webHidden/>
          </w:rPr>
          <w:fldChar w:fldCharType="end"/>
        </w:r>
      </w:hyperlink>
    </w:p>
    <w:p w14:paraId="107EA3CD" w14:textId="6CC9AC53"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64" w:history="1">
        <w:r w:rsidRPr="00496F17">
          <w:rPr>
            <w:rStyle w:val="Hyperlink"/>
            <w:noProof/>
          </w:rPr>
          <w:t>Bảng 10:  Mô tả API của Thống kê</w:t>
        </w:r>
        <w:r>
          <w:rPr>
            <w:noProof/>
            <w:webHidden/>
          </w:rPr>
          <w:tab/>
        </w:r>
        <w:r>
          <w:rPr>
            <w:noProof/>
            <w:webHidden/>
          </w:rPr>
          <w:fldChar w:fldCharType="begin"/>
        </w:r>
        <w:r>
          <w:rPr>
            <w:noProof/>
            <w:webHidden/>
          </w:rPr>
          <w:instrText xml:space="preserve"> PAGEREF _Toc216018964 \h </w:instrText>
        </w:r>
        <w:r>
          <w:rPr>
            <w:noProof/>
            <w:webHidden/>
          </w:rPr>
        </w:r>
        <w:r>
          <w:rPr>
            <w:noProof/>
            <w:webHidden/>
          </w:rPr>
          <w:fldChar w:fldCharType="separate"/>
        </w:r>
        <w:r>
          <w:rPr>
            <w:noProof/>
            <w:webHidden/>
          </w:rPr>
          <w:t>33</w:t>
        </w:r>
        <w:r>
          <w:rPr>
            <w:noProof/>
            <w:webHidden/>
          </w:rPr>
          <w:fldChar w:fldCharType="end"/>
        </w:r>
      </w:hyperlink>
    </w:p>
    <w:p w14:paraId="655E9875" w14:textId="5A3E2865"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65" w:history="1">
        <w:r w:rsidRPr="00496F17">
          <w:rPr>
            <w:rStyle w:val="Hyperlink"/>
            <w:noProof/>
          </w:rPr>
          <w:t>Bảng 11: Mô tả API của Quy trình đăng kí vân tay và IoT</w:t>
        </w:r>
        <w:r>
          <w:rPr>
            <w:noProof/>
            <w:webHidden/>
          </w:rPr>
          <w:tab/>
        </w:r>
        <w:r>
          <w:rPr>
            <w:noProof/>
            <w:webHidden/>
          </w:rPr>
          <w:fldChar w:fldCharType="begin"/>
        </w:r>
        <w:r>
          <w:rPr>
            <w:noProof/>
            <w:webHidden/>
          </w:rPr>
          <w:instrText xml:space="preserve"> PAGEREF _Toc216018965 \h </w:instrText>
        </w:r>
        <w:r>
          <w:rPr>
            <w:noProof/>
            <w:webHidden/>
          </w:rPr>
        </w:r>
        <w:r>
          <w:rPr>
            <w:noProof/>
            <w:webHidden/>
          </w:rPr>
          <w:fldChar w:fldCharType="separate"/>
        </w:r>
        <w:r>
          <w:rPr>
            <w:noProof/>
            <w:webHidden/>
          </w:rPr>
          <w:t>34</w:t>
        </w:r>
        <w:r>
          <w:rPr>
            <w:noProof/>
            <w:webHidden/>
          </w:rPr>
          <w:fldChar w:fldCharType="end"/>
        </w:r>
      </w:hyperlink>
    </w:p>
    <w:p w14:paraId="790BA80D" w14:textId="35C09C46"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66" w:history="1">
        <w:r w:rsidRPr="00496F17">
          <w:rPr>
            <w:rStyle w:val="Hyperlink"/>
            <w:noProof/>
          </w:rPr>
          <w:t>Bảng 1</w:t>
        </w:r>
        <w:r w:rsidRPr="00496F17">
          <w:rPr>
            <w:rStyle w:val="Hyperlink"/>
            <w:noProof/>
            <w:lang w:val="vi-VN"/>
          </w:rPr>
          <w:t>2</w:t>
        </w:r>
        <w:r w:rsidRPr="00496F17">
          <w:rPr>
            <w:rStyle w:val="Hyperlink"/>
            <w:noProof/>
          </w:rPr>
          <w:t>: Mô tả API của Quy trình đăng kí vân tay và IoT</w:t>
        </w:r>
        <w:r>
          <w:rPr>
            <w:noProof/>
            <w:webHidden/>
          </w:rPr>
          <w:tab/>
        </w:r>
        <w:r>
          <w:rPr>
            <w:noProof/>
            <w:webHidden/>
          </w:rPr>
          <w:fldChar w:fldCharType="begin"/>
        </w:r>
        <w:r>
          <w:rPr>
            <w:noProof/>
            <w:webHidden/>
          </w:rPr>
          <w:instrText xml:space="preserve"> PAGEREF _Toc216018966 \h </w:instrText>
        </w:r>
        <w:r>
          <w:rPr>
            <w:noProof/>
            <w:webHidden/>
          </w:rPr>
        </w:r>
        <w:r>
          <w:rPr>
            <w:noProof/>
            <w:webHidden/>
          </w:rPr>
          <w:fldChar w:fldCharType="separate"/>
        </w:r>
        <w:r>
          <w:rPr>
            <w:noProof/>
            <w:webHidden/>
          </w:rPr>
          <w:t>34</w:t>
        </w:r>
        <w:r>
          <w:rPr>
            <w:noProof/>
            <w:webHidden/>
          </w:rPr>
          <w:fldChar w:fldCharType="end"/>
        </w:r>
      </w:hyperlink>
    </w:p>
    <w:p w14:paraId="4F3AFBF9" w14:textId="319DC560" w:rsidR="00152EC4" w:rsidRDefault="00152EC4">
      <w:pPr>
        <w:pStyle w:val="TableofFigures"/>
        <w:tabs>
          <w:tab w:val="right" w:leader="dot" w:pos="8777"/>
        </w:tabs>
        <w:rPr>
          <w:rFonts w:asciiTheme="minorHAnsi" w:eastAsiaTheme="minorEastAsia" w:hAnsiTheme="minorHAnsi" w:cstheme="minorBidi"/>
          <w:noProof/>
          <w:kern w:val="2"/>
          <w:sz w:val="24"/>
          <w:szCs w:val="24"/>
          <w:lang w:val="en-GB" w:eastAsia="en-GB"/>
        </w:rPr>
      </w:pPr>
      <w:hyperlink w:anchor="_Toc216018967" w:history="1">
        <w:r w:rsidRPr="00496F17">
          <w:rPr>
            <w:rStyle w:val="Hyperlink"/>
            <w:noProof/>
          </w:rPr>
          <w:t>Bảng 1</w:t>
        </w:r>
        <w:r w:rsidRPr="00496F17">
          <w:rPr>
            <w:rStyle w:val="Hyperlink"/>
            <w:noProof/>
            <w:lang w:val="vi-VN"/>
          </w:rPr>
          <w:t>3</w:t>
        </w:r>
        <w:r w:rsidRPr="00496F17">
          <w:rPr>
            <w:rStyle w:val="Hyperlink"/>
            <w:noProof/>
          </w:rPr>
          <w:t>: Bảng môi trường hệ thống</w:t>
        </w:r>
        <w:r>
          <w:rPr>
            <w:noProof/>
            <w:webHidden/>
          </w:rPr>
          <w:tab/>
        </w:r>
        <w:r>
          <w:rPr>
            <w:noProof/>
            <w:webHidden/>
          </w:rPr>
          <w:fldChar w:fldCharType="begin"/>
        </w:r>
        <w:r>
          <w:rPr>
            <w:noProof/>
            <w:webHidden/>
          </w:rPr>
          <w:instrText xml:space="preserve"> PAGEREF _Toc216018967 \h </w:instrText>
        </w:r>
        <w:r>
          <w:rPr>
            <w:noProof/>
            <w:webHidden/>
          </w:rPr>
        </w:r>
        <w:r>
          <w:rPr>
            <w:noProof/>
            <w:webHidden/>
          </w:rPr>
          <w:fldChar w:fldCharType="separate"/>
        </w:r>
        <w:r>
          <w:rPr>
            <w:noProof/>
            <w:webHidden/>
          </w:rPr>
          <w:t>35</w:t>
        </w:r>
        <w:r>
          <w:rPr>
            <w:noProof/>
            <w:webHidden/>
          </w:rPr>
          <w:fldChar w:fldCharType="end"/>
        </w:r>
      </w:hyperlink>
    </w:p>
    <w:p w14:paraId="3F2F9D84" w14:textId="24E16609" w:rsidR="000C5451" w:rsidRPr="0064092E" w:rsidRDefault="00442437" w:rsidP="0064092E">
      <w:pPr>
        <w:spacing w:after="0" w:line="312" w:lineRule="auto"/>
        <w:ind w:left="0" w:firstLine="0"/>
        <w:jc w:val="both"/>
        <w:rPr>
          <w:rFonts w:ascii="Times New Roman" w:eastAsiaTheme="majorEastAsia" w:hAnsi="Times New Roman" w:cs="Times New Roman"/>
          <w:b/>
          <w:sz w:val="26"/>
          <w:szCs w:val="26"/>
          <w:lang w:val="en-US"/>
        </w:rPr>
      </w:pPr>
      <w:r>
        <w:rPr>
          <w:rFonts w:ascii="Times New Roman" w:eastAsiaTheme="majorEastAsia" w:hAnsi="Times New Roman" w:cs="Times New Roman"/>
          <w:b/>
          <w:bCs/>
          <w:sz w:val="26"/>
          <w:szCs w:val="26"/>
          <w:lang w:val="en-US"/>
        </w:rPr>
        <w:fldChar w:fldCharType="end"/>
      </w:r>
      <w:r w:rsidR="000C5451" w:rsidRPr="004540B9">
        <w:rPr>
          <w:rFonts w:ascii="Times New Roman" w:eastAsiaTheme="majorEastAsia" w:hAnsi="Times New Roman" w:cs="Times New Roman"/>
          <w:b/>
          <w:bCs/>
          <w:sz w:val="26"/>
          <w:szCs w:val="26"/>
          <w:lang w:val="en-US"/>
        </w:rPr>
        <w:br w:type="page"/>
      </w:r>
    </w:p>
    <w:p w14:paraId="53E49474" w14:textId="77777777" w:rsidR="000C5451" w:rsidRPr="004540B9" w:rsidRDefault="000C5451" w:rsidP="000C5451">
      <w:pPr>
        <w:pStyle w:val="Heading1"/>
        <w:jc w:val="center"/>
        <w:rPr>
          <w:rFonts w:ascii="Times New Roman" w:hAnsi="Times New Roman" w:cs="Times New Roman"/>
          <w:color w:val="auto"/>
          <w:sz w:val="26"/>
          <w:szCs w:val="26"/>
          <w:lang w:val="en-US"/>
        </w:rPr>
      </w:pPr>
      <w:bookmarkStart w:id="5" w:name="_Toc215724468"/>
      <w:bookmarkStart w:id="6" w:name="_Toc215740619"/>
      <w:bookmarkStart w:id="7" w:name="_Toc215742360"/>
      <w:r w:rsidRPr="004540B9">
        <w:rPr>
          <w:rFonts w:ascii="Times New Roman" w:hAnsi="Times New Roman" w:cs="Times New Roman"/>
          <w:b/>
          <w:bCs/>
          <w:color w:val="auto"/>
          <w:sz w:val="26"/>
          <w:szCs w:val="26"/>
          <w:lang w:val="en-US"/>
        </w:rPr>
        <w:lastRenderedPageBreak/>
        <w:t>DANH MỤC VIẾT TẮT</w:t>
      </w:r>
      <w:bookmarkEnd w:id="1"/>
      <w:bookmarkEnd w:id="2"/>
      <w:bookmarkEnd w:id="5"/>
      <w:bookmarkEnd w:id="6"/>
      <w:bookmarkEnd w:id="7"/>
    </w:p>
    <w:tbl>
      <w:tblPr>
        <w:tblW w:w="8497" w:type="dxa"/>
        <w:tblLook w:val="04A0" w:firstRow="1" w:lastRow="0" w:firstColumn="1" w:lastColumn="0" w:noHBand="0" w:noVBand="1"/>
      </w:tblPr>
      <w:tblGrid>
        <w:gridCol w:w="1685"/>
        <w:gridCol w:w="3370"/>
        <w:gridCol w:w="3442"/>
      </w:tblGrid>
      <w:tr w:rsidR="000C5451" w:rsidRPr="004540B9" w14:paraId="715A667F" w14:textId="77777777" w:rsidTr="009F71AA">
        <w:trPr>
          <w:trHeight w:val="854"/>
        </w:trPr>
        <w:tc>
          <w:tcPr>
            <w:tcW w:w="1685" w:type="dxa"/>
            <w:tcBorders>
              <w:top w:val="single" w:sz="8" w:space="0" w:color="auto"/>
              <w:left w:val="single" w:sz="8" w:space="0" w:color="auto"/>
              <w:bottom w:val="single" w:sz="8" w:space="0" w:color="auto"/>
              <w:right w:val="single" w:sz="8" w:space="0" w:color="auto"/>
            </w:tcBorders>
            <w:vAlign w:val="center"/>
            <w:hideMark/>
          </w:tcPr>
          <w:p w14:paraId="0320103E" w14:textId="77777777" w:rsidR="000C5451" w:rsidRPr="004540B9" w:rsidRDefault="000C5451" w:rsidP="00A73D3D">
            <w:pPr>
              <w:spacing w:after="0" w:line="288" w:lineRule="auto"/>
              <w:ind w:left="0" w:firstLine="0"/>
              <w:rPr>
                <w:rFonts w:ascii="Times New Roman" w:eastAsia="Times New Roman" w:hAnsi="Times New Roman" w:cs="Times New Roman"/>
                <w:b/>
                <w:bCs/>
                <w:kern w:val="0"/>
                <w:sz w:val="26"/>
                <w:szCs w:val="26"/>
                <w:lang w:eastAsia="en-GB"/>
                <w14:ligatures w14:val="none"/>
              </w:rPr>
            </w:pPr>
            <w:r w:rsidRPr="004540B9">
              <w:rPr>
                <w:rFonts w:ascii="Times New Roman" w:eastAsia="Times New Roman" w:hAnsi="Times New Roman" w:cs="Times New Roman"/>
                <w:b/>
                <w:bCs/>
                <w:kern w:val="0"/>
                <w:sz w:val="26"/>
                <w:szCs w:val="26"/>
                <w:lang w:val="en-CA" w:eastAsia="en-GB"/>
                <w14:ligatures w14:val="none"/>
              </w:rPr>
              <w:t>Viết tắt</w:t>
            </w:r>
          </w:p>
        </w:tc>
        <w:tc>
          <w:tcPr>
            <w:tcW w:w="3370" w:type="dxa"/>
            <w:tcBorders>
              <w:top w:val="single" w:sz="8" w:space="0" w:color="auto"/>
              <w:left w:val="nil"/>
              <w:bottom w:val="single" w:sz="8" w:space="0" w:color="auto"/>
              <w:right w:val="single" w:sz="8" w:space="0" w:color="auto"/>
            </w:tcBorders>
            <w:vAlign w:val="center"/>
            <w:hideMark/>
          </w:tcPr>
          <w:p w14:paraId="001BD5CC" w14:textId="77777777" w:rsidR="000C5451" w:rsidRPr="004540B9" w:rsidRDefault="000C5451" w:rsidP="00A73D3D">
            <w:pPr>
              <w:spacing w:after="0" w:line="288" w:lineRule="auto"/>
              <w:ind w:left="0" w:firstLine="0"/>
              <w:rPr>
                <w:rFonts w:ascii="Times New Roman" w:eastAsia="Times New Roman" w:hAnsi="Times New Roman" w:cs="Times New Roman"/>
                <w:b/>
                <w:bCs/>
                <w:kern w:val="0"/>
                <w:sz w:val="26"/>
                <w:szCs w:val="26"/>
                <w:lang w:eastAsia="en-GB"/>
                <w14:ligatures w14:val="none"/>
              </w:rPr>
            </w:pPr>
            <w:r w:rsidRPr="004540B9">
              <w:rPr>
                <w:rFonts w:ascii="Times New Roman" w:eastAsia="Times New Roman" w:hAnsi="Times New Roman" w:cs="Times New Roman"/>
                <w:b/>
                <w:bCs/>
                <w:kern w:val="0"/>
                <w:sz w:val="26"/>
                <w:szCs w:val="26"/>
                <w:lang w:val="en-CA" w:eastAsia="en-GB"/>
                <w14:ligatures w14:val="none"/>
              </w:rPr>
              <w:t xml:space="preserve">Thuật ngữ đầy đủ </w:t>
            </w:r>
          </w:p>
        </w:tc>
        <w:tc>
          <w:tcPr>
            <w:tcW w:w="3442" w:type="dxa"/>
            <w:tcBorders>
              <w:top w:val="single" w:sz="8" w:space="0" w:color="auto"/>
              <w:left w:val="nil"/>
              <w:bottom w:val="single" w:sz="8" w:space="0" w:color="auto"/>
              <w:right w:val="single" w:sz="8" w:space="0" w:color="auto"/>
            </w:tcBorders>
            <w:vAlign w:val="center"/>
            <w:hideMark/>
          </w:tcPr>
          <w:p w14:paraId="46E59A39" w14:textId="77777777" w:rsidR="000C5451" w:rsidRPr="004540B9" w:rsidRDefault="000C5451" w:rsidP="00A73D3D">
            <w:pPr>
              <w:spacing w:after="0" w:line="288" w:lineRule="auto"/>
              <w:ind w:left="0" w:firstLine="0"/>
              <w:rPr>
                <w:rFonts w:ascii="Times New Roman" w:eastAsia="Times New Roman" w:hAnsi="Times New Roman" w:cs="Times New Roman"/>
                <w:b/>
                <w:bCs/>
                <w:kern w:val="0"/>
                <w:sz w:val="26"/>
                <w:szCs w:val="26"/>
                <w:lang w:eastAsia="en-GB"/>
                <w14:ligatures w14:val="none"/>
              </w:rPr>
            </w:pPr>
            <w:r w:rsidRPr="004540B9">
              <w:rPr>
                <w:rFonts w:ascii="Times New Roman" w:eastAsia="Times New Roman" w:hAnsi="Times New Roman" w:cs="Times New Roman"/>
                <w:b/>
                <w:bCs/>
                <w:kern w:val="0"/>
                <w:sz w:val="26"/>
                <w:szCs w:val="26"/>
                <w:lang w:val="en-CA" w:eastAsia="en-GB"/>
                <w14:ligatures w14:val="none"/>
              </w:rPr>
              <w:t>Giải thích tiếng Việt</w:t>
            </w:r>
          </w:p>
        </w:tc>
      </w:tr>
      <w:tr w:rsidR="000C5451" w:rsidRPr="004540B9" w14:paraId="3776EC8E"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341B185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IoT</w:t>
            </w:r>
          </w:p>
        </w:tc>
        <w:tc>
          <w:tcPr>
            <w:tcW w:w="3370" w:type="dxa"/>
            <w:tcBorders>
              <w:top w:val="nil"/>
              <w:left w:val="nil"/>
              <w:bottom w:val="single" w:sz="8" w:space="0" w:color="auto"/>
              <w:right w:val="single" w:sz="8" w:space="0" w:color="auto"/>
            </w:tcBorders>
            <w:vAlign w:val="center"/>
            <w:hideMark/>
          </w:tcPr>
          <w:p w14:paraId="0E8275F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Internet of Things</w:t>
            </w:r>
          </w:p>
        </w:tc>
        <w:tc>
          <w:tcPr>
            <w:tcW w:w="3442" w:type="dxa"/>
            <w:tcBorders>
              <w:top w:val="nil"/>
              <w:left w:val="nil"/>
              <w:bottom w:val="single" w:sz="8" w:space="0" w:color="auto"/>
              <w:right w:val="single" w:sz="8" w:space="0" w:color="auto"/>
            </w:tcBorders>
            <w:vAlign w:val="center"/>
            <w:hideMark/>
          </w:tcPr>
          <w:p w14:paraId="3DF33CF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Internet vạn vật</w:t>
            </w:r>
          </w:p>
        </w:tc>
      </w:tr>
      <w:tr w:rsidR="000C5451" w:rsidRPr="004540B9" w14:paraId="775E98EC"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685DE41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API</w:t>
            </w:r>
          </w:p>
        </w:tc>
        <w:tc>
          <w:tcPr>
            <w:tcW w:w="3370" w:type="dxa"/>
            <w:tcBorders>
              <w:top w:val="nil"/>
              <w:left w:val="nil"/>
              <w:bottom w:val="single" w:sz="8" w:space="0" w:color="auto"/>
              <w:right w:val="single" w:sz="8" w:space="0" w:color="auto"/>
            </w:tcBorders>
            <w:vAlign w:val="center"/>
            <w:hideMark/>
          </w:tcPr>
          <w:p w14:paraId="750444C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Application Programming Interface</w:t>
            </w:r>
          </w:p>
        </w:tc>
        <w:tc>
          <w:tcPr>
            <w:tcW w:w="3442" w:type="dxa"/>
            <w:tcBorders>
              <w:top w:val="nil"/>
              <w:left w:val="nil"/>
              <w:bottom w:val="single" w:sz="8" w:space="0" w:color="auto"/>
              <w:right w:val="single" w:sz="8" w:space="0" w:color="auto"/>
            </w:tcBorders>
            <w:vAlign w:val="center"/>
            <w:hideMark/>
          </w:tcPr>
          <w:p w14:paraId="3FCEB0B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diện lập trình ứng dụng</w:t>
            </w:r>
          </w:p>
        </w:tc>
      </w:tr>
      <w:tr w:rsidR="000C5451" w:rsidRPr="004540B9" w14:paraId="0EB9B207"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031D8F4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RESTful</w:t>
            </w:r>
          </w:p>
        </w:tc>
        <w:tc>
          <w:tcPr>
            <w:tcW w:w="3370" w:type="dxa"/>
            <w:tcBorders>
              <w:top w:val="nil"/>
              <w:left w:val="nil"/>
              <w:bottom w:val="single" w:sz="8" w:space="0" w:color="auto"/>
              <w:right w:val="single" w:sz="8" w:space="0" w:color="auto"/>
            </w:tcBorders>
            <w:vAlign w:val="bottom"/>
            <w:hideMark/>
          </w:tcPr>
          <w:p w14:paraId="200E158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Representational State Transfer</w:t>
            </w:r>
          </w:p>
        </w:tc>
        <w:tc>
          <w:tcPr>
            <w:tcW w:w="3442" w:type="dxa"/>
            <w:tcBorders>
              <w:top w:val="nil"/>
              <w:left w:val="nil"/>
              <w:bottom w:val="single" w:sz="8" w:space="0" w:color="auto"/>
              <w:right w:val="single" w:sz="8" w:space="0" w:color="auto"/>
            </w:tcBorders>
            <w:vAlign w:val="center"/>
            <w:hideMark/>
          </w:tcPr>
          <w:p w14:paraId="575C65C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Kiến trúc thiết kế API</w:t>
            </w:r>
          </w:p>
        </w:tc>
      </w:tr>
      <w:tr w:rsidR="000C5451" w:rsidRPr="004540B9" w14:paraId="753B329A"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04EF808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HTTP</w:t>
            </w:r>
          </w:p>
        </w:tc>
        <w:tc>
          <w:tcPr>
            <w:tcW w:w="3370" w:type="dxa"/>
            <w:tcBorders>
              <w:top w:val="nil"/>
              <w:left w:val="nil"/>
              <w:bottom w:val="single" w:sz="8" w:space="0" w:color="auto"/>
              <w:right w:val="single" w:sz="8" w:space="0" w:color="auto"/>
            </w:tcBorders>
            <w:vAlign w:val="center"/>
            <w:hideMark/>
          </w:tcPr>
          <w:p w14:paraId="73216CB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HyperText Transfer Protocol</w:t>
            </w:r>
          </w:p>
        </w:tc>
        <w:tc>
          <w:tcPr>
            <w:tcW w:w="3442" w:type="dxa"/>
            <w:tcBorders>
              <w:top w:val="nil"/>
              <w:left w:val="nil"/>
              <w:bottom w:val="single" w:sz="8" w:space="0" w:color="auto"/>
              <w:right w:val="single" w:sz="8" w:space="0" w:color="auto"/>
            </w:tcBorders>
            <w:vAlign w:val="center"/>
            <w:hideMark/>
          </w:tcPr>
          <w:p w14:paraId="645392F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thức truyền tải siêu văn bản</w:t>
            </w:r>
          </w:p>
        </w:tc>
      </w:tr>
      <w:tr w:rsidR="000C5451" w:rsidRPr="004540B9" w14:paraId="6FCDC6FC" w14:textId="77777777" w:rsidTr="009F71AA">
        <w:trPr>
          <w:trHeight w:val="1003"/>
        </w:trPr>
        <w:tc>
          <w:tcPr>
            <w:tcW w:w="1685" w:type="dxa"/>
            <w:tcBorders>
              <w:top w:val="nil"/>
              <w:left w:val="single" w:sz="8" w:space="0" w:color="auto"/>
              <w:bottom w:val="single" w:sz="8" w:space="0" w:color="auto"/>
              <w:right w:val="single" w:sz="8" w:space="0" w:color="auto"/>
            </w:tcBorders>
            <w:vAlign w:val="center"/>
            <w:hideMark/>
          </w:tcPr>
          <w:p w14:paraId="7B11225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TCP/IP</w:t>
            </w:r>
          </w:p>
        </w:tc>
        <w:tc>
          <w:tcPr>
            <w:tcW w:w="3370" w:type="dxa"/>
            <w:tcBorders>
              <w:top w:val="nil"/>
              <w:left w:val="nil"/>
              <w:bottom w:val="single" w:sz="8" w:space="0" w:color="auto"/>
              <w:right w:val="single" w:sz="8" w:space="0" w:color="auto"/>
            </w:tcBorders>
            <w:vAlign w:val="center"/>
            <w:hideMark/>
          </w:tcPr>
          <w:p w14:paraId="5B5F997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Transmission Control Protocol / Internet Protocol</w:t>
            </w:r>
          </w:p>
        </w:tc>
        <w:tc>
          <w:tcPr>
            <w:tcW w:w="3442" w:type="dxa"/>
            <w:tcBorders>
              <w:top w:val="nil"/>
              <w:left w:val="nil"/>
              <w:bottom w:val="single" w:sz="8" w:space="0" w:color="auto"/>
              <w:right w:val="single" w:sz="8" w:space="0" w:color="auto"/>
            </w:tcBorders>
            <w:vAlign w:val="center"/>
            <w:hideMark/>
          </w:tcPr>
          <w:p w14:paraId="7D8EF15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thức điều khiển truyền vận / Giao thức Internet</w:t>
            </w:r>
          </w:p>
        </w:tc>
      </w:tr>
      <w:tr w:rsidR="000C5451" w:rsidRPr="004540B9" w14:paraId="6315B367"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457A1D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IDE</w:t>
            </w:r>
          </w:p>
        </w:tc>
        <w:tc>
          <w:tcPr>
            <w:tcW w:w="3370" w:type="dxa"/>
            <w:tcBorders>
              <w:top w:val="nil"/>
              <w:left w:val="nil"/>
              <w:bottom w:val="single" w:sz="8" w:space="0" w:color="auto"/>
              <w:right w:val="single" w:sz="8" w:space="0" w:color="auto"/>
            </w:tcBorders>
            <w:vAlign w:val="center"/>
            <w:hideMark/>
          </w:tcPr>
          <w:p w14:paraId="70E97FE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Integrated Development Environment</w:t>
            </w:r>
          </w:p>
        </w:tc>
        <w:tc>
          <w:tcPr>
            <w:tcW w:w="3442" w:type="dxa"/>
            <w:tcBorders>
              <w:top w:val="nil"/>
              <w:left w:val="nil"/>
              <w:bottom w:val="single" w:sz="8" w:space="0" w:color="auto"/>
              <w:right w:val="single" w:sz="8" w:space="0" w:color="auto"/>
            </w:tcBorders>
            <w:vAlign w:val="center"/>
            <w:hideMark/>
          </w:tcPr>
          <w:p w14:paraId="48DD0BA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Môi trường phát triển tích hợp</w:t>
            </w:r>
          </w:p>
        </w:tc>
      </w:tr>
      <w:tr w:rsidR="000C5451" w:rsidRPr="004540B9" w14:paraId="04573D5B"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290622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UART</w:t>
            </w:r>
          </w:p>
        </w:tc>
        <w:tc>
          <w:tcPr>
            <w:tcW w:w="3370" w:type="dxa"/>
            <w:tcBorders>
              <w:top w:val="nil"/>
              <w:left w:val="nil"/>
              <w:bottom w:val="single" w:sz="8" w:space="0" w:color="auto"/>
              <w:right w:val="single" w:sz="8" w:space="0" w:color="auto"/>
            </w:tcBorders>
            <w:vAlign w:val="center"/>
            <w:hideMark/>
          </w:tcPr>
          <w:p w14:paraId="0812C6B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Universal Asynchronous Receiver-Transmitter</w:t>
            </w:r>
          </w:p>
        </w:tc>
        <w:tc>
          <w:tcPr>
            <w:tcW w:w="3442" w:type="dxa"/>
            <w:tcBorders>
              <w:top w:val="nil"/>
              <w:left w:val="nil"/>
              <w:bottom w:val="single" w:sz="8" w:space="0" w:color="auto"/>
              <w:right w:val="single" w:sz="8" w:space="0" w:color="auto"/>
            </w:tcBorders>
            <w:vAlign w:val="center"/>
            <w:hideMark/>
          </w:tcPr>
          <w:p w14:paraId="535F269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Bộ thu phát không đồng bộ đa năng</w:t>
            </w:r>
          </w:p>
        </w:tc>
      </w:tr>
      <w:tr w:rsidR="000C5451" w:rsidRPr="004540B9" w14:paraId="6F2D9170"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21D973C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SPI</w:t>
            </w:r>
          </w:p>
        </w:tc>
        <w:tc>
          <w:tcPr>
            <w:tcW w:w="3370" w:type="dxa"/>
            <w:tcBorders>
              <w:top w:val="nil"/>
              <w:left w:val="nil"/>
              <w:bottom w:val="single" w:sz="8" w:space="0" w:color="auto"/>
              <w:right w:val="single" w:sz="8" w:space="0" w:color="auto"/>
            </w:tcBorders>
            <w:vAlign w:val="center"/>
            <w:hideMark/>
          </w:tcPr>
          <w:p w14:paraId="2E3B30B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Serial Peripheral Interface</w:t>
            </w:r>
          </w:p>
        </w:tc>
        <w:tc>
          <w:tcPr>
            <w:tcW w:w="3442" w:type="dxa"/>
            <w:tcBorders>
              <w:top w:val="nil"/>
              <w:left w:val="nil"/>
              <w:bottom w:val="single" w:sz="8" w:space="0" w:color="auto"/>
              <w:right w:val="single" w:sz="8" w:space="0" w:color="auto"/>
            </w:tcBorders>
            <w:vAlign w:val="center"/>
            <w:hideMark/>
          </w:tcPr>
          <w:p w14:paraId="2FC9E39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diện ngoại vi nối tiếp</w:t>
            </w:r>
          </w:p>
        </w:tc>
      </w:tr>
      <w:tr w:rsidR="000C5451" w:rsidRPr="004540B9" w14:paraId="4892B1A6"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231779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I2C</w:t>
            </w:r>
          </w:p>
        </w:tc>
        <w:tc>
          <w:tcPr>
            <w:tcW w:w="3370" w:type="dxa"/>
            <w:tcBorders>
              <w:top w:val="nil"/>
              <w:left w:val="nil"/>
              <w:bottom w:val="single" w:sz="8" w:space="0" w:color="auto"/>
              <w:right w:val="single" w:sz="8" w:space="0" w:color="auto"/>
            </w:tcBorders>
            <w:vAlign w:val="center"/>
            <w:hideMark/>
          </w:tcPr>
          <w:p w14:paraId="7EC69AA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Inter-Integrated Circuit</w:t>
            </w:r>
          </w:p>
        </w:tc>
        <w:tc>
          <w:tcPr>
            <w:tcW w:w="3442" w:type="dxa"/>
            <w:tcBorders>
              <w:top w:val="nil"/>
              <w:left w:val="nil"/>
              <w:bottom w:val="single" w:sz="8" w:space="0" w:color="auto"/>
              <w:right w:val="single" w:sz="8" w:space="0" w:color="auto"/>
            </w:tcBorders>
            <w:vAlign w:val="center"/>
            <w:hideMark/>
          </w:tcPr>
          <w:p w14:paraId="2428B41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Giao thức truyền thông nối tiếp đồng bộ</w:t>
            </w:r>
          </w:p>
        </w:tc>
      </w:tr>
      <w:tr w:rsidR="000C5451" w:rsidRPr="004540B9" w14:paraId="4333ED63"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3EB6037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PWM</w:t>
            </w:r>
          </w:p>
        </w:tc>
        <w:tc>
          <w:tcPr>
            <w:tcW w:w="3370" w:type="dxa"/>
            <w:tcBorders>
              <w:top w:val="nil"/>
              <w:left w:val="nil"/>
              <w:bottom w:val="single" w:sz="8" w:space="0" w:color="auto"/>
              <w:right w:val="single" w:sz="8" w:space="0" w:color="auto"/>
            </w:tcBorders>
            <w:vAlign w:val="center"/>
            <w:hideMark/>
          </w:tcPr>
          <w:p w14:paraId="67B00E7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Pulse Width Modulation</w:t>
            </w:r>
          </w:p>
        </w:tc>
        <w:tc>
          <w:tcPr>
            <w:tcW w:w="3442" w:type="dxa"/>
            <w:tcBorders>
              <w:top w:val="nil"/>
              <w:left w:val="nil"/>
              <w:bottom w:val="single" w:sz="8" w:space="0" w:color="auto"/>
              <w:right w:val="single" w:sz="8" w:space="0" w:color="auto"/>
            </w:tcBorders>
            <w:vAlign w:val="center"/>
            <w:hideMark/>
          </w:tcPr>
          <w:p w14:paraId="6827354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Điều chế độ rộng xung</w:t>
            </w:r>
          </w:p>
        </w:tc>
      </w:tr>
      <w:tr w:rsidR="000C5451" w:rsidRPr="004540B9" w14:paraId="4C931535"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3A26CDD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ADC</w:t>
            </w:r>
          </w:p>
        </w:tc>
        <w:tc>
          <w:tcPr>
            <w:tcW w:w="3370" w:type="dxa"/>
            <w:tcBorders>
              <w:top w:val="nil"/>
              <w:left w:val="nil"/>
              <w:bottom w:val="single" w:sz="8" w:space="0" w:color="auto"/>
              <w:right w:val="single" w:sz="8" w:space="0" w:color="auto"/>
            </w:tcBorders>
            <w:vAlign w:val="center"/>
            <w:hideMark/>
          </w:tcPr>
          <w:p w14:paraId="7DB2EFD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Analog-to-Digital Converter</w:t>
            </w:r>
          </w:p>
        </w:tc>
        <w:tc>
          <w:tcPr>
            <w:tcW w:w="3442" w:type="dxa"/>
            <w:tcBorders>
              <w:top w:val="nil"/>
              <w:left w:val="nil"/>
              <w:bottom w:val="single" w:sz="8" w:space="0" w:color="auto"/>
              <w:right w:val="single" w:sz="8" w:space="0" w:color="auto"/>
            </w:tcBorders>
            <w:vAlign w:val="center"/>
            <w:hideMark/>
          </w:tcPr>
          <w:p w14:paraId="54A8034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Bộ chuyển đổi tương tự sang số</w:t>
            </w:r>
          </w:p>
        </w:tc>
      </w:tr>
      <w:tr w:rsidR="000C5451" w:rsidRPr="004540B9" w14:paraId="21307A28"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1A17E9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DAC</w:t>
            </w:r>
          </w:p>
        </w:tc>
        <w:tc>
          <w:tcPr>
            <w:tcW w:w="3370" w:type="dxa"/>
            <w:tcBorders>
              <w:top w:val="nil"/>
              <w:left w:val="nil"/>
              <w:bottom w:val="single" w:sz="8" w:space="0" w:color="auto"/>
              <w:right w:val="single" w:sz="8" w:space="0" w:color="auto"/>
            </w:tcBorders>
            <w:vAlign w:val="center"/>
            <w:hideMark/>
          </w:tcPr>
          <w:p w14:paraId="6B82A67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Digital-to-Analog Converter</w:t>
            </w:r>
          </w:p>
        </w:tc>
        <w:tc>
          <w:tcPr>
            <w:tcW w:w="3442" w:type="dxa"/>
            <w:tcBorders>
              <w:top w:val="nil"/>
              <w:left w:val="nil"/>
              <w:bottom w:val="single" w:sz="8" w:space="0" w:color="auto"/>
              <w:right w:val="single" w:sz="8" w:space="0" w:color="auto"/>
            </w:tcBorders>
            <w:vAlign w:val="center"/>
            <w:hideMark/>
          </w:tcPr>
          <w:p w14:paraId="0E384EB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Bộ chuyển đổi số sang tương tự</w:t>
            </w:r>
          </w:p>
        </w:tc>
      </w:tr>
      <w:tr w:rsidR="000C5451" w:rsidRPr="004540B9" w14:paraId="5CA94B61"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BCB026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GPIO</w:t>
            </w:r>
          </w:p>
        </w:tc>
        <w:tc>
          <w:tcPr>
            <w:tcW w:w="3370" w:type="dxa"/>
            <w:tcBorders>
              <w:top w:val="nil"/>
              <w:left w:val="nil"/>
              <w:bottom w:val="single" w:sz="8" w:space="0" w:color="auto"/>
              <w:right w:val="single" w:sz="8" w:space="0" w:color="auto"/>
            </w:tcBorders>
            <w:vAlign w:val="center"/>
            <w:hideMark/>
          </w:tcPr>
          <w:p w14:paraId="1629351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General Purpose Input/Output</w:t>
            </w:r>
          </w:p>
        </w:tc>
        <w:tc>
          <w:tcPr>
            <w:tcW w:w="3442" w:type="dxa"/>
            <w:tcBorders>
              <w:top w:val="nil"/>
              <w:left w:val="nil"/>
              <w:bottom w:val="single" w:sz="8" w:space="0" w:color="auto"/>
              <w:right w:val="single" w:sz="8" w:space="0" w:color="auto"/>
            </w:tcBorders>
            <w:vAlign w:val="center"/>
            <w:hideMark/>
          </w:tcPr>
          <w:p w14:paraId="45E77CB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Chân nhập/xuất đa năng</w:t>
            </w:r>
          </w:p>
        </w:tc>
      </w:tr>
      <w:tr w:rsidR="000C5451" w:rsidRPr="004540B9" w14:paraId="328AF030"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65BDB79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BLE</w:t>
            </w:r>
          </w:p>
        </w:tc>
        <w:tc>
          <w:tcPr>
            <w:tcW w:w="3370" w:type="dxa"/>
            <w:tcBorders>
              <w:top w:val="nil"/>
              <w:left w:val="nil"/>
              <w:bottom w:val="single" w:sz="8" w:space="0" w:color="auto"/>
              <w:right w:val="single" w:sz="8" w:space="0" w:color="auto"/>
            </w:tcBorders>
            <w:vAlign w:val="center"/>
            <w:hideMark/>
          </w:tcPr>
          <w:p w14:paraId="3A38A5D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Bluetooth Low Energy</w:t>
            </w:r>
          </w:p>
        </w:tc>
        <w:tc>
          <w:tcPr>
            <w:tcW w:w="3442" w:type="dxa"/>
            <w:tcBorders>
              <w:top w:val="nil"/>
              <w:left w:val="nil"/>
              <w:bottom w:val="single" w:sz="8" w:space="0" w:color="auto"/>
              <w:right w:val="single" w:sz="8" w:space="0" w:color="auto"/>
            </w:tcBorders>
            <w:vAlign w:val="center"/>
            <w:hideMark/>
          </w:tcPr>
          <w:p w14:paraId="2A3E493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Bluetooth năng lượng thấp</w:t>
            </w:r>
          </w:p>
        </w:tc>
      </w:tr>
      <w:tr w:rsidR="000C5451" w:rsidRPr="004540B9" w14:paraId="1C1581FB"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172D1FE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OTA</w:t>
            </w:r>
          </w:p>
        </w:tc>
        <w:tc>
          <w:tcPr>
            <w:tcW w:w="3370" w:type="dxa"/>
            <w:tcBorders>
              <w:top w:val="nil"/>
              <w:left w:val="nil"/>
              <w:bottom w:val="single" w:sz="8" w:space="0" w:color="auto"/>
              <w:right w:val="single" w:sz="8" w:space="0" w:color="auto"/>
            </w:tcBorders>
            <w:vAlign w:val="center"/>
            <w:hideMark/>
          </w:tcPr>
          <w:p w14:paraId="392EB3A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Over-The-Air</w:t>
            </w:r>
          </w:p>
        </w:tc>
        <w:tc>
          <w:tcPr>
            <w:tcW w:w="3442" w:type="dxa"/>
            <w:tcBorders>
              <w:top w:val="nil"/>
              <w:left w:val="nil"/>
              <w:bottom w:val="single" w:sz="8" w:space="0" w:color="auto"/>
              <w:right w:val="single" w:sz="8" w:space="0" w:color="auto"/>
            </w:tcBorders>
            <w:vAlign w:val="center"/>
            <w:hideMark/>
          </w:tcPr>
          <w:p w14:paraId="4FAF888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Cập nhật phần mềm qua mạng</w:t>
            </w:r>
          </w:p>
        </w:tc>
      </w:tr>
      <w:tr w:rsidR="000C5451" w:rsidRPr="004540B9" w14:paraId="331774AF"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002832F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RFID</w:t>
            </w:r>
          </w:p>
        </w:tc>
        <w:tc>
          <w:tcPr>
            <w:tcW w:w="3370" w:type="dxa"/>
            <w:tcBorders>
              <w:top w:val="nil"/>
              <w:left w:val="nil"/>
              <w:bottom w:val="single" w:sz="8" w:space="0" w:color="auto"/>
              <w:right w:val="single" w:sz="8" w:space="0" w:color="auto"/>
            </w:tcBorders>
            <w:vAlign w:val="center"/>
            <w:hideMark/>
          </w:tcPr>
          <w:p w14:paraId="213894E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Radio Frequency Identification</w:t>
            </w:r>
          </w:p>
        </w:tc>
        <w:tc>
          <w:tcPr>
            <w:tcW w:w="3442" w:type="dxa"/>
            <w:tcBorders>
              <w:top w:val="nil"/>
              <w:left w:val="nil"/>
              <w:bottom w:val="single" w:sz="8" w:space="0" w:color="auto"/>
              <w:right w:val="single" w:sz="8" w:space="0" w:color="auto"/>
            </w:tcBorders>
            <w:vAlign w:val="center"/>
            <w:hideMark/>
          </w:tcPr>
          <w:p w14:paraId="12B489C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Nhận dạng bằng tần số vô tuyến</w:t>
            </w:r>
          </w:p>
        </w:tc>
      </w:tr>
      <w:tr w:rsidR="000C5451" w:rsidRPr="004540B9" w14:paraId="72CD8FA7"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25E4370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LCD</w:t>
            </w:r>
          </w:p>
        </w:tc>
        <w:tc>
          <w:tcPr>
            <w:tcW w:w="3370" w:type="dxa"/>
            <w:tcBorders>
              <w:top w:val="nil"/>
              <w:left w:val="nil"/>
              <w:bottom w:val="single" w:sz="8" w:space="0" w:color="auto"/>
              <w:right w:val="single" w:sz="8" w:space="0" w:color="auto"/>
            </w:tcBorders>
            <w:vAlign w:val="center"/>
            <w:hideMark/>
          </w:tcPr>
          <w:p w14:paraId="3F204FD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Liquid Crystal Display</w:t>
            </w:r>
          </w:p>
        </w:tc>
        <w:tc>
          <w:tcPr>
            <w:tcW w:w="3442" w:type="dxa"/>
            <w:tcBorders>
              <w:top w:val="nil"/>
              <w:left w:val="nil"/>
              <w:bottom w:val="single" w:sz="8" w:space="0" w:color="auto"/>
              <w:right w:val="single" w:sz="8" w:space="0" w:color="auto"/>
            </w:tcBorders>
            <w:vAlign w:val="center"/>
            <w:hideMark/>
          </w:tcPr>
          <w:p w14:paraId="55A33FA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Màn hình tinh thể lỏng</w:t>
            </w:r>
          </w:p>
        </w:tc>
      </w:tr>
      <w:tr w:rsidR="000C5451" w:rsidRPr="004540B9" w14:paraId="7700E244"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30CFD6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USB</w:t>
            </w:r>
          </w:p>
        </w:tc>
        <w:tc>
          <w:tcPr>
            <w:tcW w:w="3370" w:type="dxa"/>
            <w:tcBorders>
              <w:top w:val="nil"/>
              <w:left w:val="nil"/>
              <w:bottom w:val="single" w:sz="8" w:space="0" w:color="auto"/>
              <w:right w:val="single" w:sz="8" w:space="0" w:color="auto"/>
            </w:tcBorders>
            <w:vAlign w:val="center"/>
            <w:hideMark/>
          </w:tcPr>
          <w:p w14:paraId="3461CBC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Universal Serial Bus</w:t>
            </w:r>
          </w:p>
        </w:tc>
        <w:tc>
          <w:tcPr>
            <w:tcW w:w="3442" w:type="dxa"/>
            <w:tcBorders>
              <w:top w:val="nil"/>
              <w:left w:val="nil"/>
              <w:bottom w:val="single" w:sz="8" w:space="0" w:color="auto"/>
              <w:right w:val="single" w:sz="8" w:space="0" w:color="auto"/>
            </w:tcBorders>
            <w:vAlign w:val="center"/>
            <w:hideMark/>
          </w:tcPr>
          <w:p w14:paraId="26D29091"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Chuẩn kết nối tuần tự đa năng</w:t>
            </w:r>
          </w:p>
        </w:tc>
      </w:tr>
      <w:tr w:rsidR="000C5451" w:rsidRPr="004540B9" w14:paraId="0FA99D44"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77F5318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RX</w:t>
            </w:r>
          </w:p>
        </w:tc>
        <w:tc>
          <w:tcPr>
            <w:tcW w:w="3370" w:type="dxa"/>
            <w:tcBorders>
              <w:top w:val="nil"/>
              <w:left w:val="nil"/>
              <w:bottom w:val="single" w:sz="8" w:space="0" w:color="auto"/>
              <w:right w:val="single" w:sz="8" w:space="0" w:color="auto"/>
            </w:tcBorders>
            <w:vAlign w:val="center"/>
            <w:hideMark/>
          </w:tcPr>
          <w:p w14:paraId="147903C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Receive</w:t>
            </w:r>
          </w:p>
        </w:tc>
        <w:tc>
          <w:tcPr>
            <w:tcW w:w="3442" w:type="dxa"/>
            <w:tcBorders>
              <w:top w:val="nil"/>
              <w:left w:val="nil"/>
              <w:bottom w:val="single" w:sz="8" w:space="0" w:color="auto"/>
              <w:right w:val="single" w:sz="8" w:space="0" w:color="auto"/>
            </w:tcBorders>
            <w:vAlign w:val="center"/>
            <w:hideMark/>
          </w:tcPr>
          <w:p w14:paraId="01936C2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Nhận dữ liệu</w:t>
            </w:r>
          </w:p>
        </w:tc>
      </w:tr>
      <w:tr w:rsidR="000C5451" w:rsidRPr="004540B9" w14:paraId="010B1E91"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790305E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lastRenderedPageBreak/>
              <w:t>TX</w:t>
            </w:r>
          </w:p>
        </w:tc>
        <w:tc>
          <w:tcPr>
            <w:tcW w:w="3370" w:type="dxa"/>
            <w:tcBorders>
              <w:top w:val="nil"/>
              <w:left w:val="nil"/>
              <w:bottom w:val="single" w:sz="8" w:space="0" w:color="auto"/>
              <w:right w:val="single" w:sz="8" w:space="0" w:color="auto"/>
            </w:tcBorders>
            <w:vAlign w:val="center"/>
            <w:hideMark/>
          </w:tcPr>
          <w:p w14:paraId="0406703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Transmit</w:t>
            </w:r>
          </w:p>
        </w:tc>
        <w:tc>
          <w:tcPr>
            <w:tcW w:w="3442" w:type="dxa"/>
            <w:tcBorders>
              <w:top w:val="nil"/>
              <w:left w:val="nil"/>
              <w:bottom w:val="single" w:sz="8" w:space="0" w:color="auto"/>
              <w:right w:val="single" w:sz="8" w:space="0" w:color="auto"/>
            </w:tcBorders>
            <w:vAlign w:val="center"/>
            <w:hideMark/>
          </w:tcPr>
          <w:p w14:paraId="060B781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Truyền dữ liệu</w:t>
            </w:r>
          </w:p>
        </w:tc>
      </w:tr>
      <w:tr w:rsidR="000C5451" w:rsidRPr="004540B9" w14:paraId="5871523A"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22A05F1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SDA</w:t>
            </w:r>
          </w:p>
        </w:tc>
        <w:tc>
          <w:tcPr>
            <w:tcW w:w="3370" w:type="dxa"/>
            <w:tcBorders>
              <w:top w:val="nil"/>
              <w:left w:val="nil"/>
              <w:bottom w:val="single" w:sz="8" w:space="0" w:color="auto"/>
              <w:right w:val="single" w:sz="8" w:space="0" w:color="auto"/>
            </w:tcBorders>
            <w:vAlign w:val="center"/>
            <w:hideMark/>
          </w:tcPr>
          <w:p w14:paraId="7D6CDAF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Serial Data</w:t>
            </w:r>
          </w:p>
        </w:tc>
        <w:tc>
          <w:tcPr>
            <w:tcW w:w="3442" w:type="dxa"/>
            <w:tcBorders>
              <w:top w:val="nil"/>
              <w:left w:val="nil"/>
              <w:bottom w:val="single" w:sz="8" w:space="0" w:color="auto"/>
              <w:right w:val="single" w:sz="8" w:space="0" w:color="auto"/>
            </w:tcBorders>
            <w:vAlign w:val="center"/>
            <w:hideMark/>
          </w:tcPr>
          <w:p w14:paraId="5418DA0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Chân dữ liệu trong giao thức I2C</w:t>
            </w:r>
          </w:p>
        </w:tc>
      </w:tr>
      <w:tr w:rsidR="000C5451" w:rsidRPr="004540B9" w14:paraId="3FC21D92"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0E6C557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SCL</w:t>
            </w:r>
          </w:p>
        </w:tc>
        <w:tc>
          <w:tcPr>
            <w:tcW w:w="3370" w:type="dxa"/>
            <w:tcBorders>
              <w:top w:val="nil"/>
              <w:left w:val="nil"/>
              <w:bottom w:val="single" w:sz="8" w:space="0" w:color="auto"/>
              <w:right w:val="single" w:sz="8" w:space="0" w:color="auto"/>
            </w:tcBorders>
            <w:vAlign w:val="center"/>
            <w:hideMark/>
          </w:tcPr>
          <w:p w14:paraId="6D165F6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Serial Clock</w:t>
            </w:r>
          </w:p>
        </w:tc>
        <w:tc>
          <w:tcPr>
            <w:tcW w:w="3442" w:type="dxa"/>
            <w:tcBorders>
              <w:top w:val="nil"/>
              <w:left w:val="nil"/>
              <w:bottom w:val="single" w:sz="8" w:space="0" w:color="auto"/>
              <w:right w:val="single" w:sz="8" w:space="0" w:color="auto"/>
            </w:tcBorders>
            <w:vAlign w:val="center"/>
            <w:hideMark/>
          </w:tcPr>
          <w:p w14:paraId="0E57220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Chân xung nhịp trong giao thức I2C</w:t>
            </w:r>
          </w:p>
        </w:tc>
      </w:tr>
      <w:tr w:rsidR="000C5451" w:rsidRPr="004540B9" w14:paraId="49F4C5FB"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14F5438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SPA</w:t>
            </w:r>
          </w:p>
        </w:tc>
        <w:tc>
          <w:tcPr>
            <w:tcW w:w="3370" w:type="dxa"/>
            <w:tcBorders>
              <w:top w:val="nil"/>
              <w:left w:val="nil"/>
              <w:bottom w:val="single" w:sz="8" w:space="0" w:color="auto"/>
              <w:right w:val="single" w:sz="8" w:space="0" w:color="auto"/>
            </w:tcBorders>
            <w:vAlign w:val="center"/>
            <w:hideMark/>
          </w:tcPr>
          <w:p w14:paraId="202B810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Single Page Application</w:t>
            </w:r>
          </w:p>
        </w:tc>
        <w:tc>
          <w:tcPr>
            <w:tcW w:w="3442" w:type="dxa"/>
            <w:tcBorders>
              <w:top w:val="nil"/>
              <w:left w:val="nil"/>
              <w:bottom w:val="single" w:sz="8" w:space="0" w:color="auto"/>
              <w:right w:val="single" w:sz="8" w:space="0" w:color="auto"/>
            </w:tcBorders>
            <w:vAlign w:val="center"/>
            <w:hideMark/>
          </w:tcPr>
          <w:p w14:paraId="4002E41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Ứng dụng một trang</w:t>
            </w:r>
          </w:p>
        </w:tc>
      </w:tr>
      <w:tr w:rsidR="000C5451" w:rsidRPr="004540B9" w14:paraId="4432CD3F"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E5C0B8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MVC</w:t>
            </w:r>
          </w:p>
        </w:tc>
        <w:tc>
          <w:tcPr>
            <w:tcW w:w="3370" w:type="dxa"/>
            <w:tcBorders>
              <w:top w:val="nil"/>
              <w:left w:val="nil"/>
              <w:bottom w:val="single" w:sz="8" w:space="0" w:color="auto"/>
              <w:right w:val="single" w:sz="8" w:space="0" w:color="auto"/>
            </w:tcBorders>
            <w:vAlign w:val="center"/>
            <w:hideMark/>
          </w:tcPr>
          <w:p w14:paraId="3C33B9C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Model-View-Controller</w:t>
            </w:r>
          </w:p>
        </w:tc>
        <w:tc>
          <w:tcPr>
            <w:tcW w:w="3442" w:type="dxa"/>
            <w:tcBorders>
              <w:top w:val="nil"/>
              <w:left w:val="nil"/>
              <w:bottom w:val="single" w:sz="8" w:space="0" w:color="auto"/>
              <w:right w:val="single" w:sz="8" w:space="0" w:color="auto"/>
            </w:tcBorders>
            <w:vAlign w:val="center"/>
            <w:hideMark/>
          </w:tcPr>
          <w:p w14:paraId="276AB87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Mô hình thiết kế phần mềm</w:t>
            </w:r>
          </w:p>
        </w:tc>
      </w:tr>
      <w:tr w:rsidR="000C5451" w:rsidRPr="004540B9" w14:paraId="6EDA4F27"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6BF8CFF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DI</w:t>
            </w:r>
          </w:p>
        </w:tc>
        <w:tc>
          <w:tcPr>
            <w:tcW w:w="3370" w:type="dxa"/>
            <w:tcBorders>
              <w:top w:val="nil"/>
              <w:left w:val="nil"/>
              <w:bottom w:val="single" w:sz="8" w:space="0" w:color="auto"/>
              <w:right w:val="single" w:sz="8" w:space="0" w:color="auto"/>
            </w:tcBorders>
            <w:vAlign w:val="center"/>
            <w:hideMark/>
          </w:tcPr>
          <w:p w14:paraId="434E132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Dependency Injection</w:t>
            </w:r>
          </w:p>
        </w:tc>
        <w:tc>
          <w:tcPr>
            <w:tcW w:w="3442" w:type="dxa"/>
            <w:tcBorders>
              <w:top w:val="nil"/>
              <w:left w:val="nil"/>
              <w:bottom w:val="single" w:sz="8" w:space="0" w:color="auto"/>
              <w:right w:val="single" w:sz="8" w:space="0" w:color="auto"/>
            </w:tcBorders>
            <w:vAlign w:val="center"/>
            <w:hideMark/>
          </w:tcPr>
          <w:p w14:paraId="2541F82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Tiêm phụ thuộc</w:t>
            </w:r>
          </w:p>
        </w:tc>
      </w:tr>
      <w:tr w:rsidR="000C5451" w:rsidRPr="004540B9" w14:paraId="226668EE"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81B7A9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AOP</w:t>
            </w:r>
          </w:p>
        </w:tc>
        <w:tc>
          <w:tcPr>
            <w:tcW w:w="3370" w:type="dxa"/>
            <w:tcBorders>
              <w:top w:val="nil"/>
              <w:left w:val="nil"/>
              <w:bottom w:val="single" w:sz="8" w:space="0" w:color="auto"/>
              <w:right w:val="single" w:sz="8" w:space="0" w:color="auto"/>
            </w:tcBorders>
            <w:vAlign w:val="center"/>
            <w:hideMark/>
          </w:tcPr>
          <w:p w14:paraId="613AAA3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Aspect Oriented Programming</w:t>
            </w:r>
          </w:p>
        </w:tc>
        <w:tc>
          <w:tcPr>
            <w:tcW w:w="3442" w:type="dxa"/>
            <w:tcBorders>
              <w:top w:val="nil"/>
              <w:left w:val="nil"/>
              <w:bottom w:val="single" w:sz="8" w:space="0" w:color="auto"/>
              <w:right w:val="single" w:sz="8" w:space="0" w:color="auto"/>
            </w:tcBorders>
            <w:vAlign w:val="center"/>
            <w:hideMark/>
          </w:tcPr>
          <w:p w14:paraId="22A155D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Lập trình hướng khía cạnh</w:t>
            </w:r>
          </w:p>
        </w:tc>
      </w:tr>
      <w:tr w:rsidR="000C5451" w:rsidRPr="004540B9" w14:paraId="78125E93"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4DD42DC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JDBC</w:t>
            </w:r>
          </w:p>
        </w:tc>
        <w:tc>
          <w:tcPr>
            <w:tcW w:w="3370" w:type="dxa"/>
            <w:tcBorders>
              <w:top w:val="nil"/>
              <w:left w:val="nil"/>
              <w:bottom w:val="single" w:sz="8" w:space="0" w:color="auto"/>
              <w:right w:val="single" w:sz="8" w:space="0" w:color="auto"/>
            </w:tcBorders>
            <w:vAlign w:val="center"/>
            <w:hideMark/>
          </w:tcPr>
          <w:p w14:paraId="5FEE0C4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Java Database Connectivity</w:t>
            </w:r>
          </w:p>
        </w:tc>
        <w:tc>
          <w:tcPr>
            <w:tcW w:w="3442" w:type="dxa"/>
            <w:tcBorders>
              <w:top w:val="nil"/>
              <w:left w:val="nil"/>
              <w:bottom w:val="single" w:sz="8" w:space="0" w:color="auto"/>
              <w:right w:val="single" w:sz="8" w:space="0" w:color="auto"/>
            </w:tcBorders>
            <w:vAlign w:val="center"/>
            <w:hideMark/>
          </w:tcPr>
          <w:p w14:paraId="4A59F4D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Kết nối cơ sở dữ liệu Java</w:t>
            </w:r>
          </w:p>
        </w:tc>
      </w:tr>
      <w:tr w:rsidR="000C5451" w:rsidRPr="004540B9" w14:paraId="657D26E3"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73C32D61"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JPA</w:t>
            </w:r>
          </w:p>
        </w:tc>
        <w:tc>
          <w:tcPr>
            <w:tcW w:w="3370" w:type="dxa"/>
            <w:tcBorders>
              <w:top w:val="nil"/>
              <w:left w:val="nil"/>
              <w:bottom w:val="single" w:sz="8" w:space="0" w:color="auto"/>
              <w:right w:val="single" w:sz="8" w:space="0" w:color="auto"/>
            </w:tcBorders>
            <w:vAlign w:val="center"/>
            <w:hideMark/>
          </w:tcPr>
          <w:p w14:paraId="21B0C55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Java Persistence API</w:t>
            </w:r>
          </w:p>
        </w:tc>
        <w:tc>
          <w:tcPr>
            <w:tcW w:w="3442" w:type="dxa"/>
            <w:tcBorders>
              <w:top w:val="nil"/>
              <w:left w:val="nil"/>
              <w:bottom w:val="single" w:sz="8" w:space="0" w:color="auto"/>
              <w:right w:val="single" w:sz="8" w:space="0" w:color="auto"/>
            </w:tcBorders>
            <w:vAlign w:val="center"/>
            <w:hideMark/>
          </w:tcPr>
          <w:p w14:paraId="15908CF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Chuẩn ánh xạ đối tượng – cơ sở dữ liệu</w:t>
            </w:r>
          </w:p>
        </w:tc>
      </w:tr>
      <w:tr w:rsidR="000C5451" w:rsidRPr="004540B9" w14:paraId="1BBCFC43" w14:textId="77777777" w:rsidTr="009F71AA">
        <w:trPr>
          <w:trHeight w:val="344"/>
        </w:trPr>
        <w:tc>
          <w:tcPr>
            <w:tcW w:w="1685" w:type="dxa"/>
            <w:tcBorders>
              <w:top w:val="nil"/>
              <w:left w:val="single" w:sz="8" w:space="0" w:color="auto"/>
              <w:bottom w:val="single" w:sz="8" w:space="0" w:color="auto"/>
              <w:right w:val="single" w:sz="8" w:space="0" w:color="auto"/>
            </w:tcBorders>
            <w:vAlign w:val="center"/>
            <w:hideMark/>
          </w:tcPr>
          <w:p w14:paraId="0D49CB0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SCSS</w:t>
            </w:r>
          </w:p>
        </w:tc>
        <w:tc>
          <w:tcPr>
            <w:tcW w:w="3370" w:type="dxa"/>
            <w:tcBorders>
              <w:top w:val="nil"/>
              <w:left w:val="nil"/>
              <w:bottom w:val="single" w:sz="8" w:space="0" w:color="auto"/>
              <w:right w:val="single" w:sz="8" w:space="0" w:color="auto"/>
            </w:tcBorders>
            <w:vAlign w:val="center"/>
            <w:hideMark/>
          </w:tcPr>
          <w:p w14:paraId="62FE88F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Sassy CSS</w:t>
            </w:r>
          </w:p>
        </w:tc>
        <w:tc>
          <w:tcPr>
            <w:tcW w:w="3442" w:type="dxa"/>
            <w:tcBorders>
              <w:top w:val="nil"/>
              <w:left w:val="nil"/>
              <w:bottom w:val="single" w:sz="8" w:space="0" w:color="auto"/>
              <w:right w:val="single" w:sz="8" w:space="0" w:color="auto"/>
            </w:tcBorders>
            <w:vAlign w:val="center"/>
            <w:hideMark/>
          </w:tcPr>
          <w:p w14:paraId="59DA0349"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Trình tiền xử lý CSS</w:t>
            </w:r>
          </w:p>
        </w:tc>
      </w:tr>
      <w:tr w:rsidR="000C5451" w:rsidRPr="004540B9" w14:paraId="09425448"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3C2649AB"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RxJS</w:t>
            </w:r>
          </w:p>
        </w:tc>
        <w:tc>
          <w:tcPr>
            <w:tcW w:w="3370" w:type="dxa"/>
            <w:tcBorders>
              <w:top w:val="nil"/>
              <w:left w:val="nil"/>
              <w:bottom w:val="single" w:sz="8" w:space="0" w:color="auto"/>
              <w:right w:val="single" w:sz="8" w:space="0" w:color="auto"/>
            </w:tcBorders>
            <w:vAlign w:val="center"/>
            <w:hideMark/>
          </w:tcPr>
          <w:p w14:paraId="23E4E8D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Reactive Extensions for JavaScript</w:t>
            </w:r>
          </w:p>
        </w:tc>
        <w:tc>
          <w:tcPr>
            <w:tcW w:w="3442" w:type="dxa"/>
            <w:tcBorders>
              <w:top w:val="nil"/>
              <w:left w:val="nil"/>
              <w:bottom w:val="single" w:sz="8" w:space="0" w:color="auto"/>
              <w:right w:val="single" w:sz="8" w:space="0" w:color="auto"/>
            </w:tcBorders>
            <w:vAlign w:val="center"/>
            <w:hideMark/>
          </w:tcPr>
          <w:p w14:paraId="1FC5FB31"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Thư viện lập trình phản ứng cho JavaScript</w:t>
            </w:r>
          </w:p>
        </w:tc>
      </w:tr>
      <w:tr w:rsidR="000C5451" w:rsidRPr="004540B9" w14:paraId="653C60B4"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0A7FA9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CORS</w:t>
            </w:r>
          </w:p>
        </w:tc>
        <w:tc>
          <w:tcPr>
            <w:tcW w:w="3370" w:type="dxa"/>
            <w:tcBorders>
              <w:top w:val="nil"/>
              <w:left w:val="nil"/>
              <w:bottom w:val="single" w:sz="8" w:space="0" w:color="auto"/>
              <w:right w:val="single" w:sz="8" w:space="0" w:color="auto"/>
            </w:tcBorders>
            <w:vAlign w:val="center"/>
            <w:hideMark/>
          </w:tcPr>
          <w:p w14:paraId="574541AE"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Cross-Origin Resource Sharing</w:t>
            </w:r>
          </w:p>
        </w:tc>
        <w:tc>
          <w:tcPr>
            <w:tcW w:w="3442" w:type="dxa"/>
            <w:tcBorders>
              <w:top w:val="nil"/>
              <w:left w:val="nil"/>
              <w:bottom w:val="single" w:sz="8" w:space="0" w:color="auto"/>
              <w:right w:val="single" w:sz="8" w:space="0" w:color="auto"/>
            </w:tcBorders>
            <w:vAlign w:val="center"/>
            <w:hideMark/>
          </w:tcPr>
          <w:p w14:paraId="16F58D5A"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Chia sẻ tài nguyên chéo nguồn</w:t>
            </w:r>
          </w:p>
        </w:tc>
      </w:tr>
      <w:tr w:rsidR="000C5451" w:rsidRPr="004540B9" w14:paraId="0377CEED"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856BD45"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RDBMS</w:t>
            </w:r>
          </w:p>
        </w:tc>
        <w:tc>
          <w:tcPr>
            <w:tcW w:w="3370" w:type="dxa"/>
            <w:tcBorders>
              <w:top w:val="nil"/>
              <w:left w:val="nil"/>
              <w:bottom w:val="single" w:sz="8" w:space="0" w:color="auto"/>
              <w:right w:val="single" w:sz="8" w:space="0" w:color="auto"/>
            </w:tcBorders>
            <w:vAlign w:val="center"/>
            <w:hideMark/>
          </w:tcPr>
          <w:p w14:paraId="12A7DEC7"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Relational Database Management System</w:t>
            </w:r>
          </w:p>
        </w:tc>
        <w:tc>
          <w:tcPr>
            <w:tcW w:w="3442" w:type="dxa"/>
            <w:tcBorders>
              <w:top w:val="nil"/>
              <w:left w:val="nil"/>
              <w:bottom w:val="single" w:sz="8" w:space="0" w:color="auto"/>
              <w:right w:val="single" w:sz="8" w:space="0" w:color="auto"/>
            </w:tcBorders>
            <w:vAlign w:val="center"/>
            <w:hideMark/>
          </w:tcPr>
          <w:p w14:paraId="4D1A428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Hệ quản trị cơ sở dữ liệu quan hệ</w:t>
            </w:r>
          </w:p>
        </w:tc>
      </w:tr>
      <w:tr w:rsidR="000C5451" w:rsidRPr="004540B9" w14:paraId="351099F1"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264A1A5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SQL</w:t>
            </w:r>
          </w:p>
        </w:tc>
        <w:tc>
          <w:tcPr>
            <w:tcW w:w="3370" w:type="dxa"/>
            <w:tcBorders>
              <w:top w:val="nil"/>
              <w:left w:val="nil"/>
              <w:bottom w:val="single" w:sz="8" w:space="0" w:color="auto"/>
              <w:right w:val="single" w:sz="8" w:space="0" w:color="auto"/>
            </w:tcBorders>
            <w:vAlign w:val="center"/>
            <w:hideMark/>
          </w:tcPr>
          <w:p w14:paraId="03E03C18"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Structured Query Language</w:t>
            </w:r>
          </w:p>
        </w:tc>
        <w:tc>
          <w:tcPr>
            <w:tcW w:w="3442" w:type="dxa"/>
            <w:tcBorders>
              <w:top w:val="nil"/>
              <w:left w:val="nil"/>
              <w:bottom w:val="single" w:sz="8" w:space="0" w:color="auto"/>
              <w:right w:val="single" w:sz="8" w:space="0" w:color="auto"/>
            </w:tcBorders>
            <w:vAlign w:val="center"/>
            <w:hideMark/>
          </w:tcPr>
          <w:p w14:paraId="4C6E0DB4"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Ngôn ngữ truy vấn dữ liệu</w:t>
            </w:r>
          </w:p>
        </w:tc>
      </w:tr>
      <w:tr w:rsidR="000C5451" w:rsidRPr="004540B9" w14:paraId="051C7C65"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8EE8D7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ACID</w:t>
            </w:r>
          </w:p>
        </w:tc>
        <w:tc>
          <w:tcPr>
            <w:tcW w:w="3370" w:type="dxa"/>
            <w:tcBorders>
              <w:top w:val="nil"/>
              <w:left w:val="nil"/>
              <w:bottom w:val="single" w:sz="8" w:space="0" w:color="auto"/>
              <w:right w:val="single" w:sz="8" w:space="0" w:color="auto"/>
            </w:tcBorders>
            <w:vAlign w:val="center"/>
            <w:hideMark/>
          </w:tcPr>
          <w:p w14:paraId="52B4E830"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Atomicity, Consistency, Isolation, Durability</w:t>
            </w:r>
          </w:p>
        </w:tc>
        <w:tc>
          <w:tcPr>
            <w:tcW w:w="3442" w:type="dxa"/>
            <w:tcBorders>
              <w:top w:val="nil"/>
              <w:left w:val="nil"/>
              <w:bottom w:val="single" w:sz="8" w:space="0" w:color="auto"/>
              <w:right w:val="single" w:sz="8" w:space="0" w:color="auto"/>
            </w:tcBorders>
            <w:vAlign w:val="center"/>
            <w:hideMark/>
          </w:tcPr>
          <w:p w14:paraId="013C65D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Tính chất của giao dịch trong CSDL</w:t>
            </w:r>
          </w:p>
        </w:tc>
      </w:tr>
      <w:tr w:rsidR="000C5451" w:rsidRPr="004540B9" w14:paraId="2C039028"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30DCEF8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SSMS</w:t>
            </w:r>
          </w:p>
        </w:tc>
        <w:tc>
          <w:tcPr>
            <w:tcW w:w="3370" w:type="dxa"/>
            <w:tcBorders>
              <w:top w:val="nil"/>
              <w:left w:val="nil"/>
              <w:bottom w:val="single" w:sz="8" w:space="0" w:color="auto"/>
              <w:right w:val="single" w:sz="8" w:space="0" w:color="auto"/>
            </w:tcBorders>
            <w:vAlign w:val="center"/>
            <w:hideMark/>
          </w:tcPr>
          <w:p w14:paraId="26DD11C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SQL Server Management Studio</w:t>
            </w:r>
          </w:p>
        </w:tc>
        <w:tc>
          <w:tcPr>
            <w:tcW w:w="3442" w:type="dxa"/>
            <w:tcBorders>
              <w:top w:val="nil"/>
              <w:left w:val="nil"/>
              <w:bottom w:val="single" w:sz="8" w:space="0" w:color="auto"/>
              <w:right w:val="single" w:sz="8" w:space="0" w:color="auto"/>
            </w:tcBorders>
            <w:vAlign w:val="center"/>
            <w:hideMark/>
          </w:tcPr>
          <w:p w14:paraId="09FF8E52"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Công cụ quản lý SQL Server</w:t>
            </w:r>
          </w:p>
        </w:tc>
      </w:tr>
      <w:tr w:rsidR="000C5451" w:rsidRPr="004540B9" w14:paraId="56ECFB70"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1FBE1EBF"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CSV</w:t>
            </w:r>
          </w:p>
        </w:tc>
        <w:tc>
          <w:tcPr>
            <w:tcW w:w="3370" w:type="dxa"/>
            <w:tcBorders>
              <w:top w:val="nil"/>
              <w:left w:val="nil"/>
              <w:bottom w:val="single" w:sz="8" w:space="0" w:color="auto"/>
              <w:right w:val="single" w:sz="8" w:space="0" w:color="auto"/>
            </w:tcBorders>
            <w:vAlign w:val="center"/>
            <w:hideMark/>
          </w:tcPr>
          <w:p w14:paraId="5BAE36CD"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Comma Separated Values</w:t>
            </w:r>
          </w:p>
        </w:tc>
        <w:tc>
          <w:tcPr>
            <w:tcW w:w="3442" w:type="dxa"/>
            <w:tcBorders>
              <w:top w:val="nil"/>
              <w:left w:val="nil"/>
              <w:bottom w:val="single" w:sz="8" w:space="0" w:color="auto"/>
              <w:right w:val="single" w:sz="8" w:space="0" w:color="auto"/>
            </w:tcBorders>
            <w:vAlign w:val="center"/>
            <w:hideMark/>
          </w:tcPr>
          <w:p w14:paraId="45793B83"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Tệp dữ liệu dạng bảng phân cách bằng dấu phẩy</w:t>
            </w:r>
          </w:p>
        </w:tc>
      </w:tr>
      <w:tr w:rsidR="000C5451" w:rsidRPr="004540B9" w14:paraId="1F70ED44" w14:textId="77777777" w:rsidTr="009F71AA">
        <w:trPr>
          <w:trHeight w:val="674"/>
        </w:trPr>
        <w:tc>
          <w:tcPr>
            <w:tcW w:w="1685" w:type="dxa"/>
            <w:tcBorders>
              <w:top w:val="nil"/>
              <w:left w:val="single" w:sz="8" w:space="0" w:color="auto"/>
              <w:bottom w:val="single" w:sz="8" w:space="0" w:color="auto"/>
              <w:right w:val="single" w:sz="8" w:space="0" w:color="auto"/>
            </w:tcBorders>
            <w:vAlign w:val="center"/>
            <w:hideMark/>
          </w:tcPr>
          <w:p w14:paraId="5C76D24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MSSV</w:t>
            </w:r>
          </w:p>
        </w:tc>
        <w:tc>
          <w:tcPr>
            <w:tcW w:w="3370" w:type="dxa"/>
            <w:tcBorders>
              <w:top w:val="nil"/>
              <w:left w:val="nil"/>
              <w:bottom w:val="single" w:sz="8" w:space="0" w:color="auto"/>
              <w:right w:val="single" w:sz="8" w:space="0" w:color="auto"/>
            </w:tcBorders>
            <w:vAlign w:val="center"/>
            <w:hideMark/>
          </w:tcPr>
          <w:p w14:paraId="556DB86C"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Mã Số Sinh Viên</w:t>
            </w:r>
          </w:p>
        </w:tc>
        <w:tc>
          <w:tcPr>
            <w:tcW w:w="3442" w:type="dxa"/>
            <w:tcBorders>
              <w:top w:val="nil"/>
              <w:left w:val="nil"/>
              <w:bottom w:val="single" w:sz="8" w:space="0" w:color="auto"/>
              <w:right w:val="single" w:sz="8" w:space="0" w:color="auto"/>
            </w:tcBorders>
            <w:vAlign w:val="center"/>
            <w:hideMark/>
          </w:tcPr>
          <w:p w14:paraId="6D48DDC6" w14:textId="77777777" w:rsidR="000C5451" w:rsidRPr="004540B9" w:rsidRDefault="000C5451" w:rsidP="00A73D3D">
            <w:pPr>
              <w:spacing w:after="0" w:line="288" w:lineRule="auto"/>
              <w:ind w:left="0" w:firstLine="0"/>
              <w:rPr>
                <w:rFonts w:ascii="Times New Roman" w:eastAsia="Times New Roman" w:hAnsi="Times New Roman" w:cs="Times New Roman"/>
                <w:kern w:val="0"/>
                <w:sz w:val="26"/>
                <w:szCs w:val="26"/>
                <w:lang w:eastAsia="en-GB"/>
                <w14:ligatures w14:val="none"/>
              </w:rPr>
            </w:pPr>
            <w:r w:rsidRPr="004540B9">
              <w:rPr>
                <w:rFonts w:ascii="Times New Roman" w:eastAsia="Times New Roman" w:hAnsi="Times New Roman" w:cs="Times New Roman"/>
                <w:kern w:val="0"/>
                <w:sz w:val="26"/>
                <w:szCs w:val="26"/>
                <w:lang w:val="en-CA" w:eastAsia="en-GB"/>
                <w14:ligatures w14:val="none"/>
              </w:rPr>
              <w:t>Mã định danh của sinh viên</w:t>
            </w:r>
          </w:p>
        </w:tc>
      </w:tr>
    </w:tbl>
    <w:p w14:paraId="4A4B18C1"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B0B3E5F" w14:textId="77777777" w:rsidR="00442AE8" w:rsidRPr="004540B9" w:rsidRDefault="00442AE8" w:rsidP="000C5451">
      <w:pPr>
        <w:spacing w:line="288" w:lineRule="auto"/>
        <w:ind w:firstLine="720"/>
        <w:rPr>
          <w:rFonts w:ascii="Times New Roman" w:hAnsi="Times New Roman" w:cs="Times New Roman"/>
          <w:b/>
          <w:bCs/>
          <w:sz w:val="26"/>
          <w:szCs w:val="26"/>
          <w:lang w:val="en-US"/>
        </w:rPr>
      </w:pPr>
    </w:p>
    <w:p w14:paraId="2BC7FB0A" w14:textId="77777777" w:rsidR="00BB4E3C" w:rsidRDefault="00BB4E3C" w:rsidP="00D01C9E">
      <w:pPr>
        <w:ind w:left="0" w:firstLine="0"/>
        <w:jc w:val="center"/>
        <w:rPr>
          <w:rFonts w:ascii="Times New Roman" w:hAnsi="Times New Roman" w:cs="Times New Roman"/>
          <w:b/>
          <w:bCs/>
          <w:sz w:val="26"/>
          <w:szCs w:val="26"/>
          <w:lang w:val="en-US"/>
        </w:rPr>
      </w:pPr>
    </w:p>
    <w:p w14:paraId="5A42F71A" w14:textId="77777777" w:rsidR="00BB4E3C" w:rsidRDefault="00BB4E3C">
      <w:pPr>
        <w:ind w:left="0" w:firstLine="0"/>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82A83C1" w14:textId="3C97C82F" w:rsidR="000C5451" w:rsidRPr="004540B9" w:rsidRDefault="000C5451" w:rsidP="00D01C9E">
      <w:pPr>
        <w:ind w:left="0" w:firstLine="0"/>
        <w:jc w:val="center"/>
        <w:rPr>
          <w:rFonts w:ascii="Times New Roman" w:hAnsi="Times New Roman" w:cs="Times New Roman"/>
          <w:b/>
          <w:bCs/>
          <w:sz w:val="26"/>
          <w:szCs w:val="26"/>
          <w:lang w:val="en-US"/>
        </w:rPr>
      </w:pPr>
      <w:bookmarkStart w:id="8" w:name="_Toc215707638"/>
      <w:bookmarkStart w:id="9" w:name="_Toc215724469"/>
      <w:bookmarkStart w:id="10" w:name="_Toc215740620"/>
      <w:r w:rsidRPr="004540B9">
        <w:rPr>
          <w:rFonts w:ascii="Times New Roman" w:hAnsi="Times New Roman" w:cs="Times New Roman"/>
          <w:b/>
          <w:sz w:val="26"/>
          <w:szCs w:val="26"/>
          <w:lang w:val="en-CA"/>
        </w:rPr>
        <w:lastRenderedPageBreak/>
        <w:t>LỜI CẢM ƠN</w:t>
      </w:r>
      <w:bookmarkEnd w:id="8"/>
      <w:bookmarkEnd w:id="9"/>
      <w:bookmarkEnd w:id="10"/>
    </w:p>
    <w:p w14:paraId="720D681D"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Để có được một đồ án tốt nghiệp chỉnh chu và đạt được kết quả tốt đẹp, em đã nhận được sự giúp đỡ, hỗ trợ của nhiều cơ quan, tổ chức, cá nhân. Với tình cảm sâu sắc, chân thành của mình, cho phép tôi được bày tỏ lòng biết ơn sâu sắc đến tất cả các cá nhân và cơ quan đã tạo điều kiện giúp đỡ trong quá trình học tập và nghiên cứu đề tài.</w:t>
      </w:r>
    </w:p>
    <w:p w14:paraId="07601B0C" w14:textId="312A2ECB"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 xml:space="preserve">Trước hết em xin gửi tới các thầy cô bộ môn Mạng và hệ thống thông </w:t>
      </w:r>
      <w:proofErr w:type="gramStart"/>
      <w:r w:rsidRPr="004540B9">
        <w:rPr>
          <w:rFonts w:ascii="Times New Roman" w:eastAsia="Aptos" w:hAnsi="Times New Roman" w:cs="Times New Roman"/>
          <w:sz w:val="26"/>
        </w:rPr>
        <w:t>tin  khoa</w:t>
      </w:r>
      <w:proofErr w:type="gramEnd"/>
      <w:r w:rsidRPr="004540B9">
        <w:rPr>
          <w:rFonts w:ascii="Times New Roman" w:eastAsia="Aptos" w:hAnsi="Times New Roman" w:cs="Times New Roman"/>
          <w:sz w:val="26"/>
        </w:rPr>
        <w:t xml:space="preserve"> Công nghệ thông tin trường Đại học Xây Dựng Hà </w:t>
      </w:r>
      <w:proofErr w:type="gramStart"/>
      <w:r w:rsidRPr="004540B9">
        <w:rPr>
          <w:rFonts w:ascii="Times New Roman" w:eastAsia="Aptos" w:hAnsi="Times New Roman" w:cs="Times New Roman"/>
          <w:sz w:val="26"/>
        </w:rPr>
        <w:t>Nội  lời</w:t>
      </w:r>
      <w:proofErr w:type="gramEnd"/>
      <w:r w:rsidRPr="004540B9">
        <w:rPr>
          <w:rFonts w:ascii="Times New Roman" w:eastAsia="Aptos" w:hAnsi="Times New Roman" w:cs="Times New Roman"/>
          <w:sz w:val="26"/>
        </w:rPr>
        <w:t xml:space="preserve"> chào trân trọng, lời chúc sức khỏe và lời cảm ơn sâu sắc nhất. Trong quá trình học tập và nghiên cứu đồ án với sự quan tâm, dạy dỗ, chỉ bảo tận tình chu đáo của thầy cô, đến nay em đã có thể hoàn thành đồ án của mình. Đặc biệt tôi xin gửi lời cảm ơn chân thành nhất tới Ths. Lê Đức Quang đã quan tâm giúp đỡ, trực tiếp hướng dẫn em hoàn thành tốt đồ án này trong thời gian qua.</w:t>
      </w:r>
    </w:p>
    <w:p w14:paraId="0CFA4E3D"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Em xin bày tỏ lòng biết ơn đến lãnh đạo Trường Đại học Xây Dựng Hà Nội, các Khoa Phòng ban chức năng đã trực tiếp và gián tiếp giúp đỡ em trong suốt quá trình học tập và nghiên cứu đề tài. Ngoài ra, em cũng xin chân thành cảm ơn gia đình và bạn bè - những người luôn ở bên cạnh em, đã luôn tạo điều kiện, quan tâm, giúp đỡ, động viên em trong suốt quá trình học tập và hoàn thành đề án tốt nghiệp.</w:t>
      </w:r>
    </w:p>
    <w:p w14:paraId="79983A72"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Với điều kiện thời gian cũng như kinh nghiệm còn hạn chế của một học viên, luận văn này không thể tránh được những thiếu sót. Em rất mong nhận được sự chỉ bảo, đóng góp ý kiến của các thầy cô để em có điều kiện bổ sung, nâng cao ý thức của mình, phục vụ tốt hơn công tác thực tế sau này.</w:t>
      </w:r>
    </w:p>
    <w:p w14:paraId="600721C5"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Em xin chân thành cảm ơn!</w:t>
      </w:r>
    </w:p>
    <w:p w14:paraId="0CA7743C" w14:textId="77777777" w:rsidR="000C5451" w:rsidRPr="004540B9" w:rsidRDefault="000C5451" w:rsidP="000C5451">
      <w:pPr>
        <w:spacing w:line="360" w:lineRule="auto"/>
        <w:ind w:left="851" w:firstLine="720"/>
        <w:jc w:val="both"/>
        <w:rPr>
          <w:rFonts w:ascii="Times New Roman" w:eastAsia="Aptos" w:hAnsi="Times New Roman" w:cs="Times New Roman"/>
          <w:sz w:val="26"/>
        </w:rPr>
      </w:pPr>
      <w:r w:rsidRPr="004540B9">
        <w:rPr>
          <w:rFonts w:ascii="Times New Roman" w:eastAsia="Aptos" w:hAnsi="Times New Roman" w:cs="Times New Roman"/>
          <w:sz w:val="26"/>
        </w:rPr>
        <w:t>Nguyễn Thị Bảo Ngọc</w:t>
      </w:r>
    </w:p>
    <w:p w14:paraId="49846BC3" w14:textId="77777777" w:rsidR="000C5451" w:rsidRPr="004540B9" w:rsidRDefault="000C5451" w:rsidP="009458C8">
      <w:pPr>
        <w:jc w:val="center"/>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br w:type="page"/>
      </w:r>
      <w:bookmarkStart w:id="11" w:name="_Toc215400159"/>
      <w:bookmarkStart w:id="12" w:name="_Toc215560171"/>
      <w:bookmarkStart w:id="13" w:name="_Toc215694971"/>
      <w:bookmarkStart w:id="14" w:name="_Toc215707639"/>
      <w:bookmarkStart w:id="15" w:name="_Toc215724470"/>
      <w:bookmarkStart w:id="16" w:name="_Toc215740621"/>
      <w:r w:rsidRPr="004540B9">
        <w:rPr>
          <w:rFonts w:ascii="Times New Roman" w:hAnsi="Times New Roman" w:cs="Times New Roman"/>
          <w:b/>
          <w:bCs/>
          <w:sz w:val="26"/>
          <w:szCs w:val="26"/>
          <w:lang w:val="en-US"/>
        </w:rPr>
        <w:lastRenderedPageBreak/>
        <w:t>LỜI CAM ĐOAN</w:t>
      </w:r>
      <w:bookmarkEnd w:id="11"/>
      <w:bookmarkEnd w:id="12"/>
      <w:bookmarkEnd w:id="13"/>
      <w:bookmarkEnd w:id="14"/>
      <w:bookmarkEnd w:id="15"/>
      <w:bookmarkEnd w:id="16"/>
    </w:p>
    <w:p w14:paraId="7826EA1C" w14:textId="77777777" w:rsidR="000C5451" w:rsidRPr="004540B9" w:rsidRDefault="000C5451" w:rsidP="000C5451">
      <w:pPr>
        <w:spacing w:line="288" w:lineRule="auto"/>
        <w:ind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t>Em xin cam đoan rằng toàn bộ nội dung của đồ án tốt nghiệp này là do em tự thực hiện, không sao chép hay vay mượn từ bất kỳ công trình khoa học nào khác.</w:t>
      </w:r>
      <w:r w:rsidRPr="004540B9">
        <w:rPr>
          <w:rFonts w:ascii="Times New Roman" w:hAnsi="Times New Roman" w:cs="Times New Roman"/>
          <w:sz w:val="26"/>
          <w:szCs w:val="26"/>
          <w:lang w:val="en-US"/>
        </w:rPr>
        <w:br/>
      </w:r>
      <w:r w:rsidRPr="004540B9">
        <w:rPr>
          <w:rFonts w:ascii="Times New Roman" w:hAnsi="Times New Roman" w:cs="Times New Roman"/>
          <w:sz w:val="26"/>
          <w:szCs w:val="26"/>
          <w:lang w:val="en-US"/>
        </w:rPr>
        <w:tab/>
        <w:t>Tất cả các tài liệu, hình ảnh, bảng biểu và trích dẫn được sử dụng trong báo cáo đều có nguồn gốc rõ ràng, được ghi chú và trích dẫn đầy đủ theo quy định.</w:t>
      </w:r>
    </w:p>
    <w:p w14:paraId="07F01EF3" w14:textId="77777777" w:rsidR="000C5451" w:rsidRPr="004540B9" w:rsidRDefault="000C5451" w:rsidP="000C5451">
      <w:pPr>
        <w:spacing w:line="288" w:lineRule="auto"/>
        <w:ind w:firstLine="720"/>
        <w:rPr>
          <w:rFonts w:ascii="Times New Roman" w:hAnsi="Times New Roman" w:cs="Times New Roman"/>
          <w:sz w:val="26"/>
          <w:szCs w:val="26"/>
          <w:lang w:val="en-US"/>
        </w:rPr>
        <w:sectPr w:rsidR="000C5451" w:rsidRPr="004540B9" w:rsidSect="000C5451">
          <w:headerReference w:type="default" r:id="rId13"/>
          <w:footerReference w:type="default" r:id="rId14"/>
          <w:pgSz w:w="11906" w:h="16838" w:code="9"/>
          <w:pgMar w:top="1418" w:right="1134" w:bottom="1418" w:left="1985" w:header="720" w:footer="720" w:gutter="0"/>
          <w:pgNumType w:start="1"/>
          <w:cols w:space="720"/>
          <w:titlePg/>
          <w:docGrid w:linePitch="360"/>
        </w:sectPr>
      </w:pPr>
      <w:r w:rsidRPr="004540B9">
        <w:rPr>
          <w:rFonts w:ascii="Times New Roman" w:hAnsi="Times New Roman" w:cs="Times New Roman"/>
          <w:sz w:val="26"/>
          <w:szCs w:val="26"/>
          <w:lang w:val="en-US"/>
        </w:rPr>
        <w:t>Nếu có bất kỳ sai phạm nào liên quan đến vấn đề bản quyền hoặc tính trung thực học thuật, em xin hoàn toàn chịu trách nhiệm trước nhà trường và quy định pháp luật.</w:t>
      </w:r>
    </w:p>
    <w:p w14:paraId="21DFFD9C" w14:textId="77777777" w:rsidR="000C5451" w:rsidRPr="004540B9" w:rsidRDefault="000C5451" w:rsidP="006168CE">
      <w:pPr>
        <w:pStyle w:val="Heading1"/>
        <w:jc w:val="center"/>
        <w:rPr>
          <w:rFonts w:ascii="Times New Roman" w:hAnsi="Times New Roman" w:cs="Times New Roman"/>
          <w:b/>
          <w:bCs/>
          <w:color w:val="auto"/>
          <w:sz w:val="26"/>
          <w:szCs w:val="26"/>
          <w:lang w:val="en-US"/>
        </w:rPr>
      </w:pPr>
      <w:bookmarkStart w:id="17" w:name="_Toc215694972"/>
      <w:bookmarkStart w:id="18" w:name="_Toc215707640"/>
      <w:bookmarkStart w:id="19" w:name="_Toc215742361"/>
      <w:r w:rsidRPr="004540B9">
        <w:rPr>
          <w:rFonts w:ascii="Times New Roman" w:hAnsi="Times New Roman" w:cs="Times New Roman"/>
          <w:b/>
          <w:bCs/>
          <w:color w:val="auto"/>
          <w:sz w:val="26"/>
          <w:szCs w:val="26"/>
          <w:lang w:val="en-US"/>
        </w:rPr>
        <w:lastRenderedPageBreak/>
        <w:t xml:space="preserve">CHƯƠNG 1: </w:t>
      </w:r>
      <w:bookmarkEnd w:id="17"/>
      <w:bookmarkEnd w:id="18"/>
      <w:r w:rsidRPr="004540B9">
        <w:rPr>
          <w:rFonts w:ascii="Times New Roman" w:hAnsi="Times New Roman" w:cs="Times New Roman"/>
          <w:b/>
          <w:bCs/>
          <w:color w:val="auto"/>
          <w:sz w:val="26"/>
          <w:szCs w:val="26"/>
          <w:lang w:val="en-US"/>
        </w:rPr>
        <w:t>ĐẶT VẤN ĐỀ</w:t>
      </w:r>
      <w:bookmarkStart w:id="20" w:name="_Toc215694973"/>
      <w:bookmarkStart w:id="21" w:name="_Toc215707641"/>
      <w:bookmarkEnd w:id="19"/>
    </w:p>
    <w:p w14:paraId="29111F64" w14:textId="77777777" w:rsidR="000C5451" w:rsidRPr="004540B9" w:rsidRDefault="000C5451" w:rsidP="009458C8">
      <w:pPr>
        <w:pStyle w:val="Heading2"/>
        <w:rPr>
          <w:rFonts w:ascii="Times New Roman" w:hAnsi="Times New Roman" w:cs="Times New Roman"/>
          <w:color w:val="auto"/>
          <w:sz w:val="26"/>
          <w:szCs w:val="26"/>
          <w:lang w:val="en-US"/>
        </w:rPr>
      </w:pPr>
      <w:bookmarkStart w:id="22" w:name="_Toc215742362"/>
      <w:r w:rsidRPr="004540B9">
        <w:rPr>
          <w:rFonts w:ascii="Times New Roman" w:hAnsi="Times New Roman" w:cs="Times New Roman"/>
          <w:b/>
          <w:bCs/>
          <w:color w:val="auto"/>
          <w:sz w:val="26"/>
          <w:szCs w:val="26"/>
          <w:lang w:val="en-US"/>
        </w:rPr>
        <w:t>1.1 Lí do chọn đề tài</w:t>
      </w:r>
      <w:bookmarkEnd w:id="20"/>
      <w:bookmarkEnd w:id="21"/>
      <w:bookmarkEnd w:id="22"/>
      <w:r w:rsidRPr="004540B9">
        <w:rPr>
          <w:rFonts w:ascii="Times New Roman" w:hAnsi="Times New Roman" w:cs="Times New Roman"/>
          <w:b/>
          <w:bCs/>
          <w:color w:val="auto"/>
          <w:sz w:val="26"/>
          <w:szCs w:val="26"/>
          <w:lang w:val="en-US"/>
        </w:rPr>
        <w:t xml:space="preserve"> </w:t>
      </w:r>
    </w:p>
    <w:p w14:paraId="10EE1161" w14:textId="77777777" w:rsidR="000C5451" w:rsidRPr="004540B9" w:rsidRDefault="000C5451" w:rsidP="000C5451">
      <w:pPr>
        <w:spacing w:line="288" w:lineRule="auto"/>
        <w:ind w:left="720"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Trong quá trình chuyển đổi số giáo dục hiện nay, yêu cầu hiện đại hóa công tác quản lý sinh viên ngày càng trở nên cấp thiết. Tuy nhiên, ở nhiều trường đại học, việc điểm danh và theo dõi chuyên cần vẫn còn thực hiện thủ công, gây tốn thời gian, dễ xảy ra sai sót và khó tổng hợp dữ liệu để đánh giá chính xác tình hình học tập của sinh viên. Điều này dẫn đến việc nhà trường và giảng viên thiếu cơ sở để phát hiện và hỗ trợ kịp thời các trường hợp sinh viên có dấu hiệu nghỉ học nhiều hoặc giảm sút kết quả học tập.</w:t>
      </w:r>
    </w:p>
    <w:p w14:paraId="181D65BF" w14:textId="77777777" w:rsidR="000C5451" w:rsidRPr="004540B9" w:rsidRDefault="000C5451" w:rsidP="000C5451">
      <w:pPr>
        <w:spacing w:line="288" w:lineRule="auto"/>
        <w:ind w:left="720"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Sự phát triển của công nghệ sinh trắc học và Internet of Things (IoT) cho phép triển khai các hệ thống điểm danh tự động bằng vân tay, giúp đảm bảo tính chính xác, minh bạch và hạn chế gian lận. Đồng thời, các nền tảng web hiện đại như Spring Boot và Angular hỗ trợ quản lý tập trung lịch học, điểm số và dữ liệu chuyên cần. Đặc biệt, việc tích hợp trí tuệ nhân tạo (AI) giúp phân tích và đưa ra cảnh báo sớm, góp phần nâng cao chất lượng giảng dạy và quản lý đào tạo.</w:t>
      </w:r>
    </w:p>
    <w:p w14:paraId="3AD50A02" w14:textId="044C2BFC" w:rsidR="000C5451" w:rsidRPr="004540B9" w:rsidRDefault="000C5451" w:rsidP="000C5451">
      <w:pPr>
        <w:spacing w:line="288" w:lineRule="auto"/>
        <w:ind w:left="720"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Vì vậy, em lựa chọn nghiên cứu và xây dựng </w:t>
      </w:r>
      <w:r w:rsidRPr="004540B9">
        <w:rPr>
          <w:rFonts w:ascii="Times New Roman" w:hAnsi="Times New Roman" w:cs="Times New Roman"/>
          <w:b/>
          <w:bCs/>
          <w:sz w:val="26"/>
          <w:szCs w:val="26"/>
          <w:lang w:val="en-US"/>
        </w:rPr>
        <w:t xml:space="preserve">“Ứng dụng IoT và AI trong xây dựng hệ thống quản lý sinh viên </w:t>
      </w:r>
      <w:r w:rsidR="0064092E">
        <w:rPr>
          <w:rFonts w:ascii="Times New Roman" w:hAnsi="Times New Roman" w:cs="Times New Roman"/>
          <w:b/>
          <w:bCs/>
          <w:sz w:val="26"/>
          <w:szCs w:val="26"/>
          <w:lang w:val="en-US"/>
        </w:rPr>
        <w:t>và</w:t>
      </w:r>
      <w:r w:rsidRPr="004540B9">
        <w:rPr>
          <w:rFonts w:ascii="Times New Roman" w:hAnsi="Times New Roman" w:cs="Times New Roman"/>
          <w:b/>
          <w:bCs/>
          <w:sz w:val="26"/>
          <w:szCs w:val="26"/>
          <w:lang w:val="en-US"/>
        </w:rPr>
        <w:t xml:space="preserve"> điểm danh bằng vân tay trên nền tảng Web</w:t>
      </w:r>
      <w:r w:rsidRPr="004540B9">
        <w:rPr>
          <w:rFonts w:ascii="Times New Roman" w:hAnsi="Times New Roman" w:cs="Times New Roman"/>
          <w:sz w:val="26"/>
          <w:szCs w:val="26"/>
          <w:lang w:val="en-US"/>
        </w:rPr>
        <w:t>” nhằm giải quyết các hạn chế hiện nay, đồng thời vận dụng và phát triển kiến thức chuyên môn trong lĩnh vực công nghệ phần mềm, IoT và trí tuệ nhân tạo.</w:t>
      </w:r>
      <w:bookmarkStart w:id="23" w:name="_Toc215694974"/>
      <w:bookmarkStart w:id="24" w:name="_Toc215707642"/>
    </w:p>
    <w:p w14:paraId="19EDBC5B" w14:textId="77777777" w:rsidR="000C5451" w:rsidRPr="004540B9" w:rsidRDefault="000C5451" w:rsidP="00265B70">
      <w:pPr>
        <w:pStyle w:val="ListParagraph"/>
        <w:numPr>
          <w:ilvl w:val="1"/>
          <w:numId w:val="10"/>
        </w:numPr>
        <w:spacing w:line="288" w:lineRule="auto"/>
        <w:outlineLvl w:val="1"/>
        <w:rPr>
          <w:rFonts w:ascii="Times New Roman" w:hAnsi="Times New Roman" w:cs="Times New Roman"/>
          <w:b/>
          <w:bCs/>
          <w:sz w:val="26"/>
          <w:szCs w:val="26"/>
          <w:lang w:val="en-US"/>
        </w:rPr>
      </w:pPr>
      <w:bookmarkStart w:id="25" w:name="_Toc215742363"/>
      <w:r w:rsidRPr="004540B9">
        <w:rPr>
          <w:rFonts w:ascii="Times New Roman" w:hAnsi="Times New Roman" w:cs="Times New Roman"/>
          <w:b/>
          <w:bCs/>
          <w:sz w:val="26"/>
          <w:szCs w:val="26"/>
          <w:lang w:val="en-US"/>
        </w:rPr>
        <w:t>Mục tiêu đề tài</w:t>
      </w:r>
      <w:bookmarkEnd w:id="23"/>
      <w:bookmarkEnd w:id="24"/>
      <w:bookmarkEnd w:id="25"/>
    </w:p>
    <w:p w14:paraId="505FA96D" w14:textId="77777777" w:rsidR="000C5451" w:rsidRPr="004540B9" w:rsidRDefault="000C5451" w:rsidP="000C5451">
      <w:pPr>
        <w:spacing w:line="288" w:lineRule="auto"/>
        <w:ind w:left="720"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Mục tiêu của đề tài là nghiên cứu và xây dựng một hệ thống quản lý sinh viên tích hợp điểm danh bằng vân tay trên nền tảng Web, kết hợp với công nghệ IoT và trí tuệ nhân tạo nhằm nâng cao tính hiệu quả và tự động hóa trong công tác quản lý đào tạo. Cụ thể, hệ thống cần đảm bảo thực hiện được việc định danh sinh viên thông qua cảm biến vân tay </w:t>
      </w:r>
      <w:r w:rsidRPr="004540B9">
        <w:rPr>
          <w:rFonts w:ascii="Times New Roman" w:hAnsi="Times New Roman" w:cs="Times New Roman"/>
          <w:b/>
          <w:bCs/>
          <w:sz w:val="26"/>
          <w:szCs w:val="26"/>
          <w:lang w:val="en-US"/>
        </w:rPr>
        <w:t>AS608</w:t>
      </w:r>
      <w:r w:rsidRPr="004540B9">
        <w:rPr>
          <w:rFonts w:ascii="Times New Roman" w:hAnsi="Times New Roman" w:cs="Times New Roman"/>
          <w:sz w:val="26"/>
          <w:szCs w:val="26"/>
          <w:lang w:val="en-US"/>
        </w:rPr>
        <w:t xml:space="preserve"> kết nối với thiết bị </w:t>
      </w:r>
      <w:r w:rsidRPr="004540B9">
        <w:rPr>
          <w:rFonts w:ascii="Times New Roman" w:hAnsi="Times New Roman" w:cs="Times New Roman"/>
          <w:b/>
          <w:bCs/>
          <w:sz w:val="26"/>
          <w:szCs w:val="26"/>
          <w:lang w:val="en-US"/>
        </w:rPr>
        <w:t>ESP32</w:t>
      </w:r>
      <w:r w:rsidRPr="004540B9">
        <w:rPr>
          <w:rFonts w:ascii="Times New Roman" w:hAnsi="Times New Roman" w:cs="Times New Roman"/>
          <w:sz w:val="26"/>
          <w:szCs w:val="26"/>
          <w:lang w:val="en-US"/>
        </w:rPr>
        <w:t>, từ đó tự động ghi nhận dữ liệu điểm danh và đồng bộ về cơ sở dữ liệu tập trung. Bên cạnh đó, hệ thống phải cung cấp đầy đủ các chức năng quản lý sinh viên, lịch học và điểm số dành cho giảng viên và nhà trường, với giao diện trực quan, dễ sử dụng.</w:t>
      </w:r>
    </w:p>
    <w:p w14:paraId="00F3A78C" w14:textId="77777777" w:rsidR="000C5451" w:rsidRPr="004540B9" w:rsidRDefault="000C5451" w:rsidP="000C5451">
      <w:pPr>
        <w:spacing w:line="288" w:lineRule="auto"/>
        <w:ind w:left="851"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Ngoài ra, đề tài hướng đến việc ứng dụng trí tuệ nhân tạo để phân tích dữ liệu chuyên cần, hỗ trợ cảnh báo sớm các trường hợp sinh viên có nguy cơ bỏ học hoặc suy giảm kết quả học tập. Thông qua đó, hệ thống không chỉ đáp ứng yêu cầu quản lý cơ bản mà còn góp phần nâng cao chất lượng giảng dạy, </w:t>
      </w:r>
      <w:r w:rsidRPr="004540B9">
        <w:rPr>
          <w:rFonts w:ascii="Times New Roman" w:hAnsi="Times New Roman" w:cs="Times New Roman"/>
          <w:sz w:val="26"/>
          <w:szCs w:val="26"/>
          <w:lang w:val="en-US"/>
        </w:rPr>
        <w:lastRenderedPageBreak/>
        <w:t>tăng tính tương tác giữa giảng viên và sinh viên, đồng thời phù hợp với xu hướng chuyển đổi số trong giáo dục đại học hiện nay.</w:t>
      </w:r>
      <w:bookmarkStart w:id="26" w:name="_Toc215694975"/>
      <w:bookmarkStart w:id="27" w:name="_Toc215707643"/>
    </w:p>
    <w:p w14:paraId="1E6F5D62" w14:textId="77777777" w:rsidR="000C5451" w:rsidRPr="004540B9" w:rsidRDefault="000C5451" w:rsidP="000C5451">
      <w:pPr>
        <w:pStyle w:val="Heading2"/>
        <w:rPr>
          <w:rFonts w:ascii="Times New Roman" w:hAnsi="Times New Roman" w:cs="Times New Roman"/>
          <w:b/>
          <w:bCs/>
          <w:color w:val="auto"/>
          <w:sz w:val="26"/>
          <w:szCs w:val="26"/>
          <w:lang w:val="en-US"/>
        </w:rPr>
      </w:pPr>
      <w:bookmarkStart w:id="28" w:name="_Toc215742364"/>
      <w:r w:rsidRPr="004540B9">
        <w:rPr>
          <w:rFonts w:ascii="Times New Roman" w:hAnsi="Times New Roman" w:cs="Times New Roman"/>
          <w:b/>
          <w:bCs/>
          <w:color w:val="auto"/>
          <w:sz w:val="26"/>
          <w:szCs w:val="26"/>
          <w:lang w:val="en-US"/>
        </w:rPr>
        <w:t>1.3 Mục tiêu và phạm vị nghiên cứu</w:t>
      </w:r>
      <w:bookmarkEnd w:id="26"/>
      <w:bookmarkEnd w:id="27"/>
      <w:bookmarkEnd w:id="28"/>
    </w:p>
    <w:p w14:paraId="315E42EF" w14:textId="77777777" w:rsidR="000C5451" w:rsidRPr="004540B9" w:rsidRDefault="000C5451" w:rsidP="000C5451">
      <w:pPr>
        <w:spacing w:line="288" w:lineRule="auto"/>
        <w:ind w:left="874" w:firstLine="720"/>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Đối tượng nghiên cứu của đề tài tập trung vào việc xây dựng một hệ thống quản lý sinh viên và điểm danh tự động bằng vân tay, bao gồm quy trình thu nhận và xử lý dữ liệu sinh trắc học thông qua thiết bị IoT (cảm biến vân tay </w:t>
      </w:r>
      <w:r w:rsidRPr="004540B9">
        <w:rPr>
          <w:rFonts w:ascii="Times New Roman" w:hAnsi="Times New Roman" w:cs="Times New Roman"/>
          <w:b/>
          <w:bCs/>
          <w:sz w:val="26"/>
          <w:szCs w:val="26"/>
          <w:lang w:val="en-US"/>
        </w:rPr>
        <w:t>AS608</w:t>
      </w:r>
      <w:r w:rsidRPr="004540B9">
        <w:rPr>
          <w:rFonts w:ascii="Times New Roman" w:hAnsi="Times New Roman" w:cs="Times New Roman"/>
          <w:sz w:val="26"/>
          <w:szCs w:val="26"/>
          <w:lang w:val="en-US"/>
        </w:rPr>
        <w:t xml:space="preserve"> và vi điều khiển </w:t>
      </w:r>
      <w:r w:rsidRPr="004540B9">
        <w:rPr>
          <w:rFonts w:ascii="Times New Roman" w:hAnsi="Times New Roman" w:cs="Times New Roman"/>
          <w:b/>
          <w:bCs/>
          <w:sz w:val="26"/>
          <w:szCs w:val="26"/>
          <w:lang w:val="en-US"/>
        </w:rPr>
        <w:t>ESP32</w:t>
      </w:r>
      <w:r w:rsidRPr="004540B9">
        <w:rPr>
          <w:rFonts w:ascii="Times New Roman" w:hAnsi="Times New Roman" w:cs="Times New Roman"/>
          <w:sz w:val="26"/>
          <w:szCs w:val="26"/>
          <w:lang w:val="en-US"/>
        </w:rPr>
        <w:t>), cùng với hệ thống quản lý được phát triển trên nền tảng Web sử dụng Spring Boot và Angular. Bên cạnh đó, đề tài nghiên cứu việc ứng dụng trí tuệ nhân tạo trong phân tích dữ liệu chuyên cần của sinh viên nhằm hỗ trợ giảng viên đưa ra cảnh báo và đánh giá tình hình học tập một cách kịp thời và chính xác.</w:t>
      </w:r>
    </w:p>
    <w:p w14:paraId="083A9100" w14:textId="77777777" w:rsidR="000C5451" w:rsidRPr="004540B9" w:rsidRDefault="000C5451" w:rsidP="000C5451">
      <w:pPr>
        <w:spacing w:line="288" w:lineRule="auto"/>
        <w:ind w:left="809"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t>Phạm vi nghiên cứu của đề tài giới hạn trong môi trường mô phỏng quản lý học tập tại một lớp học hoặc một khóa học quy mô nhỏ, với các chức năng chính bao gồm quản lý thông tin sinh viên, lịch học, điểm danh, điểm số và thống kê chuyên cần. Việc nhận dạng sinh viên chỉ thực hiện dựa trên dấu vân tay đã đăng ký trước đó. Hệ thống tập trung vào kiểm thử chức năng và tính khả thi của mô hình, chưa triển khai trên quy mô toàn trường hoặc tích hợp với các hệ thống đào tạo khác của nhà trường.</w:t>
      </w:r>
    </w:p>
    <w:p w14:paraId="49D95161" w14:textId="77777777" w:rsidR="000C5451" w:rsidRPr="004540B9" w:rsidRDefault="000C5451" w:rsidP="000C5451">
      <w:pPr>
        <w:spacing w:line="288" w:lineRule="auto"/>
        <w:ind w:left="851" w:firstLine="0"/>
        <w:outlineLvl w:val="1"/>
        <w:rPr>
          <w:rFonts w:ascii="Times New Roman" w:hAnsi="Times New Roman" w:cs="Times New Roman"/>
          <w:b/>
          <w:bCs/>
          <w:sz w:val="26"/>
          <w:szCs w:val="26"/>
          <w:lang w:val="en-US"/>
        </w:rPr>
      </w:pPr>
      <w:bookmarkStart w:id="29" w:name="_Toc215694976"/>
      <w:bookmarkStart w:id="30" w:name="_Toc215707644"/>
      <w:bookmarkStart w:id="31" w:name="_Toc215742365"/>
      <w:r w:rsidRPr="004540B9">
        <w:rPr>
          <w:rFonts w:ascii="Times New Roman" w:hAnsi="Times New Roman" w:cs="Times New Roman"/>
          <w:b/>
          <w:bCs/>
          <w:sz w:val="26"/>
          <w:szCs w:val="26"/>
          <w:lang w:val="en-US"/>
        </w:rPr>
        <w:t>1.4 Các tác nhân tham gia hệ thống</w:t>
      </w:r>
      <w:bookmarkEnd w:id="29"/>
      <w:bookmarkEnd w:id="30"/>
      <w:bookmarkEnd w:id="31"/>
    </w:p>
    <w:p w14:paraId="3113C40D" w14:textId="77777777" w:rsidR="000C5451" w:rsidRPr="004540B9" w:rsidRDefault="000C5451" w:rsidP="000C5451">
      <w:pPr>
        <w:spacing w:line="288" w:lineRule="auto"/>
        <w:ind w:left="851" w:firstLine="720"/>
        <w:rPr>
          <w:rFonts w:ascii="Times New Roman" w:hAnsi="Times New Roman" w:cs="Times New Roman"/>
          <w:sz w:val="26"/>
          <w:szCs w:val="26"/>
          <w:lang w:val="en-US"/>
        </w:rPr>
      </w:pPr>
      <w:bookmarkStart w:id="32" w:name="_Hlk215714968"/>
      <w:r w:rsidRPr="004540B9">
        <w:rPr>
          <w:rFonts w:ascii="Times New Roman" w:hAnsi="Times New Roman" w:cs="Times New Roman"/>
          <w:sz w:val="26"/>
          <w:szCs w:val="26"/>
          <w:lang w:val="en-US"/>
        </w:rPr>
        <w:t>Hệ thống được phát triển nhằm phục vụ các nhóm người dùng chính trong môi trường giáo dục đại học, bao gồm:</w:t>
      </w:r>
    </w:p>
    <w:p w14:paraId="5E5505BB" w14:textId="77777777" w:rsidR="000C5451" w:rsidRPr="004540B9" w:rsidRDefault="000C5451" w:rsidP="000C5451">
      <w:pPr>
        <w:pStyle w:val="ListParagraph"/>
        <w:numPr>
          <w:ilvl w:val="0"/>
          <w:numId w:val="1"/>
        </w:numPr>
        <w:spacing w:line="288" w:lineRule="auto"/>
        <w:ind w:left="1876"/>
        <w:rPr>
          <w:rFonts w:ascii="Times New Roman" w:hAnsi="Times New Roman" w:cs="Times New Roman"/>
          <w:sz w:val="26"/>
          <w:szCs w:val="26"/>
          <w:lang w:val="en-US"/>
        </w:rPr>
      </w:pPr>
      <w:r w:rsidRPr="004540B9">
        <w:rPr>
          <w:rFonts w:ascii="Times New Roman" w:hAnsi="Times New Roman" w:cs="Times New Roman"/>
          <w:b/>
          <w:bCs/>
          <w:sz w:val="26"/>
          <w:szCs w:val="26"/>
          <w:lang w:val="en-US"/>
        </w:rPr>
        <w:t>Sinh viên:</w:t>
      </w:r>
      <w:r w:rsidRPr="004540B9">
        <w:rPr>
          <w:rFonts w:ascii="Times New Roman" w:hAnsi="Times New Roman" w:cs="Times New Roman"/>
          <w:sz w:val="26"/>
          <w:szCs w:val="26"/>
          <w:lang w:val="en-US"/>
        </w:rPr>
        <w:t xml:space="preserve"> Thực hiện điểm danh bằng dấu vân tay trên thiết bị tại phòng học; xem lịch học, kết quả điểm danh và điểm số trên hệ thống Web.</w:t>
      </w:r>
    </w:p>
    <w:p w14:paraId="7EC9BD0F" w14:textId="77777777" w:rsidR="000C5451" w:rsidRPr="004540B9" w:rsidRDefault="000C5451" w:rsidP="000C5451">
      <w:pPr>
        <w:pStyle w:val="ListParagraph"/>
        <w:numPr>
          <w:ilvl w:val="0"/>
          <w:numId w:val="1"/>
        </w:numPr>
        <w:spacing w:line="288" w:lineRule="auto"/>
        <w:ind w:left="1876"/>
        <w:rPr>
          <w:rFonts w:ascii="Times New Roman" w:hAnsi="Times New Roman" w:cs="Times New Roman"/>
          <w:sz w:val="26"/>
          <w:szCs w:val="26"/>
          <w:lang w:val="en-US"/>
        </w:rPr>
      </w:pPr>
      <w:r w:rsidRPr="004540B9">
        <w:rPr>
          <w:rFonts w:ascii="Times New Roman" w:hAnsi="Times New Roman" w:cs="Times New Roman"/>
          <w:b/>
          <w:bCs/>
          <w:sz w:val="26"/>
          <w:szCs w:val="26"/>
          <w:lang w:val="en-US"/>
        </w:rPr>
        <w:t>Giảng viên:</w:t>
      </w:r>
      <w:r w:rsidRPr="004540B9">
        <w:rPr>
          <w:rFonts w:ascii="Times New Roman" w:hAnsi="Times New Roman" w:cs="Times New Roman"/>
          <w:sz w:val="26"/>
          <w:szCs w:val="26"/>
          <w:lang w:val="en-US"/>
        </w:rPr>
        <w:t xml:space="preserve"> Quản lý lớp học, xem lịch giảng dạy theo ngày, theo dõi trạng thái chuyên cần của sinh viên theo từng buổi học và tiếp nhận cảnh báo học tập từ AI.</w:t>
      </w:r>
    </w:p>
    <w:p w14:paraId="1C66D865" w14:textId="77777777" w:rsidR="000C5451" w:rsidRPr="004540B9" w:rsidRDefault="000C5451" w:rsidP="000C5451">
      <w:pPr>
        <w:pStyle w:val="ListParagraph"/>
        <w:numPr>
          <w:ilvl w:val="0"/>
          <w:numId w:val="1"/>
        </w:numPr>
        <w:spacing w:line="288" w:lineRule="auto"/>
        <w:ind w:left="1876"/>
        <w:rPr>
          <w:rFonts w:ascii="Times New Roman" w:hAnsi="Times New Roman" w:cs="Times New Roman"/>
          <w:sz w:val="26"/>
          <w:szCs w:val="26"/>
          <w:lang w:val="en-US"/>
        </w:rPr>
      </w:pPr>
      <w:r w:rsidRPr="004540B9">
        <w:rPr>
          <w:rFonts w:ascii="Times New Roman" w:hAnsi="Times New Roman" w:cs="Times New Roman"/>
          <w:b/>
          <w:bCs/>
          <w:sz w:val="26"/>
          <w:szCs w:val="26"/>
          <w:lang w:val="en-US"/>
        </w:rPr>
        <w:t>Quản trị viên (Admin/Nhà trường):</w:t>
      </w:r>
      <w:r w:rsidRPr="004540B9">
        <w:rPr>
          <w:rFonts w:ascii="Times New Roman" w:hAnsi="Times New Roman" w:cs="Times New Roman"/>
          <w:sz w:val="26"/>
          <w:szCs w:val="26"/>
          <w:lang w:val="en-US"/>
        </w:rPr>
        <w:t xml:space="preserve"> Quản lý dữ liệu hệ thống ở mức tổng thể như tài khoản người dùng, thiết bị điểm danh, lớp học, và hỗ trợ công tác vận hành hệ thống.</w:t>
      </w:r>
    </w:p>
    <w:p w14:paraId="30885C8E" w14:textId="77777777" w:rsidR="000C5451" w:rsidRPr="004540B9" w:rsidRDefault="000C5451" w:rsidP="00265B70">
      <w:pPr>
        <w:pStyle w:val="ListParagraph"/>
        <w:numPr>
          <w:ilvl w:val="1"/>
          <w:numId w:val="11"/>
        </w:numPr>
        <w:spacing w:line="288" w:lineRule="auto"/>
        <w:outlineLvl w:val="1"/>
        <w:rPr>
          <w:rFonts w:ascii="Times New Roman" w:hAnsi="Times New Roman" w:cs="Times New Roman"/>
          <w:b/>
          <w:bCs/>
          <w:sz w:val="26"/>
          <w:szCs w:val="26"/>
          <w:lang w:val="en-US"/>
        </w:rPr>
      </w:pPr>
      <w:bookmarkStart w:id="33" w:name="_Toc215694977"/>
      <w:bookmarkStart w:id="34" w:name="_Toc215707645"/>
      <w:bookmarkEnd w:id="32"/>
      <w:r w:rsidRPr="004540B9">
        <w:rPr>
          <w:rFonts w:ascii="Times New Roman" w:hAnsi="Times New Roman" w:cs="Times New Roman"/>
          <w:b/>
          <w:bCs/>
          <w:sz w:val="26"/>
          <w:szCs w:val="26"/>
          <w:lang w:val="en-US"/>
        </w:rPr>
        <w:t xml:space="preserve"> </w:t>
      </w:r>
      <w:bookmarkStart w:id="35" w:name="_Toc215742366"/>
      <w:r w:rsidRPr="004540B9">
        <w:rPr>
          <w:rFonts w:ascii="Times New Roman" w:hAnsi="Times New Roman" w:cs="Times New Roman"/>
          <w:b/>
          <w:bCs/>
          <w:sz w:val="26"/>
          <w:szCs w:val="26"/>
          <w:lang w:val="en-US"/>
        </w:rPr>
        <w:t>Phương pháp thực hiện</w:t>
      </w:r>
      <w:bookmarkEnd w:id="33"/>
      <w:bookmarkEnd w:id="34"/>
      <w:bookmarkEnd w:id="35"/>
      <w:r w:rsidRPr="004540B9">
        <w:rPr>
          <w:rFonts w:ascii="Times New Roman" w:hAnsi="Times New Roman" w:cs="Times New Roman"/>
          <w:b/>
          <w:bCs/>
          <w:sz w:val="26"/>
          <w:szCs w:val="26"/>
          <w:lang w:val="en-US"/>
        </w:rPr>
        <w:t xml:space="preserve"> </w:t>
      </w:r>
    </w:p>
    <w:p w14:paraId="7A538076" w14:textId="77777777" w:rsidR="000C5451" w:rsidRPr="004540B9" w:rsidRDefault="000C5451" w:rsidP="000C5451">
      <w:pPr>
        <w:spacing w:line="288" w:lineRule="auto"/>
        <w:ind w:left="851" w:firstLine="720"/>
        <w:rPr>
          <w:rFonts w:ascii="Times New Roman" w:hAnsi="Times New Roman" w:cs="Times New Roman"/>
          <w:sz w:val="26"/>
          <w:szCs w:val="26"/>
          <w:lang w:val="en-US"/>
        </w:rPr>
      </w:pPr>
      <w:bookmarkStart w:id="36" w:name="_Hlk215715132"/>
      <w:r w:rsidRPr="004540B9">
        <w:rPr>
          <w:rFonts w:ascii="Times New Roman" w:hAnsi="Times New Roman" w:cs="Times New Roman"/>
          <w:sz w:val="26"/>
          <w:szCs w:val="26"/>
          <w:lang w:val="en-US"/>
        </w:rPr>
        <w:t>Để đảm bảo quá trình nghiên cứu diễn ra có hệ thống và đạt hiệu quả, đề tài áp dụng các phương pháp triển khai như sau:</w:t>
      </w:r>
      <w:bookmarkStart w:id="37" w:name="_Toc215694978"/>
      <w:bookmarkStart w:id="38" w:name="_Toc215707646"/>
    </w:p>
    <w:p w14:paraId="707416A4" w14:textId="77777777" w:rsidR="000C5451" w:rsidRPr="004540B9" w:rsidRDefault="000C5451" w:rsidP="000C5451">
      <w:pPr>
        <w:spacing w:line="288" w:lineRule="auto"/>
        <w:ind w:left="851" w:firstLine="720"/>
        <w:rPr>
          <w:rFonts w:ascii="Times New Roman" w:hAnsi="Times New Roman" w:cs="Times New Roman"/>
          <w:sz w:val="26"/>
          <w:szCs w:val="26"/>
          <w:lang w:val="en-US"/>
        </w:rPr>
      </w:pPr>
      <w:r w:rsidRPr="004540B9">
        <w:rPr>
          <w:rFonts w:ascii="Times New Roman" w:hAnsi="Times New Roman" w:cs="Times New Roman"/>
          <w:b/>
          <w:bCs/>
          <w:sz w:val="26"/>
          <w:szCs w:val="26"/>
          <w:lang w:val="en-US"/>
        </w:rPr>
        <w:t>Nghiên cứu lý thuyết</w:t>
      </w:r>
      <w:bookmarkEnd w:id="37"/>
      <w:bookmarkEnd w:id="38"/>
      <w:r w:rsidRPr="004540B9">
        <w:rPr>
          <w:rFonts w:ascii="Times New Roman" w:hAnsi="Times New Roman" w:cs="Times New Roman"/>
          <w:sz w:val="26"/>
          <w:szCs w:val="26"/>
          <w:lang w:val="en-US"/>
        </w:rPr>
        <w:t>:</w:t>
      </w:r>
    </w:p>
    <w:p w14:paraId="30958173" w14:textId="77777777" w:rsidR="000C5451" w:rsidRPr="004540B9" w:rsidRDefault="000C5451" w:rsidP="00265B70">
      <w:pPr>
        <w:pStyle w:val="ListParagraph"/>
        <w:numPr>
          <w:ilvl w:val="0"/>
          <w:numId w:val="5"/>
        </w:numPr>
        <w:spacing w:line="288" w:lineRule="auto"/>
        <w:ind w:left="2291"/>
        <w:rPr>
          <w:rFonts w:ascii="Times New Roman" w:hAnsi="Times New Roman" w:cs="Times New Roman"/>
          <w:sz w:val="26"/>
          <w:szCs w:val="26"/>
          <w:lang w:val="en-US"/>
        </w:rPr>
      </w:pPr>
      <w:r w:rsidRPr="004540B9">
        <w:rPr>
          <w:rFonts w:ascii="Times New Roman" w:hAnsi="Times New Roman" w:cs="Times New Roman"/>
          <w:sz w:val="26"/>
          <w:szCs w:val="26"/>
          <w:lang w:val="en-US"/>
        </w:rPr>
        <w:lastRenderedPageBreak/>
        <w:t>Tìm hiểu kiến thức về sinh trắc học vân tay và thiết bị cảm biến AS608</w:t>
      </w:r>
    </w:p>
    <w:p w14:paraId="7293D398" w14:textId="77777777" w:rsidR="000C5451" w:rsidRPr="004540B9" w:rsidRDefault="000C5451" w:rsidP="00265B70">
      <w:pPr>
        <w:pStyle w:val="ListParagraph"/>
        <w:numPr>
          <w:ilvl w:val="0"/>
          <w:numId w:val="5"/>
        </w:numPr>
        <w:spacing w:line="288" w:lineRule="auto"/>
        <w:ind w:left="2291"/>
        <w:rPr>
          <w:rFonts w:ascii="Times New Roman" w:hAnsi="Times New Roman" w:cs="Times New Roman"/>
          <w:sz w:val="26"/>
          <w:szCs w:val="26"/>
          <w:lang w:val="en-US"/>
        </w:rPr>
      </w:pPr>
      <w:r w:rsidRPr="004540B9">
        <w:rPr>
          <w:rFonts w:ascii="Times New Roman" w:hAnsi="Times New Roman" w:cs="Times New Roman"/>
          <w:sz w:val="26"/>
          <w:szCs w:val="26"/>
          <w:lang w:val="en-US"/>
        </w:rPr>
        <w:t>Khảo sát nguyên lý truyền thông của ESP32 trong hệ thống IoT</w:t>
      </w:r>
    </w:p>
    <w:p w14:paraId="2C295E9D" w14:textId="77777777" w:rsidR="000C5451" w:rsidRPr="004540B9" w:rsidRDefault="000C5451" w:rsidP="00265B70">
      <w:pPr>
        <w:pStyle w:val="ListParagraph"/>
        <w:numPr>
          <w:ilvl w:val="0"/>
          <w:numId w:val="5"/>
        </w:numPr>
        <w:spacing w:line="288" w:lineRule="auto"/>
        <w:ind w:left="2291"/>
        <w:rPr>
          <w:rFonts w:ascii="Times New Roman" w:hAnsi="Times New Roman" w:cs="Times New Roman"/>
          <w:sz w:val="26"/>
          <w:szCs w:val="26"/>
          <w:lang w:val="en-US"/>
        </w:rPr>
      </w:pPr>
      <w:r w:rsidRPr="004540B9">
        <w:rPr>
          <w:rFonts w:ascii="Times New Roman" w:hAnsi="Times New Roman" w:cs="Times New Roman"/>
          <w:sz w:val="26"/>
          <w:szCs w:val="26"/>
          <w:lang w:val="en-US"/>
        </w:rPr>
        <w:t>Phân tích kiến trúc và công nghệ xây dựng ứng dụng Web (Spring Boot, Angular)</w:t>
      </w:r>
    </w:p>
    <w:p w14:paraId="4A1F7232" w14:textId="77777777" w:rsidR="000C5451" w:rsidRPr="004540B9" w:rsidRDefault="000C5451" w:rsidP="00265B70">
      <w:pPr>
        <w:pStyle w:val="ListParagraph"/>
        <w:numPr>
          <w:ilvl w:val="0"/>
          <w:numId w:val="5"/>
        </w:numPr>
        <w:spacing w:line="288" w:lineRule="auto"/>
        <w:ind w:left="2291"/>
        <w:rPr>
          <w:rFonts w:ascii="Times New Roman" w:hAnsi="Times New Roman" w:cs="Times New Roman"/>
          <w:sz w:val="26"/>
          <w:szCs w:val="26"/>
          <w:lang w:val="en-US"/>
        </w:rPr>
      </w:pPr>
      <w:r w:rsidRPr="004540B9">
        <w:rPr>
          <w:rFonts w:ascii="Times New Roman" w:hAnsi="Times New Roman" w:cs="Times New Roman"/>
          <w:sz w:val="26"/>
          <w:szCs w:val="26"/>
          <w:lang w:val="en-US"/>
        </w:rPr>
        <w:t>Tham khảo các mô hình quản lý đào tạo trong trường đại học</w:t>
      </w:r>
      <w:bookmarkStart w:id="39" w:name="_Toc215694979"/>
      <w:bookmarkStart w:id="40" w:name="_Toc215707647"/>
    </w:p>
    <w:p w14:paraId="336CB4BE" w14:textId="77777777" w:rsidR="000C5451" w:rsidRPr="004540B9" w:rsidRDefault="000C5451" w:rsidP="000C5451">
      <w:pPr>
        <w:pStyle w:val="ListParagraph"/>
        <w:spacing w:line="288" w:lineRule="auto"/>
        <w:ind w:left="850" w:firstLine="709"/>
        <w:rPr>
          <w:rFonts w:ascii="Times New Roman" w:hAnsi="Times New Roman" w:cs="Times New Roman"/>
          <w:sz w:val="26"/>
          <w:szCs w:val="26"/>
          <w:lang w:val="en-US"/>
        </w:rPr>
      </w:pPr>
      <w:r w:rsidRPr="004540B9">
        <w:rPr>
          <w:rFonts w:ascii="Times New Roman" w:hAnsi="Times New Roman" w:cs="Times New Roman"/>
          <w:b/>
          <w:bCs/>
          <w:sz w:val="26"/>
          <w:szCs w:val="26"/>
          <w:lang w:val="en-US"/>
        </w:rPr>
        <w:t>Phân tích và thiết kế hệ thống</w:t>
      </w:r>
      <w:bookmarkEnd w:id="39"/>
      <w:bookmarkEnd w:id="40"/>
      <w:r w:rsidRPr="004540B9">
        <w:rPr>
          <w:rFonts w:ascii="Times New Roman" w:hAnsi="Times New Roman" w:cs="Times New Roman"/>
          <w:b/>
          <w:bCs/>
          <w:sz w:val="26"/>
          <w:szCs w:val="26"/>
          <w:lang w:val="en-US"/>
        </w:rPr>
        <w:t>:</w:t>
      </w:r>
    </w:p>
    <w:p w14:paraId="6C5EA8EC" w14:textId="77777777" w:rsidR="000C5451" w:rsidRPr="004540B9" w:rsidRDefault="000C5451" w:rsidP="00265B70">
      <w:pPr>
        <w:pStyle w:val="ListParagraph"/>
        <w:numPr>
          <w:ilvl w:val="0"/>
          <w:numId w:val="6"/>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Xác định yêu cầu chức năng và phi chức năng của hệ thống</w:t>
      </w:r>
    </w:p>
    <w:p w14:paraId="06836604" w14:textId="77777777" w:rsidR="000C5451" w:rsidRPr="004540B9" w:rsidRDefault="000C5451" w:rsidP="00265B70">
      <w:pPr>
        <w:pStyle w:val="ListParagraph"/>
        <w:numPr>
          <w:ilvl w:val="0"/>
          <w:numId w:val="6"/>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Mô hình hóa sử dụng UML (Use Case, Activity, Class, Sequence</w:t>
      </w:r>
    </w:p>
    <w:p w14:paraId="79ED59BA" w14:textId="77777777" w:rsidR="000C5451" w:rsidRPr="004540B9" w:rsidRDefault="000C5451" w:rsidP="00265B70">
      <w:pPr>
        <w:pStyle w:val="ListParagraph"/>
        <w:numPr>
          <w:ilvl w:val="0"/>
          <w:numId w:val="6"/>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Thiết kế cơ sở dữ liệu và phân quyền người dùng</w:t>
      </w:r>
      <w:bookmarkStart w:id="41" w:name="_Toc215694980"/>
      <w:bookmarkStart w:id="42" w:name="_Toc215707648"/>
    </w:p>
    <w:p w14:paraId="21983034" w14:textId="77777777" w:rsidR="000C5451" w:rsidRPr="004540B9" w:rsidRDefault="000C5451" w:rsidP="000C5451">
      <w:pPr>
        <w:pStyle w:val="ListParagraph"/>
        <w:spacing w:line="288" w:lineRule="auto"/>
        <w:ind w:left="850" w:firstLine="709"/>
        <w:rPr>
          <w:rFonts w:ascii="Times New Roman" w:hAnsi="Times New Roman" w:cs="Times New Roman"/>
          <w:sz w:val="26"/>
          <w:szCs w:val="26"/>
          <w:lang w:val="en-US"/>
        </w:rPr>
      </w:pPr>
      <w:r w:rsidRPr="004540B9">
        <w:rPr>
          <w:rFonts w:ascii="Times New Roman" w:hAnsi="Times New Roman" w:cs="Times New Roman"/>
          <w:b/>
          <w:bCs/>
          <w:sz w:val="26"/>
          <w:szCs w:val="26"/>
          <w:lang w:val="en-US"/>
        </w:rPr>
        <w:t>Xây dựng và phát triển hệ thống</w:t>
      </w:r>
      <w:bookmarkEnd w:id="41"/>
      <w:bookmarkEnd w:id="42"/>
      <w:r w:rsidRPr="004540B9">
        <w:rPr>
          <w:rFonts w:ascii="Times New Roman" w:hAnsi="Times New Roman" w:cs="Times New Roman"/>
          <w:b/>
          <w:bCs/>
          <w:sz w:val="26"/>
          <w:szCs w:val="26"/>
          <w:lang w:val="en-US"/>
        </w:rPr>
        <w:t>:</w:t>
      </w:r>
    </w:p>
    <w:p w14:paraId="667E09A3" w14:textId="77777777" w:rsidR="000C5451" w:rsidRPr="004540B9" w:rsidRDefault="000C5451" w:rsidP="00265B70">
      <w:pPr>
        <w:pStyle w:val="ListParagraph"/>
        <w:numPr>
          <w:ilvl w:val="0"/>
          <w:numId w:val="7"/>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Lập trình chức năng điểm danh IoT trên thiết bị ESP32 và AS608</w:t>
      </w:r>
    </w:p>
    <w:p w14:paraId="0C44AEC0" w14:textId="77777777" w:rsidR="000C5451" w:rsidRPr="004540B9" w:rsidRDefault="000C5451" w:rsidP="00265B70">
      <w:pPr>
        <w:pStyle w:val="ListParagraph"/>
        <w:numPr>
          <w:ilvl w:val="0"/>
          <w:numId w:val="7"/>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Xây dựng backend xử lý dữ liệu bằng Spring Boot</w:t>
      </w:r>
    </w:p>
    <w:p w14:paraId="41F0AAE1" w14:textId="77777777" w:rsidR="000C5451" w:rsidRPr="004540B9" w:rsidRDefault="000C5451" w:rsidP="00265B70">
      <w:pPr>
        <w:pStyle w:val="ListParagraph"/>
        <w:numPr>
          <w:ilvl w:val="0"/>
          <w:numId w:val="7"/>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Phát triển giao diện web thân thiện người dùng bằng Angular</w:t>
      </w:r>
    </w:p>
    <w:p w14:paraId="48D85D3E" w14:textId="77777777" w:rsidR="000C5451" w:rsidRPr="004540B9" w:rsidRDefault="000C5451" w:rsidP="00265B70">
      <w:pPr>
        <w:pStyle w:val="ListParagraph"/>
        <w:numPr>
          <w:ilvl w:val="0"/>
          <w:numId w:val="7"/>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Tích hợp cơ sở dữ liệu SQL Server để quản lý dữ liệu tập trung</w:t>
      </w:r>
      <w:bookmarkStart w:id="43" w:name="_Toc215694981"/>
      <w:bookmarkStart w:id="44" w:name="_Toc215707649"/>
    </w:p>
    <w:p w14:paraId="2F7DF5C1" w14:textId="77777777" w:rsidR="000C5451" w:rsidRPr="004540B9" w:rsidRDefault="000C5451" w:rsidP="000C5451">
      <w:pPr>
        <w:pStyle w:val="ListParagraph"/>
        <w:spacing w:line="288" w:lineRule="auto"/>
        <w:ind w:left="850" w:firstLine="709"/>
        <w:rPr>
          <w:rFonts w:ascii="Times New Roman" w:hAnsi="Times New Roman" w:cs="Times New Roman"/>
          <w:sz w:val="26"/>
          <w:szCs w:val="26"/>
          <w:lang w:val="en-US"/>
        </w:rPr>
      </w:pPr>
      <w:r w:rsidRPr="004540B9">
        <w:rPr>
          <w:rFonts w:ascii="Times New Roman" w:hAnsi="Times New Roman" w:cs="Times New Roman"/>
          <w:b/>
          <w:bCs/>
          <w:sz w:val="26"/>
          <w:szCs w:val="26"/>
          <w:lang w:val="en-US"/>
        </w:rPr>
        <w:t>Tích hợp AI phân tích dữ liệu</w:t>
      </w:r>
      <w:bookmarkEnd w:id="43"/>
      <w:bookmarkEnd w:id="44"/>
    </w:p>
    <w:p w14:paraId="0E49CBFA" w14:textId="77777777" w:rsidR="000C5451" w:rsidRPr="004540B9" w:rsidRDefault="000C5451" w:rsidP="00265B70">
      <w:pPr>
        <w:pStyle w:val="ListParagraph"/>
        <w:numPr>
          <w:ilvl w:val="0"/>
          <w:numId w:val="8"/>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Thu thập dữ liệu điểm danh thực tế</w:t>
      </w:r>
    </w:p>
    <w:p w14:paraId="4022E7A6" w14:textId="77777777" w:rsidR="000C5451" w:rsidRPr="004540B9" w:rsidRDefault="000C5451" w:rsidP="00265B70">
      <w:pPr>
        <w:pStyle w:val="ListParagraph"/>
        <w:numPr>
          <w:ilvl w:val="0"/>
          <w:numId w:val="8"/>
        </w:numPr>
        <w:spacing w:line="288" w:lineRule="auto"/>
        <w:ind w:left="2236"/>
        <w:rPr>
          <w:rFonts w:ascii="Times New Roman" w:hAnsi="Times New Roman" w:cs="Times New Roman"/>
          <w:sz w:val="26"/>
          <w:szCs w:val="26"/>
          <w:lang w:val="en-US"/>
        </w:rPr>
      </w:pPr>
      <w:r w:rsidRPr="004540B9">
        <w:rPr>
          <w:rFonts w:ascii="Times New Roman" w:hAnsi="Times New Roman" w:cs="Times New Roman"/>
          <w:sz w:val="26"/>
          <w:szCs w:val="26"/>
          <w:lang w:val="en-US"/>
        </w:rPr>
        <w:t>Ứng dụng AI hỗ trợ đánh giá chuyên cần và cảnh báo sớm</w:t>
      </w:r>
      <w:bookmarkStart w:id="45" w:name="_Toc215694982"/>
      <w:bookmarkStart w:id="46" w:name="_Toc215707650"/>
    </w:p>
    <w:p w14:paraId="161D9D21" w14:textId="77777777" w:rsidR="000C5451" w:rsidRPr="004540B9" w:rsidRDefault="000C5451" w:rsidP="000C5451">
      <w:pPr>
        <w:spacing w:line="288" w:lineRule="auto"/>
        <w:ind w:left="850" w:firstLine="709"/>
        <w:rPr>
          <w:rFonts w:ascii="Times New Roman" w:hAnsi="Times New Roman" w:cs="Times New Roman"/>
          <w:sz w:val="26"/>
          <w:szCs w:val="26"/>
          <w:lang w:val="en-US"/>
        </w:rPr>
      </w:pPr>
      <w:r w:rsidRPr="004540B9">
        <w:rPr>
          <w:rFonts w:ascii="Times New Roman" w:hAnsi="Times New Roman" w:cs="Times New Roman"/>
          <w:b/>
          <w:bCs/>
          <w:sz w:val="26"/>
          <w:szCs w:val="26"/>
          <w:lang w:val="en-US"/>
        </w:rPr>
        <w:t>Kiểm thử và đánh giá</w:t>
      </w:r>
      <w:bookmarkEnd w:id="45"/>
      <w:bookmarkEnd w:id="46"/>
    </w:p>
    <w:p w14:paraId="0921BBF4" w14:textId="77777777" w:rsidR="000C5451" w:rsidRPr="004540B9" w:rsidRDefault="000C5451" w:rsidP="00265B70">
      <w:pPr>
        <w:pStyle w:val="ListParagraph"/>
        <w:numPr>
          <w:ilvl w:val="0"/>
          <w:numId w:val="9"/>
        </w:numPr>
        <w:spacing w:line="288" w:lineRule="auto"/>
        <w:ind w:left="2279"/>
        <w:rPr>
          <w:rFonts w:ascii="Times New Roman" w:hAnsi="Times New Roman" w:cs="Times New Roman"/>
          <w:sz w:val="26"/>
          <w:szCs w:val="26"/>
          <w:lang w:val="en-US"/>
        </w:rPr>
      </w:pPr>
      <w:r w:rsidRPr="004540B9">
        <w:rPr>
          <w:rFonts w:ascii="Times New Roman" w:hAnsi="Times New Roman" w:cs="Times New Roman"/>
          <w:sz w:val="26"/>
          <w:szCs w:val="26"/>
          <w:lang w:val="en-US"/>
        </w:rPr>
        <w:t>Kiểm thử chức năng IoT – Web – Cơ sở dữ liệu với dữ liệu thực nghiệm</w:t>
      </w:r>
    </w:p>
    <w:p w14:paraId="6E34459F" w14:textId="77777777" w:rsidR="000C5451" w:rsidRPr="004540B9" w:rsidRDefault="000C5451" w:rsidP="00265B70">
      <w:pPr>
        <w:pStyle w:val="ListParagraph"/>
        <w:numPr>
          <w:ilvl w:val="0"/>
          <w:numId w:val="9"/>
        </w:numPr>
        <w:spacing w:line="288" w:lineRule="auto"/>
        <w:ind w:left="2279"/>
        <w:rPr>
          <w:rFonts w:ascii="Times New Roman" w:hAnsi="Times New Roman" w:cs="Times New Roman"/>
          <w:sz w:val="26"/>
          <w:szCs w:val="26"/>
          <w:lang w:val="en-US"/>
        </w:rPr>
      </w:pPr>
      <w:r w:rsidRPr="004540B9">
        <w:rPr>
          <w:rFonts w:ascii="Times New Roman" w:hAnsi="Times New Roman" w:cs="Times New Roman"/>
          <w:sz w:val="26"/>
          <w:szCs w:val="26"/>
          <w:lang w:val="en-US"/>
        </w:rPr>
        <w:t>Đánh giá hiệu năng, tính chính xác và mức độ ổn định của hệ thống</w:t>
      </w:r>
    </w:p>
    <w:p w14:paraId="665FD7A0" w14:textId="77777777" w:rsidR="000C5451" w:rsidRPr="004540B9" w:rsidRDefault="000C5451" w:rsidP="00265B70">
      <w:pPr>
        <w:pStyle w:val="ListParagraph"/>
        <w:numPr>
          <w:ilvl w:val="0"/>
          <w:numId w:val="9"/>
        </w:numPr>
        <w:spacing w:line="288" w:lineRule="auto"/>
        <w:ind w:left="2279"/>
        <w:rPr>
          <w:rFonts w:ascii="Times New Roman" w:hAnsi="Times New Roman" w:cs="Times New Roman"/>
          <w:sz w:val="26"/>
          <w:szCs w:val="26"/>
          <w:lang w:val="en-US"/>
        </w:rPr>
      </w:pPr>
      <w:r w:rsidRPr="004540B9">
        <w:rPr>
          <w:rFonts w:ascii="Times New Roman" w:hAnsi="Times New Roman" w:cs="Times New Roman"/>
          <w:sz w:val="26"/>
          <w:szCs w:val="26"/>
          <w:lang w:val="en-US"/>
        </w:rPr>
        <w:t>Đưa ra nhận xét và đề xuất cải tiến</w:t>
      </w:r>
    </w:p>
    <w:bookmarkEnd w:id="36"/>
    <w:p w14:paraId="05E00080"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7D7FED23" w14:textId="77777777" w:rsidR="000C5451" w:rsidRPr="004540B9" w:rsidRDefault="000C5451" w:rsidP="000C5451">
      <w:pPr>
        <w:spacing w:line="288" w:lineRule="auto"/>
        <w:ind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br w:type="page"/>
      </w:r>
    </w:p>
    <w:p w14:paraId="2FB95239" w14:textId="77777777" w:rsidR="000C5451" w:rsidRPr="004540B9" w:rsidRDefault="000C5451" w:rsidP="000C5451">
      <w:pPr>
        <w:pStyle w:val="Heading1"/>
        <w:jc w:val="center"/>
        <w:rPr>
          <w:rFonts w:ascii="Times New Roman" w:hAnsi="Times New Roman" w:cs="Times New Roman"/>
          <w:color w:val="auto"/>
          <w:sz w:val="26"/>
          <w:szCs w:val="26"/>
          <w:lang w:val="en-US"/>
        </w:rPr>
      </w:pPr>
      <w:bookmarkStart w:id="47" w:name="_Toc215694983"/>
      <w:bookmarkStart w:id="48" w:name="_Toc215707651"/>
      <w:bookmarkStart w:id="49" w:name="_Toc215742367"/>
      <w:r w:rsidRPr="004540B9">
        <w:rPr>
          <w:rFonts w:ascii="Times New Roman" w:hAnsi="Times New Roman" w:cs="Times New Roman"/>
          <w:b/>
          <w:bCs/>
          <w:color w:val="auto"/>
          <w:sz w:val="26"/>
          <w:szCs w:val="26"/>
          <w:lang w:val="en-US"/>
        </w:rPr>
        <w:lastRenderedPageBreak/>
        <w:t>CHƯƠNG 2: CÁC CÔNG NGHỆ SỬ DỤNG</w:t>
      </w:r>
      <w:bookmarkEnd w:id="47"/>
      <w:bookmarkEnd w:id="48"/>
      <w:bookmarkEnd w:id="49"/>
    </w:p>
    <w:p w14:paraId="73942DF2" w14:textId="77777777" w:rsidR="000C5451" w:rsidRPr="004540B9" w:rsidRDefault="000C5451" w:rsidP="000C5451">
      <w:pPr>
        <w:pStyle w:val="Heading2"/>
        <w:rPr>
          <w:rFonts w:ascii="Times New Roman" w:hAnsi="Times New Roman" w:cs="Times New Roman"/>
          <w:b/>
          <w:bCs/>
          <w:color w:val="auto"/>
          <w:sz w:val="26"/>
          <w:szCs w:val="26"/>
          <w:lang w:val="en-US"/>
        </w:rPr>
      </w:pPr>
      <w:bookmarkStart w:id="50" w:name="_Toc215694984"/>
      <w:bookmarkStart w:id="51" w:name="_Toc215707652"/>
      <w:bookmarkStart w:id="52" w:name="_Toc215742368"/>
      <w:r w:rsidRPr="004540B9">
        <w:rPr>
          <w:rFonts w:ascii="Times New Roman" w:hAnsi="Times New Roman" w:cs="Times New Roman"/>
          <w:b/>
          <w:bCs/>
          <w:color w:val="auto"/>
          <w:sz w:val="26"/>
          <w:szCs w:val="26"/>
          <w:lang w:val="en-US"/>
        </w:rPr>
        <w:t>2.1. Vi điều khiển ESP32</w:t>
      </w:r>
      <w:bookmarkEnd w:id="50"/>
      <w:bookmarkEnd w:id="51"/>
      <w:bookmarkEnd w:id="52"/>
    </w:p>
    <w:p w14:paraId="16B38392" w14:textId="7ECB2520" w:rsidR="000C5451" w:rsidRPr="004540B9" w:rsidRDefault="000C5451" w:rsidP="000C5451">
      <w:pPr>
        <w:spacing w:line="288" w:lineRule="auto"/>
        <w:ind w:left="851" w:firstLine="720"/>
        <w:rPr>
          <w:rFonts w:ascii="Times New Roman" w:hAnsi="Times New Roman" w:cs="Times New Roman"/>
          <w:i/>
          <w:iCs/>
          <w:sz w:val="26"/>
          <w:szCs w:val="26"/>
          <w:lang w:val="en-US"/>
        </w:rPr>
      </w:pPr>
      <w:r w:rsidRPr="004540B9">
        <w:rPr>
          <w:noProof/>
        </w:rPr>
        <mc:AlternateContent>
          <mc:Choice Requires="wps">
            <w:drawing>
              <wp:anchor distT="0" distB="0" distL="114300" distR="114300" simplePos="0" relativeHeight="251440128" behindDoc="0" locked="0" layoutInCell="1" allowOverlap="1" wp14:anchorId="5324F8AA" wp14:editId="4C647ABB">
                <wp:simplePos x="0" y="0"/>
                <wp:positionH relativeFrom="column">
                  <wp:posOffset>3115310</wp:posOffset>
                </wp:positionH>
                <wp:positionV relativeFrom="paragraph">
                  <wp:posOffset>2259965</wp:posOffset>
                </wp:positionV>
                <wp:extent cx="2713355" cy="635"/>
                <wp:effectExtent l="0" t="0" r="0" b="0"/>
                <wp:wrapSquare wrapText="bothSides"/>
                <wp:docPr id="862541162" name="Text Box 1"/>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60F6094D" w14:textId="30D08C01" w:rsidR="000C5451" w:rsidRPr="001462B0" w:rsidRDefault="000C5451" w:rsidP="000C5451">
                            <w:pPr>
                              <w:pStyle w:val="Caption"/>
                              <w:rPr>
                                <w:noProof/>
                                <w:color w:val="auto"/>
                                <w:sz w:val="26"/>
                                <w:szCs w:val="26"/>
                              </w:rPr>
                            </w:pPr>
                            <w:bookmarkStart w:id="53" w:name="_Toc215720816"/>
                            <w:bookmarkStart w:id="54" w:name="_Toc215950060"/>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1</w:t>
                            </w:r>
                            <w:r w:rsidRPr="001462B0">
                              <w:rPr>
                                <w:color w:val="auto"/>
                                <w:sz w:val="26"/>
                                <w:szCs w:val="26"/>
                              </w:rPr>
                              <w:fldChar w:fldCharType="end"/>
                            </w:r>
                            <w:r w:rsidRPr="001462B0">
                              <w:rPr>
                                <w:color w:val="auto"/>
                                <w:sz w:val="26"/>
                                <w:szCs w:val="26"/>
                              </w:rPr>
                              <w:t>: Tổng quan module ESP32</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24F8AA" id="_x0000_t202" coordsize="21600,21600" o:spt="202" path="m,l,21600r21600,l21600,xe">
                <v:stroke joinstyle="miter"/>
                <v:path gradientshapeok="t" o:connecttype="rect"/>
              </v:shapetype>
              <v:shape id="Text Box 1" o:spid="_x0000_s1026" type="#_x0000_t202" style="position:absolute;left:0;text-align:left;margin-left:245.3pt;margin-top:177.95pt;width:213.6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60XFgIAADgEAAAOAAAAZHJzL2Uyb0RvYy54bWysU02P2yAQvVfqf0DcG+dD2VZ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fpzMZv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" stroked="f">
                <v:textbox style="mso-fit-shape-to-text:t" inset="0,0,0,0">
                  <w:txbxContent>
                    <w:p w14:paraId="60F6094D" w14:textId="30D08C01" w:rsidR="000C5451" w:rsidRPr="001462B0" w:rsidRDefault="000C5451" w:rsidP="000C5451">
                      <w:pPr>
                        <w:pStyle w:val="Caption"/>
                        <w:rPr>
                          <w:noProof/>
                          <w:color w:val="auto"/>
                          <w:sz w:val="26"/>
                          <w:szCs w:val="26"/>
                        </w:rPr>
                      </w:pPr>
                      <w:bookmarkStart w:id="55" w:name="_Toc215720816"/>
                      <w:bookmarkStart w:id="56" w:name="_Toc215950060"/>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1</w:t>
                      </w:r>
                      <w:r w:rsidRPr="001462B0">
                        <w:rPr>
                          <w:color w:val="auto"/>
                          <w:sz w:val="26"/>
                          <w:szCs w:val="26"/>
                        </w:rPr>
                        <w:fldChar w:fldCharType="end"/>
                      </w:r>
                      <w:r w:rsidRPr="001462B0">
                        <w:rPr>
                          <w:color w:val="auto"/>
                          <w:sz w:val="26"/>
                          <w:szCs w:val="26"/>
                        </w:rPr>
                        <w:t>: Tổng quan module ESP32</w:t>
                      </w:r>
                      <w:bookmarkEnd w:id="55"/>
                      <w:bookmarkEnd w:id="56"/>
                    </w:p>
                  </w:txbxContent>
                </v:textbox>
                <w10:wrap type="square"/>
              </v:shape>
            </w:pict>
          </mc:Fallback>
        </mc:AlternateContent>
      </w:r>
      <w:r w:rsidRPr="004540B9">
        <w:rPr>
          <w:rFonts w:ascii="Times New Roman" w:hAnsi="Times New Roman" w:cs="Times New Roman"/>
          <w:noProof/>
          <w:sz w:val="26"/>
          <w:szCs w:val="26"/>
          <w:lang w:val="en-US"/>
        </w:rPr>
        <w:drawing>
          <wp:anchor distT="0" distB="0" distL="114300" distR="114300" simplePos="0" relativeHeight="250905600" behindDoc="0" locked="0" layoutInCell="1" allowOverlap="1" wp14:anchorId="45C54421" wp14:editId="3BD38AEB">
            <wp:simplePos x="0" y="0"/>
            <wp:positionH relativeFrom="margin">
              <wp:posOffset>3115821</wp:posOffset>
            </wp:positionH>
            <wp:positionV relativeFrom="margin">
              <wp:posOffset>625846</wp:posOffset>
            </wp:positionV>
            <wp:extent cx="2713355" cy="2166620"/>
            <wp:effectExtent l="0" t="0" r="0" b="5080"/>
            <wp:wrapSquare wrapText="bothSides"/>
            <wp:docPr id="1974669122" name="Picture 5" descr="A black and silver electronic device&#10;&#10;AI-generated content may be incorrect.">
              <a:extLst xmlns:a="http://schemas.openxmlformats.org/drawingml/2006/main">
                <a:ext uri="{FF2B5EF4-FFF2-40B4-BE49-F238E27FC236}">
                  <a16:creationId xmlns:a16="http://schemas.microsoft.com/office/drawing/2014/main" id="{D73E2BF9-8FC0-4143-AA11-09003D676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69122" name="Picture 5" descr="A black and silver electronic device&#10;&#10;AI-generated content may be incorrect."/>
                    <pic:cNvPicPr/>
                  </pic:nvPicPr>
                  <pic:blipFill rotWithShape="1">
                    <a:blip r:embed="rId15">
                      <a:extLst>
                        <a:ext uri="{28A0092B-C50C-407E-A947-70E740481C1C}">
                          <a14:useLocalDpi xmlns:a14="http://schemas.microsoft.com/office/drawing/2010/main" val="0"/>
                        </a:ext>
                      </a:extLst>
                    </a:blip>
                    <a:srcRect t="5730" b="14397"/>
                    <a:stretch>
                      <a:fillRect/>
                    </a:stretch>
                  </pic:blipFill>
                  <pic:spPr bwMode="auto">
                    <a:xfrm>
                      <a:off x="0" y="0"/>
                      <a:ext cx="2713355" cy="2166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540B9">
        <w:rPr>
          <w:rFonts w:ascii="Times New Roman" w:hAnsi="Times New Roman" w:cs="Times New Roman"/>
          <w:sz w:val="26"/>
          <w:szCs w:val="26"/>
          <w:lang w:val="en-US"/>
        </w:rPr>
        <w:t>ESP32 là dòng vi điều khiển do Espressif Systems phát triển, tích hợp bộ xử lý hai nhân Xtensa LX6 có xung nhịp lên đến 240 MHz, bộ nhớ RAM và Flash lớn giúp hỗ trợ xử lý nhiều tác vụ song song. Đây là một trong những nền tảng IoT phổ biến nhất hiện nay nhờ khả năng kết nối mạnh mẽ và hỗ trợ đa dạng giao thức truyề</w:t>
      </w:r>
      <w:r w:rsidR="00F02628">
        <w:rPr>
          <w:rFonts w:ascii="Times New Roman" w:hAnsi="Times New Roman" w:cs="Times New Roman"/>
          <w:sz w:val="26"/>
          <w:szCs w:val="26"/>
          <w:lang w:val="en-US"/>
        </w:rPr>
        <w:t>ng</w:t>
      </w:r>
      <w:r w:rsidRPr="004540B9">
        <w:rPr>
          <w:rFonts w:ascii="Times New Roman" w:hAnsi="Times New Roman" w:cs="Times New Roman"/>
          <w:sz w:val="26"/>
          <w:szCs w:val="26"/>
          <w:lang w:val="en-US"/>
        </w:rPr>
        <w:t xml:space="preserve"> thông.</w:t>
      </w:r>
      <w:r w:rsidRPr="004540B9">
        <w:rPr>
          <w:rFonts w:ascii="Times New Roman" w:hAnsi="Times New Roman" w:cs="Times New Roman"/>
          <w:b/>
          <w:bCs/>
          <w:sz w:val="26"/>
          <w:szCs w:val="26"/>
          <w:lang w:val="en-US"/>
        </w:rPr>
        <w:tab/>
      </w:r>
      <w:r w:rsidRPr="004540B9">
        <w:rPr>
          <w:rFonts w:ascii="Times New Roman" w:hAnsi="Times New Roman" w:cs="Times New Roman"/>
          <w:b/>
          <w:bCs/>
          <w:sz w:val="26"/>
          <w:szCs w:val="26"/>
          <w:lang w:val="en-US"/>
        </w:rPr>
        <w:tab/>
      </w:r>
      <w:bookmarkStart w:id="57" w:name="_Toc215246378"/>
      <w:bookmarkStart w:id="58" w:name="_Toc215398802"/>
      <w:r w:rsidRPr="004540B9">
        <w:rPr>
          <w:rFonts w:ascii="Times New Roman" w:hAnsi="Times New Roman" w:cs="Times New Roman"/>
          <w:b/>
          <w:bCs/>
          <w:sz w:val="26"/>
          <w:szCs w:val="26"/>
          <w:lang w:val="en-US"/>
        </w:rPr>
        <w:t xml:space="preserve"> </w:t>
      </w:r>
      <w:bookmarkEnd w:id="57"/>
      <w:bookmarkEnd w:id="58"/>
    </w:p>
    <w:p w14:paraId="7FCB25D1" w14:textId="77777777" w:rsidR="000C5451" w:rsidRPr="004540B9" w:rsidRDefault="000C5451" w:rsidP="000C5451">
      <w:pPr>
        <w:spacing w:line="288" w:lineRule="auto"/>
        <w:ind w:left="0"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t>Các đặc điểm nổi bật của ESP32:</w:t>
      </w:r>
    </w:p>
    <w:p w14:paraId="2F76C275" w14:textId="77777777" w:rsidR="000C5451" w:rsidRPr="004540B9" w:rsidRDefault="000C5451" w:rsidP="00265B70">
      <w:pPr>
        <w:pStyle w:val="ListParagraph"/>
        <w:numPr>
          <w:ilvl w:val="0"/>
          <w:numId w:val="12"/>
        </w:numPr>
        <w:spacing w:line="288" w:lineRule="auto"/>
        <w:ind w:left="1800"/>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Tích hợp Wi-Fi và Bluetooth (BLE 4.2/Classic) </w:t>
      </w:r>
    </w:p>
    <w:p w14:paraId="7A0EBBF8" w14:textId="77777777" w:rsidR="000C5451" w:rsidRPr="004540B9" w:rsidRDefault="000C5451" w:rsidP="000C5451">
      <w:pPr>
        <w:pStyle w:val="ListParagraph"/>
        <w:spacing w:line="288" w:lineRule="auto"/>
        <w:ind w:left="1800"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 Phù hợp cho ứng dụng IoT kết nối mạng không dây</w:t>
      </w:r>
    </w:p>
    <w:p w14:paraId="224E2583" w14:textId="77777777" w:rsidR="000C5451" w:rsidRPr="004540B9" w:rsidRDefault="000C5451" w:rsidP="00265B70">
      <w:pPr>
        <w:pStyle w:val="ListParagraph"/>
        <w:numPr>
          <w:ilvl w:val="0"/>
          <w:numId w:val="12"/>
        </w:numPr>
        <w:spacing w:line="288" w:lineRule="auto"/>
        <w:ind w:left="1800"/>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Nhiều chân giao tiếp ngoại vi: UART, SPI, I2C, PWM, ADC, </w:t>
      </w:r>
      <w:proofErr w:type="gramStart"/>
      <w:r w:rsidRPr="004540B9">
        <w:rPr>
          <w:rFonts w:ascii="Times New Roman" w:hAnsi="Times New Roman" w:cs="Times New Roman"/>
          <w:sz w:val="26"/>
          <w:szCs w:val="26"/>
          <w:lang w:val="en-US"/>
        </w:rPr>
        <w:t>DAC,…</w:t>
      </w:r>
      <w:proofErr w:type="gramEnd"/>
    </w:p>
    <w:p w14:paraId="2B01D55A" w14:textId="77777777" w:rsidR="000C5451" w:rsidRPr="004540B9" w:rsidRDefault="000C5451" w:rsidP="000C5451">
      <w:pPr>
        <w:pStyle w:val="ListParagraph"/>
        <w:spacing w:line="288" w:lineRule="auto"/>
        <w:ind w:left="1800"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 Cho phép kết nối linh hoạt với cảm biến và thiết bị ngoại vi</w:t>
      </w:r>
    </w:p>
    <w:p w14:paraId="0062B178" w14:textId="77777777" w:rsidR="000C5451" w:rsidRPr="004540B9" w:rsidRDefault="000C5451" w:rsidP="00265B70">
      <w:pPr>
        <w:pStyle w:val="ListParagraph"/>
        <w:numPr>
          <w:ilvl w:val="0"/>
          <w:numId w:val="12"/>
        </w:numPr>
        <w:spacing w:line="288" w:lineRule="auto"/>
        <w:ind w:left="1800"/>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Tiêu thụ năng lượng thấp với nhiều chế độ tiết kiệm năng lượng </w:t>
      </w:r>
    </w:p>
    <w:p w14:paraId="653EFEEA" w14:textId="77777777" w:rsidR="000C5451" w:rsidRPr="004540B9" w:rsidRDefault="000C5451" w:rsidP="000C5451">
      <w:pPr>
        <w:pStyle w:val="ListParagraph"/>
        <w:spacing w:line="288" w:lineRule="auto"/>
        <w:ind w:left="1800"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 có thể chạy bằng pin trong thời gian dài</w:t>
      </w:r>
    </w:p>
    <w:p w14:paraId="3CC64B4C" w14:textId="77777777" w:rsidR="000C5451" w:rsidRPr="004540B9" w:rsidRDefault="000C5451" w:rsidP="00265B70">
      <w:pPr>
        <w:pStyle w:val="ListParagraph"/>
        <w:numPr>
          <w:ilvl w:val="0"/>
          <w:numId w:val="12"/>
        </w:numPr>
        <w:spacing w:line="288" w:lineRule="auto"/>
        <w:ind w:left="1800"/>
        <w:rPr>
          <w:rFonts w:ascii="Times New Roman" w:hAnsi="Times New Roman" w:cs="Times New Roman"/>
          <w:sz w:val="26"/>
          <w:szCs w:val="26"/>
          <w:lang w:val="en-US"/>
        </w:rPr>
      </w:pPr>
      <w:r w:rsidRPr="004540B9">
        <w:rPr>
          <w:rFonts w:ascii="Times New Roman" w:hAnsi="Times New Roman" w:cs="Times New Roman"/>
          <w:sz w:val="26"/>
          <w:szCs w:val="26"/>
          <w:lang w:val="en-US"/>
        </w:rPr>
        <w:t>Hỗ trợ lập trình đa nền tảng: Arduino IDE, PlatformIO, ESP-IDF</w:t>
      </w:r>
    </w:p>
    <w:p w14:paraId="1E43873E" w14:textId="77777777" w:rsidR="000C5451" w:rsidRPr="004540B9" w:rsidRDefault="000C5451" w:rsidP="000C5451">
      <w:pPr>
        <w:pStyle w:val="ListParagraph"/>
        <w:spacing w:line="288" w:lineRule="auto"/>
        <w:ind w:left="1800"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 Tối ưu cho sinh viên và nhà phát triển</w:t>
      </w:r>
    </w:p>
    <w:p w14:paraId="1FA806D4" w14:textId="77777777" w:rsidR="000C5451" w:rsidRPr="004540B9" w:rsidRDefault="000C5451" w:rsidP="000C5451">
      <w:pPr>
        <w:spacing w:line="288" w:lineRule="auto"/>
        <w:ind w:left="0"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t>Vai trò của ESP32 trong đề tài:</w:t>
      </w:r>
    </w:p>
    <w:p w14:paraId="0C1ABA6D"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Giao tiếp với cảm biến vân tay AS608 thông qua giao thức UART</w:t>
      </w:r>
    </w:p>
    <w:p w14:paraId="786E9F0B"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Thu thập dữ liệu vân tay từ người dùng</w:t>
      </w:r>
    </w:p>
    <w:p w14:paraId="46D852B8"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Gửi dữ liệu xác thực đến máy chủ qua giao thức HTTP/REST</w:t>
      </w:r>
    </w:p>
    <w:p w14:paraId="73EA4212"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Nhận phản hồi từ Backend về trạng thái điểm danh và hiển thị kết quả trên LCD</w:t>
      </w:r>
    </w:p>
    <w:p w14:paraId="7CF59596" w14:textId="77777777" w:rsidR="000C5451" w:rsidRPr="004540B9" w:rsidRDefault="000C5451" w:rsidP="00265B70">
      <w:pPr>
        <w:pStyle w:val="ListParagraph"/>
        <w:numPr>
          <w:ilvl w:val="0"/>
          <w:numId w:val="13"/>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Đảm bảo tốc độ xử lý đủ nhanh phục vụ điểm danh theo thời gian thực</w:t>
      </w:r>
    </w:p>
    <w:p w14:paraId="74788ECE" w14:textId="77777777" w:rsidR="000C5451" w:rsidRPr="004540B9" w:rsidRDefault="000C5451" w:rsidP="000C5451">
      <w:pPr>
        <w:spacing w:line="288" w:lineRule="auto"/>
        <w:ind w:left="0"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t>Ưu điểm khi lựa chọn ESP32 cho hệ thống:</w:t>
      </w:r>
    </w:p>
    <w:p w14:paraId="500B63A7" w14:textId="77777777" w:rsidR="000C5451" w:rsidRPr="004540B9" w:rsidRDefault="000C5451" w:rsidP="00265B70">
      <w:pPr>
        <w:pStyle w:val="ListParagraph"/>
        <w:numPr>
          <w:ilvl w:val="0"/>
          <w:numId w:val="14"/>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Chi phí thấp, dễ triển khai thực tế tại các phòng học</w:t>
      </w:r>
    </w:p>
    <w:p w14:paraId="5FFAF062" w14:textId="77777777" w:rsidR="000C5451" w:rsidRPr="004540B9" w:rsidRDefault="000C5451" w:rsidP="00265B70">
      <w:pPr>
        <w:pStyle w:val="ListParagraph"/>
        <w:numPr>
          <w:ilvl w:val="0"/>
          <w:numId w:val="14"/>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Độ ổn định cao khi hoạt động liên tục</w:t>
      </w:r>
    </w:p>
    <w:p w14:paraId="38E4BCF7" w14:textId="338EA053" w:rsidR="000C5451" w:rsidRPr="004540B9" w:rsidRDefault="000C5451" w:rsidP="00265B70">
      <w:pPr>
        <w:pStyle w:val="ListParagraph"/>
        <w:numPr>
          <w:ilvl w:val="0"/>
          <w:numId w:val="14"/>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Dễ mở rộng thêm các module khác như RFID, LCD, LoRa nếu triển khai quy mô lớn</w:t>
      </w:r>
    </w:p>
    <w:p w14:paraId="3A320FA5" w14:textId="6FB2B9C8" w:rsidR="000C5451" w:rsidRPr="004540B9" w:rsidRDefault="000C5451" w:rsidP="00265B70">
      <w:pPr>
        <w:pStyle w:val="ListParagraph"/>
        <w:numPr>
          <w:ilvl w:val="0"/>
          <w:numId w:val="14"/>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lastRenderedPageBreak/>
        <w:t>Hỗ trợ cập nhật firmware từ xa (OTA) giúp bảo trì thuận tiện</w:t>
      </w:r>
    </w:p>
    <w:p w14:paraId="2D8F0476" w14:textId="01A95D42" w:rsidR="000C5451" w:rsidRPr="004540B9" w:rsidRDefault="00125EC8" w:rsidP="000C5451">
      <w:pPr>
        <w:spacing w:line="288" w:lineRule="auto"/>
        <w:ind w:left="0" w:firstLine="720"/>
        <w:rPr>
          <w:rFonts w:ascii="Times New Roman" w:hAnsi="Times New Roman" w:cs="Times New Roman"/>
          <w:sz w:val="26"/>
          <w:szCs w:val="26"/>
          <w:lang w:val="en-US"/>
        </w:rPr>
      </w:pPr>
      <w:r w:rsidRPr="004540B9">
        <w:rPr>
          <w:noProof/>
        </w:rPr>
        <mc:AlternateContent>
          <mc:Choice Requires="wps">
            <w:drawing>
              <wp:anchor distT="0" distB="0" distL="114300" distR="114300" simplePos="0" relativeHeight="251487232" behindDoc="0" locked="0" layoutInCell="1" allowOverlap="1" wp14:anchorId="233FAA80" wp14:editId="3C634F54">
                <wp:simplePos x="0" y="0"/>
                <wp:positionH relativeFrom="margin">
                  <wp:posOffset>481520</wp:posOffset>
                </wp:positionH>
                <wp:positionV relativeFrom="paragraph">
                  <wp:posOffset>7372367</wp:posOffset>
                </wp:positionV>
                <wp:extent cx="5019675" cy="635"/>
                <wp:effectExtent l="0" t="0" r="9525" b="6985"/>
                <wp:wrapTopAndBottom/>
                <wp:docPr id="1415607558" name="Text Box 1"/>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BB26DD2" w14:textId="69BC8870" w:rsidR="000C5451" w:rsidRPr="001462B0" w:rsidRDefault="000C5451" w:rsidP="000C5451">
                            <w:pPr>
                              <w:pStyle w:val="Caption"/>
                              <w:jc w:val="center"/>
                              <w:rPr>
                                <w:noProof/>
                                <w:color w:val="auto"/>
                                <w:sz w:val="26"/>
                                <w:szCs w:val="26"/>
                              </w:rPr>
                            </w:pPr>
                            <w:bookmarkStart w:id="59" w:name="_Toc215717712"/>
                            <w:bookmarkStart w:id="60" w:name="_Toc215720818"/>
                            <w:bookmarkStart w:id="61" w:name="_Toc215950062"/>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3</w:t>
                            </w:r>
                            <w:r w:rsidRPr="001462B0">
                              <w:rPr>
                                <w:color w:val="auto"/>
                                <w:sz w:val="26"/>
                                <w:szCs w:val="26"/>
                              </w:rPr>
                              <w:fldChar w:fldCharType="end"/>
                            </w:r>
                            <w:r w:rsidRPr="001462B0">
                              <w:rPr>
                                <w:color w:val="auto"/>
                                <w:sz w:val="26"/>
                                <w:szCs w:val="26"/>
                              </w:rPr>
                              <w:t>: Vị trí chân trên ESP32</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FAA80" id="_x0000_s1027" type="#_x0000_t202" style="position:absolute;left:0;text-align:left;margin-left:37.9pt;margin-top:580.5pt;width:395.25pt;height:.05pt;z-index:251487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qyGQIAAD8EAAAOAAAAZHJzL2Uyb0RvYy54bWysU8Fu2zAMvQ/YPwi6L046J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48nt7NO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" stroked="f">
                <v:textbox style="mso-fit-shape-to-text:t" inset="0,0,0,0">
                  <w:txbxContent>
                    <w:p w14:paraId="2BB26DD2" w14:textId="69BC8870" w:rsidR="000C5451" w:rsidRPr="001462B0" w:rsidRDefault="000C5451" w:rsidP="000C5451">
                      <w:pPr>
                        <w:pStyle w:val="Caption"/>
                        <w:jc w:val="center"/>
                        <w:rPr>
                          <w:noProof/>
                          <w:color w:val="auto"/>
                          <w:sz w:val="26"/>
                          <w:szCs w:val="26"/>
                        </w:rPr>
                      </w:pPr>
                      <w:bookmarkStart w:id="62" w:name="_Toc215717712"/>
                      <w:bookmarkStart w:id="63" w:name="_Toc215720818"/>
                      <w:bookmarkStart w:id="64" w:name="_Toc215950062"/>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3</w:t>
                      </w:r>
                      <w:r w:rsidRPr="001462B0">
                        <w:rPr>
                          <w:color w:val="auto"/>
                          <w:sz w:val="26"/>
                          <w:szCs w:val="26"/>
                        </w:rPr>
                        <w:fldChar w:fldCharType="end"/>
                      </w:r>
                      <w:r w:rsidRPr="001462B0">
                        <w:rPr>
                          <w:color w:val="auto"/>
                          <w:sz w:val="26"/>
                          <w:szCs w:val="26"/>
                        </w:rPr>
                        <w:t>: Vị trí chân trên ESP32</w:t>
                      </w:r>
                      <w:bookmarkEnd w:id="62"/>
                      <w:bookmarkEnd w:id="63"/>
                      <w:bookmarkEnd w:id="64"/>
                    </w:p>
                  </w:txbxContent>
                </v:textbox>
                <w10:wrap type="topAndBottom" anchorx="margin"/>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080704" behindDoc="0" locked="0" layoutInCell="1" allowOverlap="1" wp14:anchorId="3812784F" wp14:editId="5E0274EA">
            <wp:simplePos x="0" y="0"/>
            <wp:positionH relativeFrom="margin">
              <wp:posOffset>339090</wp:posOffset>
            </wp:positionH>
            <wp:positionV relativeFrom="paragraph">
              <wp:posOffset>3993235</wp:posOffset>
            </wp:positionV>
            <wp:extent cx="5019675" cy="3182620"/>
            <wp:effectExtent l="0" t="0" r="9525" b="0"/>
            <wp:wrapTopAndBottom/>
            <wp:docPr id="702362504" name="Picture 4" descr="A circuit board with many different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2504" name="Picture 4" descr="A circuit board with many different colored wires&#10;&#10;AI-generated content may be incorrect."/>
                    <pic:cNvPicPr/>
                  </pic:nvPicPr>
                  <pic:blipFill rotWithShape="1">
                    <a:blip r:embed="rId16">
                      <a:extLst>
                        <a:ext uri="{28A0092B-C50C-407E-A947-70E740481C1C}">
                          <a14:useLocalDpi xmlns:a14="http://schemas.microsoft.com/office/drawing/2010/main" val="0"/>
                        </a:ext>
                      </a:extLst>
                    </a:blip>
                    <a:srcRect t="16757"/>
                    <a:stretch>
                      <a:fillRect/>
                    </a:stretch>
                  </pic:blipFill>
                  <pic:spPr bwMode="auto">
                    <a:xfrm>
                      <a:off x="0" y="0"/>
                      <a:ext cx="5019675"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40B9">
        <w:rPr>
          <w:noProof/>
        </w:rPr>
        <mc:AlternateContent>
          <mc:Choice Requires="wps">
            <w:drawing>
              <wp:anchor distT="0" distB="0" distL="114300" distR="114300" simplePos="0" relativeHeight="251462656" behindDoc="0" locked="0" layoutInCell="1" allowOverlap="1" wp14:anchorId="3D85268C" wp14:editId="4DB74161">
                <wp:simplePos x="0" y="0"/>
                <wp:positionH relativeFrom="column">
                  <wp:posOffset>1019175</wp:posOffset>
                </wp:positionH>
                <wp:positionV relativeFrom="paragraph">
                  <wp:posOffset>3449130</wp:posOffset>
                </wp:positionV>
                <wp:extent cx="3665855" cy="635"/>
                <wp:effectExtent l="0" t="0" r="0" b="0"/>
                <wp:wrapTopAndBottom/>
                <wp:docPr id="1083583227" name="Text Box 1"/>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126E987E" w14:textId="420E0697" w:rsidR="000C5451" w:rsidRPr="001462B0" w:rsidRDefault="000C5451" w:rsidP="000C5451">
                            <w:pPr>
                              <w:pStyle w:val="Caption"/>
                              <w:jc w:val="center"/>
                              <w:rPr>
                                <w:noProof/>
                                <w:color w:val="auto"/>
                                <w:sz w:val="26"/>
                                <w:szCs w:val="26"/>
                              </w:rPr>
                            </w:pPr>
                            <w:bookmarkStart w:id="65" w:name="_Toc215717711"/>
                            <w:bookmarkStart w:id="66" w:name="_Toc215720817"/>
                            <w:bookmarkStart w:id="67" w:name="_Toc215950061"/>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2</w:t>
                            </w:r>
                            <w:r w:rsidRPr="001462B0">
                              <w:rPr>
                                <w:color w:val="auto"/>
                                <w:sz w:val="26"/>
                                <w:szCs w:val="26"/>
                              </w:rPr>
                              <w:fldChar w:fldCharType="end"/>
                            </w:r>
                            <w:r w:rsidRPr="001462B0">
                              <w:rPr>
                                <w:color w:val="auto"/>
                                <w:sz w:val="26"/>
                                <w:szCs w:val="26"/>
                              </w:rPr>
                              <w:t>: Vị trí l Led, nút ấn trên ESP32</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5268C" id="_x0000_s1028" type="#_x0000_t202" style="position:absolute;left:0;text-align:left;margin-left:80.25pt;margin-top:271.6pt;width:288.65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oO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v5vPZ/WzGmaTY/G4W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" stroked="f">
                <v:textbox style="mso-fit-shape-to-text:t" inset="0,0,0,0">
                  <w:txbxContent>
                    <w:p w14:paraId="126E987E" w14:textId="420E0697" w:rsidR="000C5451" w:rsidRPr="001462B0" w:rsidRDefault="000C5451" w:rsidP="000C5451">
                      <w:pPr>
                        <w:pStyle w:val="Caption"/>
                        <w:jc w:val="center"/>
                        <w:rPr>
                          <w:noProof/>
                          <w:color w:val="auto"/>
                          <w:sz w:val="26"/>
                          <w:szCs w:val="26"/>
                        </w:rPr>
                      </w:pPr>
                      <w:bookmarkStart w:id="68" w:name="_Toc215717711"/>
                      <w:bookmarkStart w:id="69" w:name="_Toc215720817"/>
                      <w:bookmarkStart w:id="70" w:name="_Toc215950061"/>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2</w:t>
                      </w:r>
                      <w:r w:rsidRPr="001462B0">
                        <w:rPr>
                          <w:color w:val="auto"/>
                          <w:sz w:val="26"/>
                          <w:szCs w:val="26"/>
                        </w:rPr>
                        <w:fldChar w:fldCharType="end"/>
                      </w:r>
                      <w:r w:rsidRPr="001462B0">
                        <w:rPr>
                          <w:color w:val="auto"/>
                          <w:sz w:val="26"/>
                          <w:szCs w:val="26"/>
                        </w:rPr>
                        <w:t>: Vị trí l Led, nút ấn trên ESP32</w:t>
                      </w:r>
                      <w:bookmarkEnd w:id="68"/>
                      <w:bookmarkEnd w:id="69"/>
                      <w:bookmarkEnd w:id="70"/>
                    </w:p>
                  </w:txbxContent>
                </v:textbox>
                <w10:wrap type="topAndBottom"/>
              </v:shape>
            </w:pict>
          </mc:Fallback>
        </mc:AlternateContent>
      </w:r>
      <w:r w:rsidRPr="004540B9">
        <w:rPr>
          <w:rFonts w:ascii="Times New Roman" w:hAnsi="Times New Roman" w:cs="Times New Roman"/>
          <w:i/>
          <w:iCs/>
          <w:noProof/>
          <w:sz w:val="26"/>
          <w:szCs w:val="26"/>
          <w:lang w:val="en-US"/>
        </w:rPr>
        <w:drawing>
          <wp:anchor distT="0" distB="0" distL="114300" distR="114300" simplePos="0" relativeHeight="251101184" behindDoc="0" locked="0" layoutInCell="1" allowOverlap="1" wp14:anchorId="7106B8BF" wp14:editId="29B8D779">
            <wp:simplePos x="0" y="0"/>
            <wp:positionH relativeFrom="column">
              <wp:posOffset>822523</wp:posOffset>
            </wp:positionH>
            <wp:positionV relativeFrom="paragraph">
              <wp:posOffset>603951</wp:posOffset>
            </wp:positionV>
            <wp:extent cx="3665855" cy="2758440"/>
            <wp:effectExtent l="0" t="0" r="0" b="3810"/>
            <wp:wrapTopAndBottom/>
            <wp:docPr id="1709073843" name="Picture 6" descr="A black circuit board with many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73843" name="Picture 6" descr="A black circuit board with many red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665855" cy="2758440"/>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bCs/>
          <w:sz w:val="26"/>
          <w:szCs w:val="26"/>
          <w:lang w:val="en-US"/>
        </w:rPr>
        <w:t>Cấu trúc sơ dồ chân vi điều khiển ESP32:</w:t>
      </w:r>
    </w:p>
    <w:p w14:paraId="4FD3B54B" w14:textId="3FBEE277" w:rsidR="000C5451" w:rsidRPr="004540B9" w:rsidRDefault="000C5451" w:rsidP="000C5451">
      <w:pPr>
        <w:spacing w:line="288" w:lineRule="auto"/>
        <w:ind w:firstLine="720"/>
        <w:rPr>
          <w:rFonts w:ascii="Times New Roman" w:hAnsi="Times New Roman" w:cs="Times New Roman"/>
          <w:i/>
          <w:iCs/>
          <w:sz w:val="26"/>
          <w:szCs w:val="26"/>
          <w:lang w:val="en-US"/>
        </w:rPr>
      </w:pPr>
    </w:p>
    <w:p w14:paraId="07DEE739" w14:textId="20368ABA" w:rsidR="000C5451" w:rsidRPr="004540B9" w:rsidRDefault="000C5451" w:rsidP="000C5451">
      <w:pPr>
        <w:spacing w:line="288" w:lineRule="auto"/>
        <w:ind w:firstLine="720"/>
        <w:rPr>
          <w:rFonts w:ascii="Times New Roman" w:hAnsi="Times New Roman" w:cs="Times New Roman"/>
          <w:i/>
          <w:iCs/>
          <w:sz w:val="26"/>
          <w:szCs w:val="26"/>
          <w:lang w:val="en-US"/>
        </w:rPr>
      </w:pPr>
    </w:p>
    <w:tbl>
      <w:tblPr>
        <w:tblW w:w="0" w:type="auto"/>
        <w:tblCellSpacing w:w="15" w:type="dxa"/>
        <w:tblLayout w:type="fixed"/>
        <w:tblCellMar>
          <w:left w:w="0" w:type="dxa"/>
          <w:right w:w="0" w:type="dxa"/>
        </w:tblCellMar>
        <w:tblLook w:val="04A0" w:firstRow="1" w:lastRow="0" w:firstColumn="1" w:lastColumn="0" w:noHBand="0" w:noVBand="1"/>
      </w:tblPr>
      <w:tblGrid>
        <w:gridCol w:w="2847"/>
        <w:gridCol w:w="2532"/>
        <w:gridCol w:w="3631"/>
      </w:tblGrid>
      <w:tr w:rsidR="000C5451" w:rsidRPr="004540B9" w14:paraId="0EDD8333" w14:textId="77777777" w:rsidTr="009F71AA">
        <w:trPr>
          <w:trHeight w:val="255"/>
          <w:tblHeade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593B8B"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lastRenderedPageBreak/>
              <w:t>Ký hiệu (Chân)</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4E0210"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Chức năng Chính</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B1ECFD"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Chi tiết Chức năng Quan trọng</w:t>
            </w:r>
          </w:p>
        </w:tc>
      </w:tr>
      <w:tr w:rsidR="000C5451" w:rsidRPr="004540B9" w14:paraId="6A768D6B" w14:textId="77777777" w:rsidTr="009F71AA">
        <w:trPr>
          <w:trHeight w:val="1156"/>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EF479"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VIN, 3V3, GND</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F5A198"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Nguồn &amp; Nối đất</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523AE"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Cung cấp nguồn 5V, 3.3V và nối đất. VIN cấp nguồn cho V+ của AS608.</w:t>
            </w:r>
          </w:p>
        </w:tc>
      </w:tr>
      <w:tr w:rsidR="000C5451" w:rsidRPr="004540B9" w14:paraId="359366E0"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C3F73"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EN</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B091B"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Điều khiển</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58FA9F"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Chip Enable để khởi động lại chip.</w:t>
            </w:r>
          </w:p>
        </w:tc>
      </w:tr>
      <w:tr w:rsidR="000C5451" w:rsidRPr="004540B9" w14:paraId="5B03B186"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E734B"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TX0, RX0</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F9EEDE"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UART Mặc định</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DA6C5"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Cổng Serial chính (UART0). Dùng để nạp code và hiển thị Debug (Serial Monitor).</w:t>
            </w:r>
          </w:p>
        </w:tc>
      </w:tr>
      <w:tr w:rsidR="000C5451" w:rsidRPr="004540B9" w14:paraId="76A7FDE5"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BE5957"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TX2, RX2</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63B85"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UART Phụ (Serial 2)</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D619C8"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Cổng Serial thứ hai. Lý tưởng để giao tiếp với AS608.</w:t>
            </w:r>
          </w:p>
        </w:tc>
      </w:tr>
      <w:tr w:rsidR="004540B9" w:rsidRPr="00A73D3D" w14:paraId="57A6FC28"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43E4B"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D2, D4, D5</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967FB6"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I/O Đa năng</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AE595C"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Các chân Digital I/O cơ bản.</w:t>
            </w:r>
          </w:p>
        </w:tc>
      </w:tr>
      <w:tr w:rsidR="004540B9" w:rsidRPr="00A73D3D" w14:paraId="2813B196"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246D4A"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D12- D15, D18, D19, D23</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172CB"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I/O Đa năng/SPI</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DB773"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Các chân linh hoạt, thường dùng cho giao tiếp SPI (MISO, MOSI, SCK).</w:t>
            </w:r>
          </w:p>
        </w:tc>
      </w:tr>
      <w:tr w:rsidR="004540B9" w:rsidRPr="00A73D3D" w14:paraId="51FB6C40"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0963F"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D21, D22</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E09EB1"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I/O Đa năng/I2C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4C1CC" w14:textId="77777777" w:rsidR="000C5451" w:rsidRPr="004540B9" w:rsidRDefault="000C5451" w:rsidP="009F71AA">
            <w:pPr>
              <w:spacing w:line="240" w:lineRule="auto"/>
              <w:ind w:left="0"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Các chân thường dùng cho giao tiếp I2C (SDA, SCL)</w:t>
            </w:r>
          </w:p>
        </w:tc>
      </w:tr>
      <w:tr w:rsidR="000C5451" w:rsidRPr="004540B9" w14:paraId="3806ABC3"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74B57B"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D25</w:t>
            </w:r>
            <w:proofErr w:type="gramStart"/>
            <w:r w:rsidRPr="004540B9">
              <w:rPr>
                <w:rFonts w:ascii="Times New Roman" w:hAnsi="Times New Roman" w:cs="Times New Roman"/>
                <w:b/>
                <w:bCs/>
                <w:sz w:val="26"/>
                <w:szCs w:val="26"/>
              </w:rPr>
              <w:t>-  D</w:t>
            </w:r>
            <w:proofErr w:type="gramEnd"/>
            <w:r w:rsidRPr="004540B9">
              <w:rPr>
                <w:rFonts w:ascii="Times New Roman" w:hAnsi="Times New Roman" w:cs="Times New Roman"/>
                <w:b/>
                <w:bCs/>
                <w:sz w:val="26"/>
                <w:szCs w:val="26"/>
              </w:rPr>
              <w:t>27, D32, D33</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30E8B"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I/O Đa năng (ADC/DAC)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31C2B0"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Hỗ trợ Analog-to-Digital (ADC) và Digital-to-Analog (DAC).</w:t>
            </w:r>
          </w:p>
        </w:tc>
      </w:tr>
      <w:tr w:rsidR="000C5451" w:rsidRPr="004540B9" w14:paraId="4F4DE06C" w14:textId="77777777" w:rsidTr="009F71AA">
        <w:trPr>
          <w:tblCellSpacing w:w="15" w:type="dxa"/>
        </w:trPr>
        <w:tc>
          <w:tcPr>
            <w:tcW w:w="2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818CD" w14:textId="77777777" w:rsidR="000C5451" w:rsidRPr="004540B9" w:rsidRDefault="000C5451" w:rsidP="009F71AA">
            <w:pPr>
              <w:spacing w:line="240" w:lineRule="auto"/>
              <w:ind w:left="0" w:firstLine="0"/>
              <w:rPr>
                <w:rFonts w:ascii="Times New Roman" w:hAnsi="Times New Roman" w:cs="Times New Roman"/>
                <w:b/>
                <w:bCs/>
                <w:sz w:val="26"/>
                <w:szCs w:val="26"/>
              </w:rPr>
            </w:pPr>
            <w:r w:rsidRPr="004540B9">
              <w:rPr>
                <w:rFonts w:ascii="Times New Roman" w:hAnsi="Times New Roman" w:cs="Times New Roman"/>
                <w:b/>
                <w:bCs/>
                <w:sz w:val="26"/>
                <w:szCs w:val="26"/>
              </w:rPr>
              <w:t>D34, D35, VN, VP</w:t>
            </w:r>
          </w:p>
        </w:tc>
        <w:tc>
          <w:tcPr>
            <w:tcW w:w="25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DC5CD2" w14:textId="77777777" w:rsidR="000C5451" w:rsidRPr="004540B9" w:rsidRDefault="000C5451" w:rsidP="009F71AA">
            <w:pPr>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Đầu vào Analog (ADC)</w:t>
            </w:r>
          </w:p>
        </w:tc>
        <w:tc>
          <w:tcPr>
            <w:tcW w:w="358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1B0F1" w14:textId="77777777" w:rsidR="000C5451" w:rsidRPr="004540B9" w:rsidRDefault="000C5451" w:rsidP="009F71AA">
            <w:pPr>
              <w:keepNext/>
              <w:spacing w:line="240" w:lineRule="auto"/>
              <w:ind w:left="0" w:firstLine="0"/>
              <w:rPr>
                <w:rFonts w:ascii="Times New Roman" w:hAnsi="Times New Roman" w:cs="Times New Roman"/>
                <w:sz w:val="26"/>
                <w:szCs w:val="26"/>
              </w:rPr>
            </w:pPr>
            <w:r w:rsidRPr="004540B9">
              <w:rPr>
                <w:rFonts w:ascii="Times New Roman" w:hAnsi="Times New Roman" w:cs="Times New Roman"/>
                <w:sz w:val="26"/>
                <w:szCs w:val="26"/>
              </w:rPr>
              <w:t>Chỉ có thể là Đầu vào (Input-only). Dùng để đọc giá trị Analog từ cảm biến.</w:t>
            </w:r>
          </w:p>
        </w:tc>
      </w:tr>
    </w:tbl>
    <w:p w14:paraId="79A76506" w14:textId="77777777" w:rsidR="000C5451" w:rsidRPr="004540B9" w:rsidRDefault="000C5451" w:rsidP="000C5451">
      <w:pPr>
        <w:pStyle w:val="Caption"/>
        <w:jc w:val="center"/>
        <w:rPr>
          <w:color w:val="auto"/>
          <w:sz w:val="26"/>
          <w:szCs w:val="26"/>
        </w:rPr>
      </w:pPr>
      <w:bookmarkStart w:id="71" w:name="_Toc215821883"/>
      <w:bookmarkStart w:id="72" w:name="_Toc216018955"/>
      <w:r w:rsidRPr="004540B9">
        <w:rPr>
          <w:color w:val="auto"/>
          <w:sz w:val="26"/>
          <w:szCs w:val="26"/>
        </w:rPr>
        <w:t xml:space="preserve">Bảng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0082492D">
        <w:rPr>
          <w:noProof/>
          <w:color w:val="auto"/>
          <w:sz w:val="26"/>
          <w:szCs w:val="26"/>
        </w:rPr>
        <w:t>1</w:t>
      </w:r>
      <w:r w:rsidRPr="004540B9">
        <w:rPr>
          <w:color w:val="auto"/>
          <w:sz w:val="26"/>
          <w:szCs w:val="26"/>
        </w:rPr>
        <w:fldChar w:fldCharType="end"/>
      </w:r>
      <w:r w:rsidRPr="004540B9">
        <w:rPr>
          <w:color w:val="auto"/>
          <w:sz w:val="26"/>
          <w:szCs w:val="26"/>
        </w:rPr>
        <w:t>: Danh sách chức năng các chân của ESP32</w:t>
      </w:r>
      <w:bookmarkEnd w:id="71"/>
      <w:bookmarkEnd w:id="72"/>
    </w:p>
    <w:p w14:paraId="25DB968F" w14:textId="77777777" w:rsidR="000C5451" w:rsidRPr="004540B9" w:rsidRDefault="000C5451" w:rsidP="000C5451">
      <w:pPr>
        <w:spacing w:line="288" w:lineRule="auto"/>
        <w:ind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br w:type="page"/>
      </w:r>
    </w:p>
    <w:p w14:paraId="742BBDB1" w14:textId="77777777" w:rsidR="000C5451" w:rsidRPr="004540B9" w:rsidRDefault="000C5451" w:rsidP="000C5451">
      <w:pPr>
        <w:pStyle w:val="Heading2"/>
        <w:rPr>
          <w:rFonts w:ascii="Times New Roman" w:hAnsi="Times New Roman" w:cs="Times New Roman"/>
          <w:b/>
          <w:bCs/>
          <w:color w:val="auto"/>
          <w:sz w:val="26"/>
          <w:szCs w:val="26"/>
          <w:lang w:val="en-US"/>
        </w:rPr>
      </w:pPr>
      <w:bookmarkStart w:id="73" w:name="_Toc215694985"/>
      <w:bookmarkStart w:id="74" w:name="_Toc215707653"/>
      <w:bookmarkStart w:id="75" w:name="_Toc215742369"/>
      <w:r w:rsidRPr="004540B9">
        <w:rPr>
          <w:rFonts w:ascii="Times New Roman" w:hAnsi="Times New Roman" w:cs="Times New Roman"/>
          <w:b/>
          <w:bCs/>
          <w:color w:val="auto"/>
          <w:sz w:val="26"/>
          <w:szCs w:val="26"/>
          <w:lang w:val="en-US"/>
        </w:rPr>
        <w:lastRenderedPageBreak/>
        <w:t>2.1 Cảm biến vân tay AS60</w:t>
      </w:r>
      <w:bookmarkEnd w:id="73"/>
      <w:bookmarkEnd w:id="74"/>
      <w:r w:rsidRPr="004540B9">
        <w:rPr>
          <w:rFonts w:ascii="Times New Roman" w:hAnsi="Times New Roman" w:cs="Times New Roman"/>
          <w:b/>
          <w:bCs/>
          <w:color w:val="auto"/>
          <w:sz w:val="26"/>
          <w:szCs w:val="26"/>
          <w:lang w:val="en-US"/>
        </w:rPr>
        <w:t>8</w:t>
      </w:r>
      <w:bookmarkEnd w:id="75"/>
    </w:p>
    <w:p w14:paraId="4D193605" w14:textId="525C30B0" w:rsidR="000C5451" w:rsidRPr="004540B9" w:rsidRDefault="000C5451" w:rsidP="000C5451">
      <w:pPr>
        <w:spacing w:line="288" w:lineRule="auto"/>
        <w:ind w:left="851" w:firstLine="720"/>
        <w:rPr>
          <w:rFonts w:ascii="Times New Roman" w:hAnsi="Times New Roman" w:cs="Times New Roman"/>
          <w:b/>
          <w:bCs/>
          <w:sz w:val="26"/>
          <w:szCs w:val="26"/>
          <w:lang w:val="en-US"/>
        </w:rPr>
      </w:pPr>
      <w:r w:rsidRPr="004540B9">
        <w:rPr>
          <w:noProof/>
        </w:rPr>
        <mc:AlternateContent>
          <mc:Choice Requires="wps">
            <w:drawing>
              <wp:anchor distT="0" distB="0" distL="114300" distR="114300" simplePos="0" relativeHeight="251499520" behindDoc="0" locked="0" layoutInCell="1" allowOverlap="1" wp14:anchorId="4B18ACEC" wp14:editId="0CAEAC9C">
                <wp:simplePos x="0" y="0"/>
                <wp:positionH relativeFrom="column">
                  <wp:posOffset>2874010</wp:posOffset>
                </wp:positionH>
                <wp:positionV relativeFrom="paragraph">
                  <wp:posOffset>2230120</wp:posOffset>
                </wp:positionV>
                <wp:extent cx="2854960" cy="635"/>
                <wp:effectExtent l="0" t="0" r="0" b="0"/>
                <wp:wrapSquare wrapText="bothSides"/>
                <wp:docPr id="704424262" name="Text Box 1"/>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6A2A6B32" w14:textId="6E1B4199" w:rsidR="000C5451" w:rsidRPr="001462B0" w:rsidRDefault="000C5451" w:rsidP="000C5451">
                            <w:pPr>
                              <w:pStyle w:val="Caption"/>
                              <w:rPr>
                                <w:noProof/>
                                <w:color w:val="auto"/>
                                <w:sz w:val="26"/>
                                <w:szCs w:val="26"/>
                              </w:rPr>
                            </w:pPr>
                            <w:bookmarkStart w:id="76" w:name="_Toc215720819"/>
                            <w:bookmarkStart w:id="77" w:name="_Toc215950063"/>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4</w:t>
                            </w:r>
                            <w:r w:rsidRPr="001462B0">
                              <w:rPr>
                                <w:color w:val="auto"/>
                                <w:sz w:val="26"/>
                                <w:szCs w:val="26"/>
                              </w:rPr>
                              <w:fldChar w:fldCharType="end"/>
                            </w:r>
                            <w:r w:rsidRPr="001462B0">
                              <w:rPr>
                                <w:color w:val="auto"/>
                                <w:sz w:val="26"/>
                                <w:szCs w:val="26"/>
                              </w:rPr>
                              <w:t>: Tổng quan module AS608</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ACEC" id="_x0000_s1029" type="#_x0000_t202" style="position:absolute;left:0;text-align:left;margin-left:226.3pt;margin-top:175.6pt;width:224.8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LSw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7vbjpxmFJMVmN7e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" stroked="f">
                <v:textbox style="mso-fit-shape-to-text:t" inset="0,0,0,0">
                  <w:txbxContent>
                    <w:p w14:paraId="6A2A6B32" w14:textId="6E1B4199" w:rsidR="000C5451" w:rsidRPr="001462B0" w:rsidRDefault="000C5451" w:rsidP="000C5451">
                      <w:pPr>
                        <w:pStyle w:val="Caption"/>
                        <w:rPr>
                          <w:noProof/>
                          <w:color w:val="auto"/>
                          <w:sz w:val="26"/>
                          <w:szCs w:val="26"/>
                        </w:rPr>
                      </w:pPr>
                      <w:bookmarkStart w:id="78" w:name="_Toc215720819"/>
                      <w:bookmarkStart w:id="79" w:name="_Toc215950063"/>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4</w:t>
                      </w:r>
                      <w:r w:rsidRPr="001462B0">
                        <w:rPr>
                          <w:color w:val="auto"/>
                          <w:sz w:val="26"/>
                          <w:szCs w:val="26"/>
                        </w:rPr>
                        <w:fldChar w:fldCharType="end"/>
                      </w:r>
                      <w:r w:rsidRPr="001462B0">
                        <w:rPr>
                          <w:color w:val="auto"/>
                          <w:sz w:val="26"/>
                          <w:szCs w:val="26"/>
                        </w:rPr>
                        <w:t>: Tổng quan module AS608</w:t>
                      </w:r>
                      <w:bookmarkEnd w:id="78"/>
                      <w:bookmarkEnd w:id="79"/>
                    </w:p>
                  </w:txbxContent>
                </v:textbox>
                <w10:wrap type="square"/>
              </v:shape>
            </w:pict>
          </mc:Fallback>
        </mc:AlternateContent>
      </w:r>
      <w:r w:rsidRPr="004540B9">
        <w:rPr>
          <w:rFonts w:ascii="Times New Roman" w:hAnsi="Times New Roman" w:cs="Times New Roman"/>
          <w:noProof/>
          <w:sz w:val="26"/>
          <w:szCs w:val="26"/>
          <w:lang w:val="en-US"/>
        </w:rPr>
        <w:drawing>
          <wp:anchor distT="0" distB="0" distL="114300" distR="114300" simplePos="0" relativeHeight="250945536" behindDoc="0" locked="0" layoutInCell="1" allowOverlap="1" wp14:anchorId="24208C1A" wp14:editId="0FAB9A77">
            <wp:simplePos x="0" y="0"/>
            <wp:positionH relativeFrom="margin">
              <wp:align>right</wp:align>
            </wp:positionH>
            <wp:positionV relativeFrom="margin">
              <wp:posOffset>278765</wp:posOffset>
            </wp:positionV>
            <wp:extent cx="2854960" cy="2163445"/>
            <wp:effectExtent l="0" t="0" r="2540" b="8255"/>
            <wp:wrapSquare wrapText="bothSides"/>
            <wp:docPr id="1234422575" name="Picture 7" descr="A black rectangular object with colorfu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2575" name="Picture 7" descr="A black rectangular object with colorful wires&#10;&#10;AI-generated content may be incorrect."/>
                    <pic:cNvPicPr/>
                  </pic:nvPicPr>
                  <pic:blipFill rotWithShape="1">
                    <a:blip r:embed="rId18" cstate="print">
                      <a:extLst>
                        <a:ext uri="{28A0092B-C50C-407E-A947-70E740481C1C}">
                          <a14:useLocalDpi xmlns:a14="http://schemas.microsoft.com/office/drawing/2010/main" val="0"/>
                        </a:ext>
                      </a:extLst>
                    </a:blip>
                    <a:srcRect l="1915" t="15635" r="1859" b="11448"/>
                    <a:stretch>
                      <a:fillRect/>
                    </a:stretch>
                  </pic:blipFill>
                  <pic:spPr bwMode="auto">
                    <a:xfrm>
                      <a:off x="0" y="0"/>
                      <a:ext cx="2854960"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40B9">
        <w:rPr>
          <w:rFonts w:ascii="Times New Roman" w:hAnsi="Times New Roman" w:cs="Times New Roman"/>
          <w:b/>
          <w:bCs/>
          <w:sz w:val="26"/>
          <w:szCs w:val="26"/>
          <w:lang w:val="en-US"/>
        </w:rPr>
        <w:t>AS608</w:t>
      </w:r>
      <w:r w:rsidRPr="004540B9">
        <w:rPr>
          <w:rFonts w:ascii="Times New Roman" w:hAnsi="Times New Roman" w:cs="Times New Roman"/>
          <w:sz w:val="26"/>
          <w:szCs w:val="26"/>
          <w:lang w:val="en-US"/>
        </w:rPr>
        <w:t xml:space="preserve"> là module cảm biến vân tay sử dụng công nghệ quang học để thu nhận ảnh vân tay và xử lý dữ liệu sinh trắc học ngay trên thiết bị. Đây là dòng cảm biến phổ biến trong các ứng dụng kiểm soát ra vào, chấm công và điểm danh nhờ chi phí thấp, độ chính xác cao và khả năng giao tiếp dễ dàng với các vi điều khiển bằng UART TTL.</w:t>
      </w:r>
      <w:r w:rsidRPr="004540B9">
        <w:rPr>
          <w:rFonts w:ascii="Times New Roman" w:hAnsi="Times New Roman" w:cs="Times New Roman"/>
          <w:sz w:val="26"/>
          <w:szCs w:val="26"/>
          <w:lang w:val="en-US"/>
        </w:rPr>
        <w:tab/>
        <w:t xml:space="preserve"> </w:t>
      </w:r>
    </w:p>
    <w:p w14:paraId="5B3A4E6F" w14:textId="77777777" w:rsidR="000C5451" w:rsidRPr="004540B9" w:rsidRDefault="000C5451" w:rsidP="00846EF8">
      <w:pPr>
        <w:spacing w:after="0" w:line="288" w:lineRule="auto"/>
        <w:ind w:left="1134" w:hanging="283"/>
        <w:rPr>
          <w:rFonts w:ascii="Times New Roman" w:hAnsi="Times New Roman" w:cs="Times New Roman"/>
          <w:b/>
          <w:bCs/>
          <w:sz w:val="26"/>
          <w:szCs w:val="26"/>
          <w:lang w:val="en-US"/>
        </w:rPr>
      </w:pPr>
      <w:r w:rsidRPr="004540B9">
        <w:rPr>
          <w:rFonts w:ascii="Times New Roman" w:hAnsi="Times New Roman" w:cs="Times New Roman"/>
          <w:b/>
          <w:bCs/>
          <w:sz w:val="26"/>
          <w:szCs w:val="26"/>
          <w:lang w:val="en-CA"/>
        </w:rPr>
        <w:t>Đặc điểm nổi bật</w:t>
      </w:r>
      <w:r w:rsidRPr="004540B9">
        <w:rPr>
          <w:rFonts w:ascii="Times New Roman" w:hAnsi="Times New Roman" w:cs="Times New Roman"/>
          <w:b/>
          <w:sz w:val="26"/>
          <w:szCs w:val="26"/>
          <w:lang w:val="en-US"/>
        </w:rPr>
        <w:t xml:space="preserve"> của AS608:</w:t>
      </w:r>
    </w:p>
    <w:p w14:paraId="66DFD263" w14:textId="77777777" w:rsidR="000C5451" w:rsidRPr="004540B9" w:rsidRDefault="000C5451" w:rsidP="00846EF8">
      <w:pPr>
        <w:spacing w:after="0" w:line="288" w:lineRule="auto"/>
        <w:ind w:left="851" w:firstLine="0"/>
        <w:rPr>
          <w:rFonts w:ascii="Times New Roman" w:hAnsi="Times New Roman" w:cs="Times New Roman"/>
          <w:sz w:val="26"/>
          <w:szCs w:val="26"/>
          <w:lang w:val="en-US"/>
        </w:rPr>
      </w:pPr>
      <w:r w:rsidRPr="004540B9">
        <w:rPr>
          <w:rFonts w:ascii="Times New Roman" w:hAnsi="Times New Roman" w:cs="Times New Roman"/>
          <w:b/>
          <w:bCs/>
          <w:sz w:val="26"/>
          <w:szCs w:val="26"/>
          <w:lang w:val="en-CA"/>
        </w:rPr>
        <w:t>Bộ xử lý và Bộ nhớ tích hợp:</w:t>
      </w:r>
      <w:r w:rsidRPr="004540B9">
        <w:rPr>
          <w:rFonts w:ascii="Times New Roman" w:hAnsi="Times New Roman" w:cs="Times New Roman"/>
          <w:sz w:val="26"/>
          <w:szCs w:val="26"/>
          <w:lang w:val="en-US"/>
        </w:rPr>
        <w:t xml:space="preserve"> AS608 có chip xử lý riêng để thực hiện các thuật toán nhận dạng, trích xuất và lưu trữ dữ liệu vân tay (template). Điều này giúp giảm tải cho ESP32.</w:t>
      </w:r>
    </w:p>
    <w:p w14:paraId="3397068B" w14:textId="77777777" w:rsidR="000C5451" w:rsidRPr="004540B9" w:rsidRDefault="000C5451" w:rsidP="00846EF8">
      <w:pPr>
        <w:spacing w:after="0" w:line="288" w:lineRule="auto"/>
        <w:ind w:left="851" w:firstLine="0"/>
        <w:rPr>
          <w:rFonts w:ascii="Times New Roman" w:hAnsi="Times New Roman" w:cs="Times New Roman"/>
          <w:sz w:val="26"/>
          <w:szCs w:val="26"/>
          <w:lang w:val="en-US"/>
        </w:rPr>
      </w:pPr>
      <w:r w:rsidRPr="004540B9">
        <w:rPr>
          <w:rFonts w:ascii="Times New Roman" w:hAnsi="Times New Roman" w:cs="Times New Roman"/>
          <w:b/>
          <w:bCs/>
          <w:sz w:val="26"/>
          <w:szCs w:val="26"/>
          <w:lang w:val="en-CA"/>
        </w:rPr>
        <w:t>Công nghệ Quang học (Optical</w:t>
      </w:r>
      <w:r w:rsidRPr="004540B9">
        <w:rPr>
          <w:rFonts w:ascii="Times New Roman" w:hAnsi="Times New Roman" w:cs="Times New Roman"/>
          <w:sz w:val="26"/>
          <w:szCs w:val="26"/>
          <w:lang w:val="en-US"/>
        </w:rPr>
        <w:t>): Sử dụng ánh sáng để chụp ảnh vân tay, cho độ bền và độ chính xác cao.</w:t>
      </w:r>
    </w:p>
    <w:p w14:paraId="43E2CF86" w14:textId="77777777" w:rsidR="000C5451" w:rsidRPr="004540B9" w:rsidRDefault="000C5451" w:rsidP="00846EF8">
      <w:pPr>
        <w:spacing w:after="0" w:line="288" w:lineRule="auto"/>
        <w:ind w:left="851" w:firstLine="0"/>
        <w:rPr>
          <w:rFonts w:ascii="Times New Roman" w:hAnsi="Times New Roman" w:cs="Times New Roman"/>
          <w:sz w:val="26"/>
          <w:szCs w:val="26"/>
          <w:lang w:val="en-US"/>
        </w:rPr>
      </w:pPr>
      <w:r w:rsidRPr="004540B9">
        <w:rPr>
          <w:rFonts w:ascii="Times New Roman" w:hAnsi="Times New Roman" w:cs="Times New Roman"/>
          <w:b/>
          <w:bCs/>
          <w:sz w:val="26"/>
          <w:szCs w:val="26"/>
          <w:lang w:val="en-CA"/>
        </w:rPr>
        <w:t>Giao tiếp UART (Serial):</w:t>
      </w:r>
      <w:r w:rsidRPr="004540B9">
        <w:rPr>
          <w:rFonts w:ascii="Times New Roman" w:hAnsi="Times New Roman" w:cs="Times New Roman"/>
          <w:sz w:val="26"/>
          <w:szCs w:val="26"/>
          <w:lang w:val="en-US"/>
        </w:rPr>
        <w:t xml:space="preserve"> Sử dụng giao tiếp nối tiếp TTL (Rx, Tx) để dễ dàng kết nối với ESP32.</w:t>
      </w:r>
    </w:p>
    <w:p w14:paraId="6F401707" w14:textId="77777777" w:rsidR="000C5451" w:rsidRPr="004540B9" w:rsidRDefault="000C5451" w:rsidP="00846EF8">
      <w:pPr>
        <w:spacing w:after="0" w:line="288" w:lineRule="auto"/>
        <w:ind w:left="851" w:firstLine="0"/>
        <w:rPr>
          <w:rFonts w:ascii="Times New Roman" w:hAnsi="Times New Roman" w:cs="Times New Roman"/>
          <w:sz w:val="26"/>
          <w:szCs w:val="26"/>
          <w:lang w:val="en-US"/>
        </w:rPr>
      </w:pPr>
      <w:r w:rsidRPr="004540B9">
        <w:rPr>
          <w:rFonts w:ascii="Times New Roman" w:hAnsi="Times New Roman" w:cs="Times New Roman"/>
          <w:b/>
          <w:bCs/>
          <w:sz w:val="26"/>
          <w:szCs w:val="26"/>
          <w:lang w:val="en-CA"/>
        </w:rPr>
        <w:t>Chế độ hoạt động đa dạng:</w:t>
      </w:r>
      <w:r w:rsidRPr="004540B9">
        <w:rPr>
          <w:rFonts w:ascii="Times New Roman" w:hAnsi="Times New Roman" w:cs="Times New Roman"/>
          <w:sz w:val="26"/>
          <w:szCs w:val="26"/>
          <w:lang w:val="en-US"/>
        </w:rPr>
        <w:t xml:space="preserve"> Hỗ trợ chế độ Enroll (Đăng ký/Lưu vân tay) và Identify/Verify (Xác thực/So sánh vân tay), Xóa vân tay.</w:t>
      </w:r>
    </w:p>
    <w:p w14:paraId="08C04F19" w14:textId="77777777" w:rsidR="000C5451" w:rsidRPr="004540B9" w:rsidRDefault="000C5451" w:rsidP="00846EF8">
      <w:pPr>
        <w:spacing w:after="0" w:line="288" w:lineRule="auto"/>
        <w:ind w:left="851" w:firstLine="0"/>
        <w:rPr>
          <w:rFonts w:ascii="Times New Roman" w:hAnsi="Times New Roman" w:cs="Times New Roman"/>
          <w:sz w:val="26"/>
          <w:szCs w:val="26"/>
          <w:lang w:val="en-US"/>
        </w:rPr>
      </w:pPr>
      <w:r w:rsidRPr="004540B9">
        <w:rPr>
          <w:rFonts w:ascii="Times New Roman" w:hAnsi="Times New Roman" w:cs="Times New Roman"/>
          <w:b/>
          <w:bCs/>
          <w:sz w:val="26"/>
          <w:szCs w:val="26"/>
          <w:lang w:val="en-CA"/>
        </w:rPr>
        <w:t>Vai trò của AS608 trong đề tài:</w:t>
      </w:r>
    </w:p>
    <w:p w14:paraId="54A726C1" w14:textId="77777777" w:rsidR="000C5451" w:rsidRPr="004540B9" w:rsidRDefault="000C5451" w:rsidP="00846EF8">
      <w:pPr>
        <w:pStyle w:val="ListParagraph"/>
        <w:numPr>
          <w:ilvl w:val="0"/>
          <w:numId w:val="15"/>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CA"/>
        </w:rPr>
        <w:t>Quét và ghi nhận dữ liệu vân tay của sinh viên tại phòng học</w:t>
      </w:r>
    </w:p>
    <w:p w14:paraId="2B86AE8E" w14:textId="77777777" w:rsidR="000C5451" w:rsidRPr="004540B9" w:rsidRDefault="000C5451" w:rsidP="00846EF8">
      <w:pPr>
        <w:pStyle w:val="ListParagraph"/>
        <w:numPr>
          <w:ilvl w:val="0"/>
          <w:numId w:val="15"/>
        </w:numPr>
        <w:spacing w:after="0"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Tạo template dữ liệu đặc trưng và gửi sang ESP32 xử lý.</w:t>
      </w:r>
    </w:p>
    <w:p w14:paraId="68E33B66" w14:textId="77777777" w:rsidR="000C5451" w:rsidRPr="004540B9" w:rsidRDefault="000C5451" w:rsidP="00846EF8">
      <w:pPr>
        <w:pStyle w:val="ListParagraph"/>
        <w:numPr>
          <w:ilvl w:val="0"/>
          <w:numId w:val="15"/>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CA"/>
        </w:rPr>
        <w:t>Định danh sinh viên một cách duy nhất, đảm bảo chống gian lận điểm danh thay</w:t>
      </w:r>
    </w:p>
    <w:p w14:paraId="5844ECF8" w14:textId="046CD7F0" w:rsidR="000C5451" w:rsidRPr="00971D42" w:rsidRDefault="000C5451" w:rsidP="00846EF8">
      <w:pPr>
        <w:pStyle w:val="ListParagraph"/>
        <w:numPr>
          <w:ilvl w:val="0"/>
          <w:numId w:val="15"/>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CA"/>
        </w:rPr>
        <w:t>Đồng bộ dữ liệu điểm danh lên hệ thống Web thông qua ESP32 và API backend</w:t>
      </w:r>
    </w:p>
    <w:p w14:paraId="2DFE9BCC" w14:textId="77777777" w:rsidR="000C5451" w:rsidRPr="004540B9" w:rsidRDefault="000C5451" w:rsidP="00846EF8">
      <w:pPr>
        <w:spacing w:after="0" w:line="288" w:lineRule="auto"/>
        <w:ind w:left="1134" w:hanging="283"/>
        <w:rPr>
          <w:rFonts w:ascii="Times New Roman" w:hAnsi="Times New Roman" w:cs="Times New Roman"/>
          <w:sz w:val="26"/>
          <w:szCs w:val="26"/>
          <w:lang w:val="en-CA"/>
        </w:rPr>
      </w:pPr>
      <w:r w:rsidRPr="004540B9">
        <w:rPr>
          <w:rFonts w:ascii="Times New Roman" w:hAnsi="Times New Roman" w:cs="Times New Roman"/>
          <w:b/>
          <w:bCs/>
          <w:sz w:val="26"/>
          <w:szCs w:val="26"/>
          <w:lang w:val="en-CA"/>
        </w:rPr>
        <w:t>Ưu điểm khi lựa chọn AS608 cho hệ thống</w:t>
      </w:r>
      <w:r w:rsidRPr="004540B9">
        <w:rPr>
          <w:rFonts w:ascii="Times New Roman" w:hAnsi="Times New Roman" w:cs="Times New Roman"/>
          <w:sz w:val="26"/>
          <w:szCs w:val="26"/>
          <w:lang w:val="en-CA"/>
        </w:rPr>
        <w:t>:</w:t>
      </w:r>
    </w:p>
    <w:p w14:paraId="1BABB854" w14:textId="77777777" w:rsidR="000C5451" w:rsidRPr="004540B9" w:rsidRDefault="000C5451" w:rsidP="00846EF8">
      <w:pPr>
        <w:pStyle w:val="ListParagraph"/>
        <w:numPr>
          <w:ilvl w:val="0"/>
          <w:numId w:val="16"/>
        </w:numPr>
        <w:spacing w:after="0"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Hoạt động Độc lập (Standalone):</w:t>
      </w:r>
      <w:r w:rsidRPr="004540B9">
        <w:rPr>
          <w:rFonts w:ascii="Times New Roman" w:hAnsi="Times New Roman" w:cs="Times New Roman"/>
          <w:sz w:val="26"/>
          <w:szCs w:val="26"/>
          <w:lang w:val="en-CA"/>
        </w:rPr>
        <w:t xml:space="preserve"> AS608 tự xử lý thuật toán nhận dạng (ASIC Chip), giúp ESP32 chỉ cần gửi lệnh và nhận kết quả, không cần tài nguyên tính toán lớn.</w:t>
      </w:r>
    </w:p>
    <w:p w14:paraId="25CB327A" w14:textId="77777777" w:rsidR="000C5451" w:rsidRPr="004540B9" w:rsidRDefault="000C5451" w:rsidP="00265B70">
      <w:pPr>
        <w:pStyle w:val="ListParagraph"/>
        <w:numPr>
          <w:ilvl w:val="0"/>
          <w:numId w:val="16"/>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Giá thành Hợp lý</w:t>
      </w:r>
      <w:r w:rsidRPr="004540B9">
        <w:rPr>
          <w:rFonts w:ascii="Times New Roman" w:hAnsi="Times New Roman" w:cs="Times New Roman"/>
          <w:sz w:val="26"/>
          <w:szCs w:val="26"/>
          <w:lang w:val="en-CA"/>
        </w:rPr>
        <w:t>: Là lựa chọn tối ưu về chi phí cho các dự án quy mô nhỏ và vừa.</w:t>
      </w:r>
    </w:p>
    <w:p w14:paraId="7F5C427D" w14:textId="77777777" w:rsidR="000C5451" w:rsidRPr="004540B9" w:rsidRDefault="000C5451" w:rsidP="00265B70">
      <w:pPr>
        <w:pStyle w:val="ListParagraph"/>
        <w:numPr>
          <w:ilvl w:val="0"/>
          <w:numId w:val="16"/>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Dễ dàng Tích hợp:</w:t>
      </w:r>
      <w:r w:rsidRPr="004540B9">
        <w:rPr>
          <w:rFonts w:ascii="Times New Roman" w:hAnsi="Times New Roman" w:cs="Times New Roman"/>
          <w:sz w:val="26"/>
          <w:szCs w:val="26"/>
          <w:lang w:val="en-CA"/>
        </w:rPr>
        <w:t xml:space="preserve"> Giao tiếp UART đơn giản, có sẵn thư viện hỗ trợ tốt cho nền tảng Arduino (dùng cho ESP32).</w:t>
      </w:r>
    </w:p>
    <w:p w14:paraId="116FC341" w14:textId="77777777" w:rsidR="000C5451" w:rsidRPr="004540B9" w:rsidRDefault="000C5451" w:rsidP="00265B70">
      <w:pPr>
        <w:pStyle w:val="ListParagraph"/>
        <w:numPr>
          <w:ilvl w:val="0"/>
          <w:numId w:val="16"/>
        </w:numPr>
        <w:spacing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lastRenderedPageBreak/>
        <w:t>Bảo mật Tốt:</w:t>
      </w:r>
      <w:r w:rsidRPr="004540B9">
        <w:rPr>
          <w:rFonts w:ascii="Times New Roman" w:hAnsi="Times New Roman" w:cs="Times New Roman"/>
          <w:sz w:val="26"/>
          <w:szCs w:val="26"/>
          <w:lang w:val="en-CA"/>
        </w:rPr>
        <w:t xml:space="preserve"> Mẫu vân tay được lưu dưới dạng template (dữ liệu nhị phân) chứ không phải ảnh gốc, khó bị sao chép ngược</w:t>
      </w:r>
    </w:p>
    <w:p w14:paraId="76D4361D" w14:textId="29DBF485" w:rsidR="000C5451" w:rsidRPr="00846EF8" w:rsidRDefault="00846EF8" w:rsidP="00846EF8">
      <w:pPr>
        <w:spacing w:line="288" w:lineRule="auto"/>
        <w:ind w:left="1134" w:hanging="283"/>
        <w:rPr>
          <w:rFonts w:ascii="Times New Roman" w:hAnsi="Times New Roman" w:cs="Times New Roman"/>
          <w:sz w:val="26"/>
          <w:szCs w:val="26"/>
          <w:lang w:val="en-CA"/>
        </w:rPr>
      </w:pPr>
      <w:r w:rsidRPr="004540B9">
        <w:rPr>
          <w:noProof/>
        </w:rPr>
        <mc:AlternateContent>
          <mc:Choice Requires="wps">
            <w:drawing>
              <wp:anchor distT="0" distB="0" distL="114300" distR="114300" simplePos="0" relativeHeight="251511808" behindDoc="0" locked="0" layoutInCell="1" allowOverlap="1" wp14:anchorId="4551729D" wp14:editId="69552FFE">
                <wp:simplePos x="0" y="0"/>
                <wp:positionH relativeFrom="column">
                  <wp:posOffset>1076325</wp:posOffset>
                </wp:positionH>
                <wp:positionV relativeFrom="paragraph">
                  <wp:posOffset>2992120</wp:posOffset>
                </wp:positionV>
                <wp:extent cx="3657600" cy="635"/>
                <wp:effectExtent l="0" t="0" r="0" b="0"/>
                <wp:wrapTopAndBottom/>
                <wp:docPr id="2066452166"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7840EDDC" w14:textId="2132E4C6" w:rsidR="000C5451" w:rsidRPr="001462B0" w:rsidRDefault="000C5451" w:rsidP="000C5451">
                            <w:pPr>
                              <w:pStyle w:val="Caption"/>
                              <w:jc w:val="center"/>
                              <w:rPr>
                                <w:b/>
                                <w:bCs/>
                                <w:noProof/>
                                <w:color w:val="auto"/>
                                <w:sz w:val="26"/>
                                <w:szCs w:val="26"/>
                                <w:lang w:val="en-CA"/>
                              </w:rPr>
                            </w:pPr>
                            <w:bookmarkStart w:id="80" w:name="_Toc215950064"/>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5</w:t>
                            </w:r>
                            <w:r w:rsidRPr="001462B0">
                              <w:rPr>
                                <w:color w:val="auto"/>
                                <w:sz w:val="26"/>
                                <w:szCs w:val="26"/>
                              </w:rPr>
                              <w:fldChar w:fldCharType="end"/>
                            </w:r>
                            <w:r w:rsidRPr="001462B0">
                              <w:rPr>
                                <w:color w:val="auto"/>
                                <w:sz w:val="26"/>
                                <w:szCs w:val="26"/>
                              </w:rPr>
                              <w:t>: Sơ đồ chân AS608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1729D" id="_x0000_s1030" type="#_x0000_t202" style="position:absolute;left:0;text-align:left;margin-left:84.75pt;margin-top:235.6pt;width:4in;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h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c2n+ZRCkmLz65t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" stroked="f">
                <v:textbox style="mso-fit-shape-to-text:t" inset="0,0,0,0">
                  <w:txbxContent>
                    <w:p w14:paraId="7840EDDC" w14:textId="2132E4C6" w:rsidR="000C5451" w:rsidRPr="001462B0" w:rsidRDefault="000C5451" w:rsidP="000C5451">
                      <w:pPr>
                        <w:pStyle w:val="Caption"/>
                        <w:jc w:val="center"/>
                        <w:rPr>
                          <w:b/>
                          <w:bCs/>
                          <w:noProof/>
                          <w:color w:val="auto"/>
                          <w:sz w:val="26"/>
                          <w:szCs w:val="26"/>
                          <w:lang w:val="en-CA"/>
                        </w:rPr>
                      </w:pPr>
                      <w:bookmarkStart w:id="81" w:name="_Toc215950064"/>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5</w:t>
                      </w:r>
                      <w:r w:rsidRPr="001462B0">
                        <w:rPr>
                          <w:color w:val="auto"/>
                          <w:sz w:val="26"/>
                          <w:szCs w:val="26"/>
                        </w:rPr>
                        <w:fldChar w:fldCharType="end"/>
                      </w:r>
                      <w:r w:rsidRPr="001462B0">
                        <w:rPr>
                          <w:color w:val="auto"/>
                          <w:sz w:val="26"/>
                          <w:szCs w:val="26"/>
                        </w:rPr>
                        <w:t>: Sơ đồ chân AS608</w:t>
                      </w:r>
                      <w:bookmarkEnd w:id="81"/>
                    </w:p>
                  </w:txbxContent>
                </v:textbox>
                <w10:wrap type="topAndBottom"/>
              </v:shape>
            </w:pict>
          </mc:Fallback>
        </mc:AlternateContent>
      </w:r>
      <w:r w:rsidRPr="004540B9">
        <w:rPr>
          <w:rFonts w:ascii="Times New Roman" w:hAnsi="Times New Roman" w:cs="Times New Roman"/>
          <w:b/>
          <w:bCs/>
          <w:noProof/>
          <w:sz w:val="26"/>
          <w:szCs w:val="26"/>
          <w:lang w:val="en-CA"/>
        </w:rPr>
        <w:drawing>
          <wp:anchor distT="0" distB="0" distL="114300" distR="114300" simplePos="0" relativeHeight="250917888" behindDoc="0" locked="0" layoutInCell="1" allowOverlap="1" wp14:anchorId="7ABBD9CB" wp14:editId="5197B9DD">
            <wp:simplePos x="0" y="0"/>
            <wp:positionH relativeFrom="margin">
              <wp:align>center</wp:align>
            </wp:positionH>
            <wp:positionV relativeFrom="paragraph">
              <wp:posOffset>300990</wp:posOffset>
            </wp:positionV>
            <wp:extent cx="3657600" cy="2624455"/>
            <wp:effectExtent l="0" t="0" r="0" b="4445"/>
            <wp:wrapTopAndBottom/>
            <wp:docPr id="2051223036" name="Picture 8"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23036" name="Picture 8" descr="A close-up of a circuit board&#10;&#10;AI-generated content may be incorrect."/>
                    <pic:cNvPicPr/>
                  </pic:nvPicPr>
                  <pic:blipFill rotWithShape="1">
                    <a:blip r:embed="rId19">
                      <a:extLst>
                        <a:ext uri="{28A0092B-C50C-407E-A947-70E740481C1C}">
                          <a14:useLocalDpi xmlns:a14="http://schemas.microsoft.com/office/drawing/2010/main" val="0"/>
                        </a:ext>
                      </a:extLst>
                    </a:blip>
                    <a:srcRect l="7978" t="15315" r="17997" b="31554"/>
                    <a:stretch>
                      <a:fillRect/>
                    </a:stretch>
                  </pic:blipFill>
                  <pic:spPr bwMode="auto">
                    <a:xfrm>
                      <a:off x="0" y="0"/>
                      <a:ext cx="3657600" cy="262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bCs/>
          <w:sz w:val="26"/>
          <w:szCs w:val="26"/>
          <w:lang w:val="en-CA"/>
        </w:rPr>
        <w:t>Cấu trúc sơ đồ chân:</w:t>
      </w:r>
    </w:p>
    <w:tbl>
      <w:tblPr>
        <w:tblW w:w="6371" w:type="dxa"/>
        <w:jc w:val="center"/>
        <w:tblCellSpacing w:w="15" w:type="dxa"/>
        <w:tblCellMar>
          <w:left w:w="0" w:type="dxa"/>
          <w:right w:w="0" w:type="dxa"/>
        </w:tblCellMar>
        <w:tblLook w:val="04A0" w:firstRow="1" w:lastRow="0" w:firstColumn="1" w:lastColumn="0" w:noHBand="0" w:noVBand="1"/>
      </w:tblPr>
      <w:tblGrid>
        <w:gridCol w:w="1145"/>
        <w:gridCol w:w="1824"/>
        <w:gridCol w:w="3402"/>
      </w:tblGrid>
      <w:tr w:rsidR="000C5451" w:rsidRPr="004540B9" w14:paraId="51499D7C" w14:textId="77777777" w:rsidTr="009F71AA">
        <w:trPr>
          <w:trHeight w:val="290"/>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2CDE76"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Stt</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F2C4F"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 xml:space="preserve">Tên Chân </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33AB90"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Chức năng</w:t>
            </w:r>
          </w:p>
        </w:tc>
      </w:tr>
      <w:tr w:rsidR="000C5451" w:rsidRPr="004540B9" w14:paraId="1A82A322" w14:textId="77777777" w:rsidTr="009F71AA">
        <w:trPr>
          <w:trHeight w:val="197"/>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B86A6"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1</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957A8"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V+</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04C190"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Nguồn cấp chính (Power) (Thường 5V)</w:t>
            </w:r>
          </w:p>
        </w:tc>
      </w:tr>
      <w:tr w:rsidR="000C5451" w:rsidRPr="004540B9" w14:paraId="3451D09E" w14:textId="77777777" w:rsidTr="009F71AA">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B8FF75"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2</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CF681"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GND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F9AC3E"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Đất (Ground)</w:t>
            </w:r>
          </w:p>
        </w:tc>
      </w:tr>
      <w:tr w:rsidR="000C5451" w:rsidRPr="004540B9" w14:paraId="5087BF75" w14:textId="77777777" w:rsidTr="009F71AA">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BD0E3F"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3</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8605B"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TX</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F531E3"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Truyền dữ liệu UART</w:t>
            </w:r>
          </w:p>
        </w:tc>
      </w:tr>
      <w:tr w:rsidR="000C5451" w:rsidRPr="004540B9" w14:paraId="4CC5F0A4" w14:textId="77777777" w:rsidTr="009F71AA">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8DE39"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4</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01E7B4"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RX</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22CAAC"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Nhận dữ liệu UART</w:t>
            </w:r>
          </w:p>
        </w:tc>
      </w:tr>
      <w:tr w:rsidR="000C5451" w:rsidRPr="004540B9" w14:paraId="18850E61" w14:textId="77777777" w:rsidTr="009F71AA">
        <w:trPr>
          <w:trHeight w:val="101"/>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AD9A58"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5</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0708D7"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TCH</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EB2F5E"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Cảm ứng (Touch)</w:t>
            </w:r>
          </w:p>
        </w:tc>
      </w:tr>
      <w:tr w:rsidR="004540B9" w:rsidRPr="00A73D3D" w14:paraId="2EBF6A56" w14:textId="77777777" w:rsidTr="009F71AA">
        <w:trPr>
          <w:trHeight w:val="298"/>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8561ED"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6</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0A8DE6"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VA</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F2915E" w14:textId="77777777" w:rsidR="000C5451" w:rsidRPr="004540B9" w:rsidRDefault="000C5451" w:rsidP="00846EF8">
            <w:pPr>
              <w:spacing w:after="0" w:line="240" w:lineRule="auto"/>
              <w:ind w:left="284" w:firstLine="0"/>
              <w:rPr>
                <w:rFonts w:ascii="Times New Roman" w:hAnsi="Times New Roman" w:cs="Times New Roman"/>
                <w:sz w:val="26"/>
                <w:szCs w:val="26"/>
                <w:lang w:val="sv-SE"/>
              </w:rPr>
            </w:pPr>
            <w:r w:rsidRPr="004540B9">
              <w:rPr>
                <w:rFonts w:ascii="Times New Roman" w:hAnsi="Times New Roman" w:cs="Times New Roman"/>
                <w:sz w:val="26"/>
                <w:szCs w:val="26"/>
                <w:lang w:val="sv-SE"/>
              </w:rPr>
              <w:t>Nguồn Analog/Tham chiếu (Voltage Analog)</w:t>
            </w:r>
          </w:p>
        </w:tc>
      </w:tr>
      <w:tr w:rsidR="000C5451" w:rsidRPr="004540B9" w14:paraId="76C599A0" w14:textId="77777777" w:rsidTr="009F71AA">
        <w:trPr>
          <w:trHeight w:val="197"/>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F3F03"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7</w:t>
            </w: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01116E"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6A3C6"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Dữ liệu USB Dương (USB Data +)</w:t>
            </w:r>
          </w:p>
        </w:tc>
      </w:tr>
      <w:tr w:rsidR="000C5451" w:rsidRPr="004540B9" w14:paraId="37CE5FC4" w14:textId="77777777" w:rsidTr="009F71AA">
        <w:trPr>
          <w:trHeight w:val="197"/>
          <w:tblCellSpacing w:w="15" w:type="dxa"/>
          <w:jc w:val="cent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A37FE5"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8</w:t>
            </w:r>
          </w:p>
          <w:p w14:paraId="3C6E4171" w14:textId="77777777" w:rsidR="000C5451" w:rsidRPr="004540B9" w:rsidRDefault="000C5451" w:rsidP="00846EF8">
            <w:pPr>
              <w:spacing w:after="0" w:line="240" w:lineRule="auto"/>
              <w:ind w:left="284" w:firstLine="0"/>
              <w:rPr>
                <w:rFonts w:ascii="Times New Roman" w:hAnsi="Times New Roman" w:cs="Times New Roman"/>
                <w:sz w:val="26"/>
                <w:szCs w:val="26"/>
              </w:rPr>
            </w:pPr>
          </w:p>
        </w:tc>
        <w:tc>
          <w:tcPr>
            <w:tcW w:w="17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1704D" w14:textId="77777777" w:rsidR="000C5451" w:rsidRPr="004540B9" w:rsidRDefault="000C5451" w:rsidP="00846EF8">
            <w:pPr>
              <w:spacing w:after="0" w:line="240" w:lineRule="auto"/>
              <w:ind w:left="284" w:firstLine="0"/>
              <w:rPr>
                <w:rFonts w:ascii="Times New Roman" w:hAnsi="Times New Roman" w:cs="Times New Roman"/>
                <w:sz w:val="26"/>
                <w:szCs w:val="26"/>
              </w:rPr>
            </w:pPr>
            <w:r w:rsidRPr="004540B9">
              <w:rPr>
                <w:rFonts w:ascii="Times New Roman" w:hAnsi="Times New Roman" w:cs="Times New Roman"/>
                <w:b/>
                <w:bCs/>
                <w:sz w:val="26"/>
                <w:szCs w:val="26"/>
              </w:rPr>
              <w:t>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CE3B86" w14:textId="77777777" w:rsidR="000C5451" w:rsidRPr="004540B9" w:rsidRDefault="000C5451" w:rsidP="00846EF8">
            <w:pPr>
              <w:keepNext/>
              <w:spacing w:after="0" w:line="240" w:lineRule="auto"/>
              <w:ind w:left="284" w:firstLine="0"/>
              <w:rPr>
                <w:rFonts w:ascii="Times New Roman" w:hAnsi="Times New Roman" w:cs="Times New Roman"/>
                <w:sz w:val="26"/>
                <w:szCs w:val="26"/>
              </w:rPr>
            </w:pPr>
            <w:r w:rsidRPr="004540B9">
              <w:rPr>
                <w:rFonts w:ascii="Times New Roman" w:hAnsi="Times New Roman" w:cs="Times New Roman"/>
                <w:sz w:val="26"/>
                <w:szCs w:val="26"/>
              </w:rPr>
              <w:t>Dữ liệu USB Âm (USB Data -)</w:t>
            </w:r>
          </w:p>
        </w:tc>
      </w:tr>
    </w:tbl>
    <w:p w14:paraId="033CC51D" w14:textId="06C5EF7C" w:rsidR="000C5451" w:rsidRPr="004540B9" w:rsidRDefault="000C5451" w:rsidP="000C5451">
      <w:pPr>
        <w:pStyle w:val="Caption"/>
        <w:jc w:val="center"/>
        <w:rPr>
          <w:color w:val="auto"/>
          <w:sz w:val="26"/>
          <w:szCs w:val="26"/>
        </w:rPr>
      </w:pPr>
      <w:bookmarkStart w:id="82" w:name="_Toc215694986"/>
      <w:bookmarkStart w:id="83" w:name="_Toc215707654"/>
      <w:bookmarkStart w:id="84" w:name="_Toc215821884"/>
      <w:bookmarkStart w:id="85" w:name="_Toc216018956"/>
      <w:r w:rsidRPr="004540B9">
        <w:rPr>
          <w:color w:val="auto"/>
          <w:sz w:val="26"/>
          <w:szCs w:val="26"/>
        </w:rPr>
        <w:t>Bảng</w:t>
      </w:r>
      <w:r w:rsidR="00EA1DF9" w:rsidRPr="004540B9">
        <w:rPr>
          <w:color w:val="auto"/>
          <w:sz w:val="26"/>
          <w:szCs w:val="26"/>
        </w:rPr>
        <w:t xml:space="preserve"> 2</w:t>
      </w:r>
      <w:r w:rsidRPr="004540B9">
        <w:rPr>
          <w:color w:val="auto"/>
          <w:sz w:val="26"/>
          <w:szCs w:val="26"/>
        </w:rPr>
        <w:t xml:space="preserve">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Danh sách các chức năng chân của AS608</w:t>
      </w:r>
      <w:bookmarkEnd w:id="84"/>
      <w:bookmarkEnd w:id="85"/>
    </w:p>
    <w:p w14:paraId="59D55D48" w14:textId="0DA7826A" w:rsidR="000C5451" w:rsidRPr="00F02628" w:rsidRDefault="000C5451" w:rsidP="00F02628">
      <w:pPr>
        <w:pStyle w:val="Heading2"/>
        <w:rPr>
          <w:rFonts w:ascii="Times New Roman" w:hAnsi="Times New Roman" w:cs="Times New Roman"/>
          <w:i/>
          <w:iCs/>
          <w:color w:val="auto"/>
          <w:sz w:val="26"/>
          <w:szCs w:val="26"/>
          <w:lang w:val="en-US"/>
        </w:rPr>
      </w:pPr>
      <w:bookmarkStart w:id="86" w:name="_Toc215742370"/>
      <w:r w:rsidRPr="004540B9">
        <w:rPr>
          <w:rFonts w:ascii="Times New Roman" w:hAnsi="Times New Roman" w:cs="Times New Roman"/>
          <w:b/>
          <w:bCs/>
          <w:color w:val="auto"/>
          <w:sz w:val="26"/>
          <w:szCs w:val="26"/>
          <w:lang w:val="en-US"/>
        </w:rPr>
        <w:lastRenderedPageBreak/>
        <w:t>2.3 Màn hình LCD 1602 I2C</w:t>
      </w:r>
      <w:bookmarkEnd w:id="82"/>
      <w:bookmarkEnd w:id="83"/>
      <w:bookmarkEnd w:id="86"/>
    </w:p>
    <w:p w14:paraId="69687F5A" w14:textId="58B59CA9" w:rsidR="000C5451" w:rsidRPr="004540B9" w:rsidRDefault="000C5451" w:rsidP="000C5451">
      <w:pPr>
        <w:spacing w:line="288" w:lineRule="auto"/>
        <w:ind w:left="1134" w:hanging="414"/>
        <w:rPr>
          <w:rFonts w:ascii="Times New Roman" w:hAnsi="Times New Roman" w:cs="Times New Roman"/>
          <w:b/>
          <w:bCs/>
          <w:sz w:val="26"/>
          <w:szCs w:val="26"/>
          <w:lang w:val="en-US"/>
        </w:rPr>
      </w:pPr>
      <w:r w:rsidRPr="004540B9">
        <w:rPr>
          <w:rFonts w:ascii="Times New Roman" w:hAnsi="Times New Roman" w:cs="Times New Roman"/>
          <w:sz w:val="26"/>
          <w:szCs w:val="26"/>
          <w:lang w:val="en-US"/>
        </w:rPr>
        <w:tab/>
      </w:r>
      <w:r w:rsidRPr="004540B9">
        <w:rPr>
          <w:rFonts w:ascii="Times New Roman" w:hAnsi="Times New Roman" w:cs="Times New Roman"/>
          <w:sz w:val="26"/>
          <w:szCs w:val="26"/>
          <w:lang w:val="en-US"/>
        </w:rPr>
        <w:tab/>
      </w:r>
      <w:r w:rsidRPr="004540B9">
        <w:rPr>
          <w:rFonts w:ascii="Times New Roman" w:hAnsi="Times New Roman" w:cs="Times New Roman"/>
          <w:sz w:val="26"/>
          <w:szCs w:val="26"/>
          <w:lang w:val="en-US"/>
        </w:rPr>
        <w:tab/>
        <w:t xml:space="preserve">Module </w:t>
      </w:r>
      <w:r w:rsidRPr="004540B9">
        <w:rPr>
          <w:rFonts w:ascii="Times New Roman" w:hAnsi="Times New Roman" w:cs="Times New Roman"/>
          <w:b/>
          <w:bCs/>
          <w:sz w:val="26"/>
          <w:szCs w:val="26"/>
          <w:lang w:val="en-US"/>
        </w:rPr>
        <w:t>LCD 1602 I2C</w:t>
      </w:r>
      <w:r w:rsidRPr="004540B9">
        <w:rPr>
          <w:rFonts w:ascii="Times New Roman" w:hAnsi="Times New Roman" w:cs="Times New Roman"/>
          <w:sz w:val="26"/>
          <w:szCs w:val="26"/>
          <w:lang w:val="en-US"/>
        </w:rPr>
        <w:t xml:space="preserve"> là một thiết bị hiển thị văn bản phổ biến, kết hợp màn hình tinh thể lỏng </w:t>
      </w:r>
      <w:r w:rsidRPr="004540B9">
        <w:rPr>
          <w:rFonts w:ascii="Times New Roman" w:hAnsi="Times New Roman" w:cs="Times New Roman"/>
          <w:b/>
          <w:bCs/>
          <w:sz w:val="26"/>
          <w:szCs w:val="26"/>
          <w:lang w:val="en-US"/>
        </w:rPr>
        <w:t>LCD 1602</w:t>
      </w:r>
      <w:r w:rsidRPr="004540B9">
        <w:rPr>
          <w:rFonts w:ascii="Times New Roman" w:hAnsi="Times New Roman" w:cs="Times New Roman"/>
          <w:sz w:val="26"/>
          <w:szCs w:val="26"/>
          <w:lang w:val="en-US"/>
        </w:rPr>
        <w:t xml:space="preserve"> (hiển thị 16 ký tự trên 2 dòng) với một module giao tiếp nối tiếp </w:t>
      </w:r>
      <w:r w:rsidRPr="004540B9">
        <w:rPr>
          <w:rFonts w:ascii="Times New Roman" w:hAnsi="Times New Roman" w:cs="Times New Roman"/>
          <w:b/>
          <w:bCs/>
          <w:sz w:val="26"/>
          <w:szCs w:val="26"/>
          <w:lang w:val="en-US"/>
        </w:rPr>
        <w:t>I2C</w:t>
      </w:r>
      <w:r w:rsidRPr="004540B9">
        <w:rPr>
          <w:rFonts w:ascii="Times New Roman" w:hAnsi="Times New Roman" w:cs="Times New Roman"/>
          <w:sz w:val="26"/>
          <w:szCs w:val="26"/>
          <w:lang w:val="en-US"/>
        </w:rPr>
        <w:t xml:space="preserve">. Module I2C này, thường sử dụng chip </w:t>
      </w:r>
      <w:r w:rsidRPr="004540B9">
        <w:rPr>
          <w:rFonts w:ascii="Times New Roman" w:hAnsi="Times New Roman" w:cs="Times New Roman"/>
          <w:b/>
          <w:bCs/>
          <w:sz w:val="26"/>
          <w:szCs w:val="26"/>
          <w:lang w:val="en-US"/>
        </w:rPr>
        <w:t>PCF8574</w:t>
      </w:r>
      <w:r w:rsidRPr="004540B9">
        <w:rPr>
          <w:rFonts w:ascii="Times New Roman" w:hAnsi="Times New Roman" w:cs="Times New Roman"/>
          <w:sz w:val="26"/>
          <w:szCs w:val="26"/>
          <w:lang w:val="en-US"/>
        </w:rPr>
        <w:t xml:space="preserve">, đóng vai trò là một bộ mở rộng I/O, chuyển đổi giao tiếp song song phức tạp của LCD sang giao thức I2C chỉ cần </w:t>
      </w:r>
      <w:r w:rsidRPr="004540B9">
        <w:rPr>
          <w:rFonts w:ascii="Times New Roman" w:hAnsi="Times New Roman" w:cs="Times New Roman"/>
          <w:b/>
          <w:bCs/>
          <w:sz w:val="26"/>
          <w:szCs w:val="26"/>
          <w:lang w:val="en-US"/>
        </w:rPr>
        <w:t>hai chân dữ liệu</w:t>
      </w:r>
      <w:r w:rsidRPr="004540B9">
        <w:rPr>
          <w:rFonts w:ascii="Times New Roman" w:hAnsi="Times New Roman" w:cs="Times New Roman"/>
          <w:sz w:val="26"/>
          <w:szCs w:val="26"/>
          <w:lang w:val="en-US"/>
        </w:rPr>
        <w:t xml:space="preserve"> là </w:t>
      </w:r>
      <w:r w:rsidRPr="004540B9">
        <w:rPr>
          <w:rFonts w:ascii="Times New Roman" w:hAnsi="Times New Roman" w:cs="Times New Roman"/>
          <w:b/>
          <w:bCs/>
          <w:sz w:val="26"/>
          <w:szCs w:val="26"/>
          <w:lang w:val="en-US"/>
        </w:rPr>
        <w:t>SDA</w:t>
      </w:r>
      <w:r w:rsidRPr="004540B9">
        <w:rPr>
          <w:rFonts w:ascii="Times New Roman" w:hAnsi="Times New Roman" w:cs="Times New Roman"/>
          <w:sz w:val="26"/>
          <w:szCs w:val="26"/>
          <w:lang w:val="en-US"/>
        </w:rPr>
        <w:t xml:space="preserve"> (Dữ liệu) và </w:t>
      </w:r>
      <w:r w:rsidRPr="004540B9">
        <w:rPr>
          <w:rFonts w:ascii="Times New Roman" w:hAnsi="Times New Roman" w:cs="Times New Roman"/>
          <w:b/>
          <w:bCs/>
          <w:sz w:val="26"/>
          <w:szCs w:val="26"/>
          <w:lang w:val="en-US"/>
        </w:rPr>
        <w:t>SCL</w:t>
      </w:r>
      <w:r w:rsidRPr="004540B9">
        <w:rPr>
          <w:rFonts w:ascii="Times New Roman" w:hAnsi="Times New Roman" w:cs="Times New Roman"/>
          <w:sz w:val="26"/>
          <w:szCs w:val="26"/>
          <w:lang w:val="en-US"/>
        </w:rPr>
        <w:t xml:space="preserve"> (Xung nhịp). Lợi ích chính của việc này là </w:t>
      </w:r>
      <w:r w:rsidRPr="004540B9">
        <w:rPr>
          <w:rFonts w:ascii="Times New Roman" w:hAnsi="Times New Roman" w:cs="Times New Roman"/>
          <w:b/>
          <w:bCs/>
          <w:sz w:val="26"/>
          <w:szCs w:val="26"/>
          <w:lang w:val="en-US"/>
        </w:rPr>
        <w:t>tiết kiệm đáng kể số lượng chân GPIO</w:t>
      </w:r>
      <w:r w:rsidRPr="004540B9">
        <w:rPr>
          <w:rFonts w:ascii="Times New Roman" w:hAnsi="Times New Roman" w:cs="Times New Roman"/>
          <w:sz w:val="26"/>
          <w:szCs w:val="26"/>
          <w:lang w:val="en-US"/>
        </w:rPr>
        <w:t xml:space="preserve"> trên </w:t>
      </w:r>
      <w:r w:rsidRPr="004540B9">
        <w:rPr>
          <w:rFonts w:ascii="Times New Roman" w:hAnsi="Times New Roman" w:cs="Times New Roman"/>
          <w:b/>
          <w:bCs/>
          <w:sz w:val="26"/>
          <w:szCs w:val="26"/>
          <w:lang w:val="en-US"/>
        </w:rPr>
        <w:t>ESP32</w:t>
      </w:r>
      <w:r w:rsidRPr="004540B9">
        <w:rPr>
          <w:rFonts w:ascii="Times New Roman" w:hAnsi="Times New Roman" w:cs="Times New Roman"/>
          <w:sz w:val="26"/>
          <w:szCs w:val="26"/>
          <w:lang w:val="en-US"/>
        </w:rPr>
        <w:t xml:space="preserve">, giúp giải phóng tài nguyên cho các thiết bị ngoại vi khác như cảm biến vân tay </w:t>
      </w:r>
      <w:r w:rsidRPr="004540B9">
        <w:rPr>
          <w:rFonts w:ascii="Times New Roman" w:hAnsi="Times New Roman" w:cs="Times New Roman"/>
          <w:b/>
          <w:bCs/>
          <w:sz w:val="26"/>
          <w:szCs w:val="26"/>
          <w:lang w:val="en-US"/>
        </w:rPr>
        <w:t>AS608</w:t>
      </w:r>
      <w:r w:rsidRPr="004540B9">
        <w:rPr>
          <w:rFonts w:ascii="Times New Roman" w:hAnsi="Times New Roman" w:cs="Times New Roman"/>
          <w:sz w:val="26"/>
          <w:szCs w:val="26"/>
          <w:lang w:val="en-US"/>
        </w:rPr>
        <w:t xml:space="preserve">. </w:t>
      </w:r>
    </w:p>
    <w:p w14:paraId="68EA849F" w14:textId="6E42DDFE" w:rsidR="000C5451" w:rsidRPr="004540B9" w:rsidRDefault="00846EF8" w:rsidP="000C5451">
      <w:pPr>
        <w:spacing w:line="288" w:lineRule="auto"/>
        <w:rPr>
          <w:rFonts w:ascii="Times New Roman" w:hAnsi="Times New Roman" w:cs="Times New Roman"/>
          <w:b/>
          <w:bCs/>
          <w:sz w:val="26"/>
          <w:szCs w:val="26"/>
          <w:lang w:val="en-US"/>
        </w:rPr>
      </w:pPr>
      <w:r w:rsidRPr="004540B9">
        <w:rPr>
          <w:noProof/>
        </w:rPr>
        <mc:AlternateContent>
          <mc:Choice Requires="wps">
            <w:drawing>
              <wp:anchor distT="0" distB="0" distL="114300" distR="114300" simplePos="0" relativeHeight="252198912" behindDoc="0" locked="0" layoutInCell="1" allowOverlap="1" wp14:anchorId="5D7D739D" wp14:editId="05D926DD">
                <wp:simplePos x="0" y="0"/>
                <wp:positionH relativeFrom="column">
                  <wp:posOffset>1651635</wp:posOffset>
                </wp:positionH>
                <wp:positionV relativeFrom="paragraph">
                  <wp:posOffset>2603500</wp:posOffset>
                </wp:positionV>
                <wp:extent cx="2580005" cy="635"/>
                <wp:effectExtent l="0" t="0" r="0" b="6985"/>
                <wp:wrapTopAndBottom/>
                <wp:docPr id="825196252" name="Text Box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78C75E8B" w14:textId="12805B83" w:rsidR="000C5451" w:rsidRPr="001462B0" w:rsidRDefault="000C5451" w:rsidP="000C5451">
                            <w:pPr>
                              <w:pStyle w:val="Caption"/>
                              <w:jc w:val="center"/>
                              <w:rPr>
                                <w:b/>
                                <w:bCs/>
                                <w:noProof/>
                                <w:color w:val="auto"/>
                                <w:sz w:val="26"/>
                                <w:szCs w:val="26"/>
                              </w:rPr>
                            </w:pPr>
                            <w:bookmarkStart w:id="87" w:name="_Toc215950065"/>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6</w:t>
                            </w:r>
                            <w:r w:rsidRPr="001462B0">
                              <w:rPr>
                                <w:color w:val="auto"/>
                                <w:sz w:val="26"/>
                                <w:szCs w:val="26"/>
                              </w:rPr>
                              <w:fldChar w:fldCharType="end"/>
                            </w:r>
                            <w:r w:rsidRPr="001462B0">
                              <w:rPr>
                                <w:color w:val="auto"/>
                                <w:sz w:val="26"/>
                                <w:szCs w:val="26"/>
                              </w:rPr>
                              <w:t>: Tổng quan LCD 1602 I2C</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D739D" id="_x0000_s1031" type="#_x0000_t202" style="position:absolute;left:0;text-align:left;margin-left:130.05pt;margin-top:205pt;width:203.15pt;height:.0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" stroked="f">
                <v:textbox style="mso-fit-shape-to-text:t" inset="0,0,0,0">
                  <w:txbxContent>
                    <w:p w14:paraId="78C75E8B" w14:textId="12805B83" w:rsidR="000C5451" w:rsidRPr="001462B0" w:rsidRDefault="000C5451" w:rsidP="000C5451">
                      <w:pPr>
                        <w:pStyle w:val="Caption"/>
                        <w:jc w:val="center"/>
                        <w:rPr>
                          <w:b/>
                          <w:bCs/>
                          <w:noProof/>
                          <w:color w:val="auto"/>
                          <w:sz w:val="26"/>
                          <w:szCs w:val="26"/>
                        </w:rPr>
                      </w:pPr>
                      <w:bookmarkStart w:id="88" w:name="_Toc215950065"/>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6</w:t>
                      </w:r>
                      <w:r w:rsidRPr="001462B0">
                        <w:rPr>
                          <w:color w:val="auto"/>
                          <w:sz w:val="26"/>
                          <w:szCs w:val="26"/>
                        </w:rPr>
                        <w:fldChar w:fldCharType="end"/>
                      </w:r>
                      <w:r w:rsidRPr="001462B0">
                        <w:rPr>
                          <w:color w:val="auto"/>
                          <w:sz w:val="26"/>
                          <w:szCs w:val="26"/>
                        </w:rPr>
                        <w:t>: Tổng quan LCD 1602 I2C</w:t>
                      </w:r>
                      <w:bookmarkEnd w:id="88"/>
                    </w:p>
                  </w:txbxContent>
                </v:textbox>
                <w10:wrap type="topAndBottom"/>
              </v:shape>
            </w:pict>
          </mc:Fallback>
        </mc:AlternateContent>
      </w:r>
      <w:r w:rsidRPr="004540B9">
        <w:rPr>
          <w:rFonts w:ascii="Times New Roman" w:hAnsi="Times New Roman" w:cs="Times New Roman"/>
          <w:b/>
          <w:bCs/>
          <w:noProof/>
          <w:sz w:val="26"/>
          <w:szCs w:val="26"/>
          <w:lang w:val="en-US"/>
        </w:rPr>
        <w:drawing>
          <wp:anchor distT="0" distB="0" distL="114300" distR="114300" simplePos="0" relativeHeight="250893312" behindDoc="0" locked="0" layoutInCell="1" allowOverlap="1" wp14:anchorId="33C3033E" wp14:editId="3AD1CD3F">
            <wp:simplePos x="0" y="0"/>
            <wp:positionH relativeFrom="margin">
              <wp:posOffset>1653540</wp:posOffset>
            </wp:positionH>
            <wp:positionV relativeFrom="margin">
              <wp:posOffset>2615565</wp:posOffset>
            </wp:positionV>
            <wp:extent cx="2580005" cy="2159635"/>
            <wp:effectExtent l="0" t="0" r="0" b="0"/>
            <wp:wrapTopAndBottom/>
            <wp:docPr id="49790555" name="Picture 9"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555" name="Picture 9" descr="A close-up of a computer chip&#10;&#10;AI-generated content may be incorrect."/>
                    <pic:cNvPicPr/>
                  </pic:nvPicPr>
                  <pic:blipFill rotWithShape="1">
                    <a:blip r:embed="rId20">
                      <a:extLst>
                        <a:ext uri="{28A0092B-C50C-407E-A947-70E740481C1C}">
                          <a14:useLocalDpi xmlns:a14="http://schemas.microsoft.com/office/drawing/2010/main" val="0"/>
                        </a:ext>
                      </a:extLst>
                    </a:blip>
                    <a:srcRect l="7321" t="13425" r="7644" b="15371"/>
                    <a:stretch>
                      <a:fillRect/>
                    </a:stretch>
                  </pic:blipFill>
                  <pic:spPr bwMode="auto">
                    <a:xfrm>
                      <a:off x="0" y="0"/>
                      <a:ext cx="2580005"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bCs/>
          <w:sz w:val="26"/>
          <w:szCs w:val="26"/>
          <w:lang w:val="en-US"/>
        </w:rPr>
        <w:t>Đặc điểm nổi bật của màn hình LCD 1602 I2C:</w:t>
      </w:r>
    </w:p>
    <w:p w14:paraId="07EEBB4E" w14:textId="3732B7E2" w:rsidR="000C5451" w:rsidRPr="004540B9" w:rsidRDefault="000C5451" w:rsidP="00846EF8">
      <w:pPr>
        <w:pStyle w:val="ListParagraph"/>
        <w:numPr>
          <w:ilvl w:val="0"/>
          <w:numId w:val="17"/>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Giao tiếp I2C: Sử dụng chip PCF8574 để giao tiếp nối tiếp.</w:t>
      </w:r>
    </w:p>
    <w:p w14:paraId="6C945642" w14:textId="30BE92FF" w:rsidR="000C5451" w:rsidRPr="004540B9" w:rsidRDefault="000C5451" w:rsidP="00846EF8">
      <w:pPr>
        <w:pStyle w:val="ListParagraph"/>
        <w:numPr>
          <w:ilvl w:val="0"/>
          <w:numId w:val="17"/>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Tiết kiệm GPIO: Chỉ cần 4 chân (VCC, GND, SDA, SCL) thay vì 6-11 chân truyền thống.</w:t>
      </w:r>
    </w:p>
    <w:p w14:paraId="11BE014A" w14:textId="77777777" w:rsidR="000C5451" w:rsidRPr="004540B9" w:rsidRDefault="000C5451" w:rsidP="00846EF8">
      <w:pPr>
        <w:pStyle w:val="ListParagraph"/>
        <w:numPr>
          <w:ilvl w:val="0"/>
          <w:numId w:val="17"/>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Hiển thị 16x2: Khả năng hiển thị 16 ký tự trên 2 dòng.</w:t>
      </w:r>
    </w:p>
    <w:p w14:paraId="41442928" w14:textId="77777777" w:rsidR="000C5451" w:rsidRPr="004540B9" w:rsidRDefault="000C5451" w:rsidP="00846EF8">
      <w:pPr>
        <w:pStyle w:val="ListParagraph"/>
        <w:numPr>
          <w:ilvl w:val="0"/>
          <w:numId w:val="17"/>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Điều chỉnh Tương phản: Có biến trở để tùy chỉnh độ sắc nét của ký tự.</w:t>
      </w:r>
    </w:p>
    <w:p w14:paraId="6EEBC2FD" w14:textId="77777777" w:rsidR="000C5451" w:rsidRPr="004540B9" w:rsidRDefault="000C5451" w:rsidP="00846EF8">
      <w:pPr>
        <w:pStyle w:val="ListParagraph"/>
        <w:numPr>
          <w:ilvl w:val="0"/>
          <w:numId w:val="17"/>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Đèn nền: Hỗ trợ bật/tắt đèn nền màn hình.</w:t>
      </w:r>
    </w:p>
    <w:p w14:paraId="65A44D7B" w14:textId="77777777" w:rsidR="000C5451" w:rsidRPr="004540B9" w:rsidRDefault="000C5451" w:rsidP="00846EF8">
      <w:pPr>
        <w:spacing w:after="0" w:line="288" w:lineRule="auto"/>
        <w:rPr>
          <w:rFonts w:ascii="Times New Roman" w:hAnsi="Times New Roman" w:cs="Times New Roman"/>
          <w:sz w:val="26"/>
          <w:szCs w:val="26"/>
          <w:lang w:val="en-US"/>
        </w:rPr>
      </w:pPr>
      <w:r w:rsidRPr="004540B9">
        <w:rPr>
          <w:rFonts w:ascii="Times New Roman" w:hAnsi="Times New Roman" w:cs="Times New Roman"/>
          <w:b/>
          <w:bCs/>
          <w:sz w:val="26"/>
          <w:szCs w:val="26"/>
          <w:lang w:val="en-US"/>
        </w:rPr>
        <w:t>Vai trò của LCD 1602 I2C trong đề tài:</w:t>
      </w:r>
    </w:p>
    <w:p w14:paraId="6B3D6556" w14:textId="77777777" w:rsidR="000C5451" w:rsidRPr="004540B9" w:rsidRDefault="000C5451" w:rsidP="00846EF8">
      <w:pPr>
        <w:pStyle w:val="ListParagraph"/>
        <w:numPr>
          <w:ilvl w:val="0"/>
          <w:numId w:val="17"/>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Thông báo Điểm danh: Hiển thị kết quả xác thực vân tay (Thành công, Thất bại, ID Sinh viên).</w:t>
      </w:r>
    </w:p>
    <w:p w14:paraId="2D658589" w14:textId="77777777" w:rsidR="000C5451" w:rsidRPr="004540B9" w:rsidRDefault="000C5451" w:rsidP="00846EF8">
      <w:pPr>
        <w:pStyle w:val="ListParagraph"/>
        <w:numPr>
          <w:ilvl w:val="0"/>
          <w:numId w:val="17"/>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Hướng dẫn Thao tác: Hiển thị các lệnh hướng dẫn tức thời ("Chạm vân tay...", "Đang đăng ký...").</w:t>
      </w:r>
    </w:p>
    <w:p w14:paraId="2AC0A4D3" w14:textId="77777777" w:rsidR="000C5451" w:rsidRPr="004540B9" w:rsidRDefault="000C5451" w:rsidP="00846EF8">
      <w:pPr>
        <w:pStyle w:val="ListParagraph"/>
        <w:numPr>
          <w:ilvl w:val="0"/>
          <w:numId w:val="17"/>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Báo cáo Trạng thái: Thông báo về trạng thái hệ thống (kết nối WiFi, lỗi Server, v.v.).</w:t>
      </w:r>
    </w:p>
    <w:p w14:paraId="3B7FF424" w14:textId="77777777" w:rsidR="000C5451" w:rsidRPr="004540B9" w:rsidRDefault="000C5451" w:rsidP="00265B70">
      <w:pPr>
        <w:pStyle w:val="ListParagraph"/>
        <w:numPr>
          <w:ilvl w:val="0"/>
          <w:numId w:val="17"/>
        </w:numPr>
        <w:spacing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Tăng Tính Tương tác: Đảm bảo sinh viên nhận được phản hồi ngay lập tức, nâng cao độ tin cậy của hệ thống.</w:t>
      </w:r>
    </w:p>
    <w:p w14:paraId="36C5D97A" w14:textId="77777777" w:rsidR="000C5451" w:rsidRPr="004540B9" w:rsidRDefault="000C5451" w:rsidP="00846EF8">
      <w:pPr>
        <w:spacing w:after="0" w:line="288" w:lineRule="auto"/>
        <w:rPr>
          <w:rFonts w:ascii="Times New Roman" w:hAnsi="Times New Roman" w:cs="Times New Roman"/>
          <w:sz w:val="26"/>
          <w:szCs w:val="26"/>
          <w:lang w:val="en-US"/>
        </w:rPr>
      </w:pPr>
      <w:r w:rsidRPr="004540B9">
        <w:rPr>
          <w:rFonts w:ascii="Times New Roman" w:hAnsi="Times New Roman" w:cs="Times New Roman"/>
          <w:b/>
          <w:bCs/>
          <w:sz w:val="26"/>
          <w:szCs w:val="26"/>
          <w:lang w:val="en-US"/>
        </w:rPr>
        <w:lastRenderedPageBreak/>
        <w:t>Ưu điểm khi chọn LCD 1602 I2C cho hệ thống:</w:t>
      </w:r>
    </w:p>
    <w:p w14:paraId="5F34F356" w14:textId="5756591D" w:rsidR="000C5451" w:rsidRPr="004540B9" w:rsidRDefault="000C5451" w:rsidP="00846EF8">
      <w:pPr>
        <w:pStyle w:val="ListParagraph"/>
        <w:numPr>
          <w:ilvl w:val="0"/>
          <w:numId w:val="18"/>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Chỉ sử dụng 2 chân dữ liệu I2C (SDA/SCL), giải phóng các chân GPIO khác trên ESP32 cho AS608.</w:t>
      </w:r>
    </w:p>
    <w:p w14:paraId="0D68182A" w14:textId="1E97D89D" w:rsidR="000C5451" w:rsidRPr="004540B9" w:rsidRDefault="000C5451" w:rsidP="00846EF8">
      <w:pPr>
        <w:pStyle w:val="ListParagraph"/>
        <w:numPr>
          <w:ilvl w:val="0"/>
          <w:numId w:val="18"/>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Giảm độ phức tạp của mạch và lỗi kết nối (chỉ cần 4 dây: VCC, GND, SDA, SCL).</w:t>
      </w:r>
    </w:p>
    <w:p w14:paraId="6D73C8A4" w14:textId="3AC2154E" w:rsidR="000C5451" w:rsidRPr="004540B9" w:rsidRDefault="000C5451" w:rsidP="00846EF8">
      <w:pPr>
        <w:pStyle w:val="ListParagraph"/>
        <w:numPr>
          <w:ilvl w:val="0"/>
          <w:numId w:val="18"/>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Cung cấp thông báo trạng thái và kết quả điểm danh tức thời ngay tại thiết bị.</w:t>
      </w:r>
    </w:p>
    <w:p w14:paraId="0DE51D10" w14:textId="1682065D" w:rsidR="000C5451" w:rsidRPr="004540B9" w:rsidRDefault="000C5451" w:rsidP="00846EF8">
      <w:pPr>
        <w:pStyle w:val="ListParagraph"/>
        <w:numPr>
          <w:ilvl w:val="0"/>
          <w:numId w:val="18"/>
        </w:numPr>
        <w:spacing w:after="0" w:line="288" w:lineRule="auto"/>
        <w:rPr>
          <w:rFonts w:ascii="Times New Roman" w:hAnsi="Times New Roman" w:cs="Times New Roman"/>
          <w:sz w:val="26"/>
          <w:szCs w:val="26"/>
          <w:lang w:val="en-US"/>
        </w:rPr>
      </w:pPr>
      <w:r w:rsidRPr="004540B9">
        <w:rPr>
          <w:rFonts w:ascii="Times New Roman" w:hAnsi="Times New Roman" w:cs="Times New Roman"/>
          <w:sz w:val="26"/>
          <w:szCs w:val="26"/>
          <w:lang w:val="en-US"/>
        </w:rPr>
        <w:t>Giao thức I2C cho phép dễ dàng kết nối thêm các thiết bị I2C khác (ví dụ: cảm biến thời gian thực RTC) nếu cần.</w:t>
      </w:r>
    </w:p>
    <w:p w14:paraId="2998AE6E" w14:textId="3BAE8566" w:rsidR="000C5451" w:rsidRPr="004540B9" w:rsidRDefault="00846EF8" w:rsidP="00846EF8">
      <w:pPr>
        <w:spacing w:after="0" w:line="288" w:lineRule="auto"/>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0933248" behindDoc="0" locked="0" layoutInCell="1" allowOverlap="1" wp14:anchorId="5756E169" wp14:editId="11FC58CF">
            <wp:simplePos x="0" y="0"/>
            <wp:positionH relativeFrom="column">
              <wp:posOffset>983615</wp:posOffset>
            </wp:positionH>
            <wp:positionV relativeFrom="paragraph">
              <wp:posOffset>260985</wp:posOffset>
            </wp:positionV>
            <wp:extent cx="3571875" cy="2733675"/>
            <wp:effectExtent l="0" t="0" r="9525" b="9525"/>
            <wp:wrapTopAndBottom/>
            <wp:docPr id="1054651605" name="Picture 10"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1605" name="Picture 10" descr="A close-up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571875" cy="273367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bCs/>
          <w:sz w:val="26"/>
          <w:szCs w:val="26"/>
          <w:lang w:val="en-US"/>
        </w:rPr>
        <w:tab/>
        <w:t>Cấu trúc sơ đồ chân:</w:t>
      </w:r>
    </w:p>
    <w:p w14:paraId="61686D9A" w14:textId="31406CC7" w:rsidR="000C5451" w:rsidRPr="004540B9" w:rsidRDefault="00846EF8" w:rsidP="000C5451">
      <w:pPr>
        <w:spacing w:line="288" w:lineRule="auto"/>
        <w:ind w:firstLine="720"/>
        <w:rPr>
          <w:rFonts w:ascii="Times New Roman" w:hAnsi="Times New Roman" w:cs="Times New Roman"/>
          <w:i/>
          <w:iCs/>
          <w:sz w:val="26"/>
          <w:szCs w:val="26"/>
          <w:lang w:val="en-US"/>
        </w:rPr>
      </w:pPr>
      <w:r w:rsidRPr="004540B9">
        <w:rPr>
          <w:noProof/>
        </w:rPr>
        <mc:AlternateContent>
          <mc:Choice Requires="wps">
            <w:drawing>
              <wp:anchor distT="0" distB="0" distL="114300" distR="114300" simplePos="0" relativeHeight="251852800" behindDoc="0" locked="0" layoutInCell="1" allowOverlap="1" wp14:anchorId="128DB618" wp14:editId="14AEBF19">
                <wp:simplePos x="0" y="0"/>
                <wp:positionH relativeFrom="column">
                  <wp:posOffset>764540</wp:posOffset>
                </wp:positionH>
                <wp:positionV relativeFrom="paragraph">
                  <wp:posOffset>2957195</wp:posOffset>
                </wp:positionV>
                <wp:extent cx="3571875" cy="635"/>
                <wp:effectExtent l="0" t="0" r="0" b="0"/>
                <wp:wrapTopAndBottom/>
                <wp:docPr id="1436725113" name="Text Box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2270FB6F" w14:textId="280E402D" w:rsidR="000C5451" w:rsidRPr="001462B0" w:rsidRDefault="000C5451" w:rsidP="000C5451">
                            <w:pPr>
                              <w:pStyle w:val="Caption"/>
                              <w:jc w:val="center"/>
                              <w:rPr>
                                <w:noProof/>
                                <w:color w:val="auto"/>
                                <w:sz w:val="26"/>
                                <w:szCs w:val="26"/>
                              </w:rPr>
                            </w:pPr>
                            <w:bookmarkStart w:id="89" w:name="_Toc215950066"/>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7</w:t>
                            </w:r>
                            <w:r w:rsidRPr="001462B0">
                              <w:rPr>
                                <w:color w:val="auto"/>
                                <w:sz w:val="26"/>
                                <w:szCs w:val="26"/>
                              </w:rPr>
                              <w:fldChar w:fldCharType="end"/>
                            </w:r>
                            <w:r w:rsidRPr="001462B0">
                              <w:rPr>
                                <w:color w:val="auto"/>
                                <w:sz w:val="26"/>
                                <w:szCs w:val="26"/>
                              </w:rPr>
                              <w:t xml:space="preserve"> Sơ đồ chân trên LCD 1602 I2C</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DB618" id="_x0000_s1032" type="#_x0000_t202" style="position:absolute;left:0;text-align:left;margin-left:60.2pt;margin-top:232.85pt;width:281.2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D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1ez29nd7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" stroked="f">
                <v:textbox style="mso-fit-shape-to-text:t" inset="0,0,0,0">
                  <w:txbxContent>
                    <w:p w14:paraId="2270FB6F" w14:textId="280E402D" w:rsidR="000C5451" w:rsidRPr="001462B0" w:rsidRDefault="000C5451" w:rsidP="000C5451">
                      <w:pPr>
                        <w:pStyle w:val="Caption"/>
                        <w:jc w:val="center"/>
                        <w:rPr>
                          <w:noProof/>
                          <w:color w:val="auto"/>
                          <w:sz w:val="26"/>
                          <w:szCs w:val="26"/>
                        </w:rPr>
                      </w:pPr>
                      <w:bookmarkStart w:id="90" w:name="_Toc215950066"/>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7</w:t>
                      </w:r>
                      <w:r w:rsidRPr="001462B0">
                        <w:rPr>
                          <w:color w:val="auto"/>
                          <w:sz w:val="26"/>
                          <w:szCs w:val="26"/>
                        </w:rPr>
                        <w:fldChar w:fldCharType="end"/>
                      </w:r>
                      <w:r w:rsidRPr="001462B0">
                        <w:rPr>
                          <w:color w:val="auto"/>
                          <w:sz w:val="26"/>
                          <w:szCs w:val="26"/>
                        </w:rPr>
                        <w:t xml:space="preserve"> Sơ đồ chân trên LCD 1602 I2C</w:t>
                      </w:r>
                      <w:bookmarkEnd w:id="90"/>
                    </w:p>
                  </w:txbxContent>
                </v:textbox>
                <w10:wrap type="topAndBottom"/>
              </v:shape>
            </w:pict>
          </mc:Fallback>
        </mc:AlternateContent>
      </w:r>
    </w:p>
    <w:tbl>
      <w:tblPr>
        <w:tblpPr w:leftFromText="180" w:rightFromText="180" w:vertAnchor="text" w:horzAnchor="margin" w:tblpXSpec="center" w:tblpY="22"/>
        <w:tblW w:w="0" w:type="auto"/>
        <w:tblCellSpacing w:w="15" w:type="dxa"/>
        <w:tblCellMar>
          <w:left w:w="0" w:type="dxa"/>
          <w:right w:w="0" w:type="dxa"/>
        </w:tblCellMar>
        <w:tblLook w:val="04A0" w:firstRow="1" w:lastRow="0" w:firstColumn="1" w:lastColumn="0" w:noHBand="0" w:noVBand="1"/>
      </w:tblPr>
      <w:tblGrid>
        <w:gridCol w:w="927"/>
        <w:gridCol w:w="2059"/>
        <w:gridCol w:w="4702"/>
      </w:tblGrid>
      <w:tr w:rsidR="000C5451" w:rsidRPr="004540B9" w14:paraId="5FE0A218" w14:textId="77777777" w:rsidTr="009F71AA">
        <w:trPr>
          <w:trHeight w:val="42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419D42" w14:textId="77777777"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STT</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AF7E5" w14:textId="55CF5BEF"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Ký hiệu chân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4DD0B" w14:textId="659FB76D"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Chức năng</w:t>
            </w:r>
          </w:p>
        </w:tc>
      </w:tr>
      <w:tr w:rsidR="000C5451" w:rsidRPr="004540B9" w14:paraId="0A936DA4" w14:textId="77777777" w:rsidTr="009F71A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B76E46" w14:textId="77777777"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sz w:val="26"/>
                <w:szCs w:val="26"/>
              </w:rPr>
              <w:t>1</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E616C" w14:textId="77777777"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GND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BC5EF3" w14:textId="6B8D8235"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nối đất</w:t>
            </w:r>
          </w:p>
        </w:tc>
      </w:tr>
      <w:tr w:rsidR="000C5451" w:rsidRPr="004540B9" w14:paraId="6CA78D9B" w14:textId="77777777" w:rsidTr="009F71A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E1EC7E" w14:textId="77777777"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sz w:val="26"/>
                <w:szCs w:val="26"/>
              </w:rPr>
              <w:t>2</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3A7549" w14:textId="77777777"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VCC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B277B8" w14:textId="77777777"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cấp nguồn (Thường 5V hoặc 3.3V)</w:t>
            </w:r>
          </w:p>
        </w:tc>
      </w:tr>
      <w:tr w:rsidR="000C5451" w:rsidRPr="004540B9" w14:paraId="58F68CCF" w14:textId="77777777" w:rsidTr="009F71A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06340" w14:textId="77777777"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sz w:val="26"/>
                <w:szCs w:val="26"/>
              </w:rPr>
              <w:t>3</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1C767B" w14:textId="14D6F638"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SDA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F9F345" w14:textId="6884CCE6"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dữ liệu I2C</w:t>
            </w:r>
          </w:p>
        </w:tc>
      </w:tr>
      <w:tr w:rsidR="000C5451" w:rsidRPr="004540B9" w14:paraId="5615430E" w14:textId="77777777" w:rsidTr="009F71A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4CCE0" w14:textId="77777777"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sz w:val="26"/>
                <w:szCs w:val="26"/>
              </w:rPr>
              <w:t>4</w:t>
            </w:r>
          </w:p>
        </w:tc>
        <w:tc>
          <w:tcPr>
            <w:tcW w:w="202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B46186" w14:textId="7A2DB747" w:rsidR="000C5451" w:rsidRPr="004540B9" w:rsidRDefault="000C5451" w:rsidP="009F71AA">
            <w:pPr>
              <w:spacing w:line="288" w:lineRule="auto"/>
              <w:ind w:left="0" w:firstLine="0"/>
              <w:rPr>
                <w:rFonts w:ascii="Times New Roman" w:hAnsi="Times New Roman" w:cs="Times New Roman"/>
                <w:sz w:val="26"/>
                <w:szCs w:val="26"/>
              </w:rPr>
            </w:pPr>
            <w:r w:rsidRPr="004540B9">
              <w:rPr>
                <w:rFonts w:ascii="Times New Roman" w:hAnsi="Times New Roman" w:cs="Times New Roman"/>
                <w:b/>
                <w:bCs/>
                <w:sz w:val="26"/>
                <w:szCs w:val="26"/>
              </w:rPr>
              <w:t>SCL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0E3BB3" w14:textId="6B79D783" w:rsidR="000C5451" w:rsidRPr="004540B9" w:rsidRDefault="000C5451" w:rsidP="009F71AA">
            <w:pPr>
              <w:keepNext/>
              <w:spacing w:line="288" w:lineRule="auto"/>
              <w:ind w:left="0" w:firstLine="0"/>
              <w:rPr>
                <w:rFonts w:ascii="Times New Roman" w:hAnsi="Times New Roman" w:cs="Times New Roman"/>
                <w:sz w:val="26"/>
                <w:szCs w:val="26"/>
              </w:rPr>
            </w:pPr>
            <w:r w:rsidRPr="004540B9">
              <w:rPr>
                <w:rFonts w:ascii="Times New Roman" w:hAnsi="Times New Roman" w:cs="Times New Roman"/>
                <w:sz w:val="26"/>
                <w:szCs w:val="26"/>
              </w:rPr>
              <w:t>Chân xung nhịp I2C</w:t>
            </w:r>
          </w:p>
        </w:tc>
      </w:tr>
    </w:tbl>
    <w:p w14:paraId="08BA41D6" w14:textId="5F1DA8EF" w:rsidR="000C5451" w:rsidRPr="004540B9" w:rsidRDefault="000C5451" w:rsidP="000C5451">
      <w:pPr>
        <w:pStyle w:val="Caption"/>
        <w:framePr w:hSpace="180" w:wrap="around" w:vAnchor="text" w:hAnchor="page" w:x="3505" w:y="4385"/>
        <w:ind w:left="0" w:firstLine="0"/>
        <w:jc w:val="center"/>
        <w:rPr>
          <w:color w:val="auto"/>
          <w:sz w:val="26"/>
          <w:szCs w:val="26"/>
        </w:rPr>
      </w:pPr>
      <w:bookmarkStart w:id="91" w:name="_Toc215821885"/>
      <w:bookmarkStart w:id="92" w:name="_Toc216018957"/>
      <w:r w:rsidRPr="004540B9">
        <w:rPr>
          <w:color w:val="auto"/>
          <w:sz w:val="26"/>
          <w:szCs w:val="26"/>
        </w:rPr>
        <w:t>Bảng</w:t>
      </w:r>
      <w:r w:rsidR="00EA1DF9" w:rsidRPr="004540B9">
        <w:rPr>
          <w:color w:val="auto"/>
          <w:sz w:val="26"/>
          <w:szCs w:val="26"/>
        </w:rPr>
        <w:t xml:space="preserve"> 3</w:t>
      </w:r>
      <w:r w:rsidRPr="004540B9">
        <w:rPr>
          <w:color w:val="auto"/>
          <w:sz w:val="26"/>
          <w:szCs w:val="26"/>
        </w:rPr>
        <w:t xml:space="preserve">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Danh sách chức năng các chân của LCD 1602 I2C</w:t>
      </w:r>
      <w:bookmarkEnd w:id="91"/>
      <w:bookmarkEnd w:id="92"/>
    </w:p>
    <w:p w14:paraId="501D8687" w14:textId="77777777" w:rsidR="00BC626C" w:rsidRPr="004540B9" w:rsidRDefault="00BC626C" w:rsidP="000C5451">
      <w:pPr>
        <w:spacing w:line="288" w:lineRule="auto"/>
        <w:ind w:firstLine="720"/>
        <w:rPr>
          <w:rFonts w:ascii="Times New Roman" w:hAnsi="Times New Roman" w:cs="Times New Roman"/>
          <w:i/>
          <w:iCs/>
          <w:sz w:val="26"/>
          <w:szCs w:val="26"/>
          <w:lang w:val="en-US"/>
        </w:rPr>
      </w:pPr>
    </w:p>
    <w:p w14:paraId="7BCAE4C3" w14:textId="77777777" w:rsidR="000C5451" w:rsidRPr="004540B9" w:rsidRDefault="000C5451" w:rsidP="00846EF8">
      <w:pPr>
        <w:pStyle w:val="Heading2"/>
        <w:spacing w:after="0"/>
        <w:ind w:left="851" w:firstLine="0"/>
        <w:rPr>
          <w:rFonts w:ascii="Times New Roman" w:hAnsi="Times New Roman" w:cs="Times New Roman"/>
          <w:b/>
          <w:bCs/>
          <w:color w:val="auto"/>
          <w:sz w:val="26"/>
          <w:szCs w:val="26"/>
          <w:lang w:val="en-US"/>
        </w:rPr>
      </w:pPr>
      <w:bookmarkStart w:id="93" w:name="_Toc215694987"/>
      <w:bookmarkStart w:id="94" w:name="_Toc215707655"/>
      <w:bookmarkStart w:id="95" w:name="_Toc215742371"/>
      <w:r w:rsidRPr="004540B9">
        <w:rPr>
          <w:rFonts w:ascii="Times New Roman" w:hAnsi="Times New Roman" w:cs="Times New Roman"/>
          <w:b/>
          <w:bCs/>
          <w:color w:val="auto"/>
          <w:sz w:val="26"/>
          <w:szCs w:val="26"/>
          <w:lang w:val="en-US"/>
        </w:rPr>
        <w:lastRenderedPageBreak/>
        <w:t>2.4 Java Spring Boot</w:t>
      </w:r>
      <w:bookmarkStart w:id="96" w:name="_Toc215694988"/>
      <w:bookmarkStart w:id="97" w:name="_Toc215707656"/>
      <w:bookmarkEnd w:id="93"/>
      <w:bookmarkEnd w:id="94"/>
      <w:bookmarkEnd w:id="95"/>
    </w:p>
    <w:p w14:paraId="31B6FF68" w14:textId="77777777" w:rsidR="000C5451" w:rsidRPr="004540B9" w:rsidRDefault="000C5451" w:rsidP="00846EF8">
      <w:pPr>
        <w:pStyle w:val="Heading3"/>
        <w:spacing w:after="0"/>
        <w:rPr>
          <w:rFonts w:ascii="Times New Roman" w:hAnsi="Times New Roman" w:cs="Times New Roman"/>
          <w:b/>
          <w:bCs/>
          <w:color w:val="auto"/>
          <w:sz w:val="26"/>
          <w:szCs w:val="26"/>
          <w:lang w:val="en-US"/>
        </w:rPr>
      </w:pPr>
      <w:bookmarkStart w:id="98" w:name="_Toc215742372"/>
      <w:r w:rsidRPr="004540B9">
        <w:rPr>
          <w:rFonts w:ascii="Times New Roman" w:hAnsi="Times New Roman" w:cs="Times New Roman"/>
          <w:b/>
          <w:bCs/>
          <w:color w:val="auto"/>
          <w:sz w:val="26"/>
          <w:szCs w:val="26"/>
          <w:lang w:val="en-US"/>
        </w:rPr>
        <w:t xml:space="preserve">2.4.1 </w:t>
      </w:r>
      <w:r w:rsidRPr="004540B9">
        <w:rPr>
          <w:rFonts w:ascii="Times New Roman" w:hAnsi="Times New Roman" w:cs="Times New Roman"/>
          <w:b/>
          <w:bCs/>
          <w:color w:val="auto"/>
          <w:sz w:val="26"/>
          <w:szCs w:val="26"/>
        </w:rPr>
        <w:t>Giới thiệu Tổng quan</w:t>
      </w:r>
      <w:bookmarkEnd w:id="96"/>
      <w:bookmarkEnd w:id="97"/>
      <w:bookmarkEnd w:id="98"/>
    </w:p>
    <w:p w14:paraId="54710847" w14:textId="77777777" w:rsidR="000C5451" w:rsidRPr="004540B9" w:rsidRDefault="000C5451" w:rsidP="00846EF8">
      <w:pPr>
        <w:spacing w:after="0" w:line="288" w:lineRule="auto"/>
        <w:ind w:left="1004"/>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Spring Boot</w:t>
      </w:r>
      <w:r w:rsidRPr="004540B9">
        <w:rPr>
          <w:rFonts w:ascii="Times New Roman" w:hAnsi="Times New Roman" w:cs="Times New Roman"/>
          <w:sz w:val="26"/>
          <w:szCs w:val="26"/>
        </w:rPr>
        <w:t xml:space="preserve"> được phát triển trên nền tảng của Spring Framework bằng ngôn ngữ Java. Nó là một phiên bản có tính tự động hoá cao hơn và đơn giản hơn của Spring, giúp việc tạo và khởi chạy ứng dụng diễn ra nhanh chóng.</w:t>
      </w:r>
    </w:p>
    <w:p w14:paraId="0F578149" w14:textId="77777777" w:rsidR="000C5451" w:rsidRPr="004540B9" w:rsidRDefault="000C5451" w:rsidP="00846EF8">
      <w:pPr>
        <w:tabs>
          <w:tab w:val="left" w:pos="851"/>
        </w:tabs>
        <w:spacing w:after="0" w:line="288" w:lineRule="auto"/>
        <w:rPr>
          <w:rFonts w:ascii="Times New Roman" w:hAnsi="Times New Roman" w:cs="Times New Roman"/>
          <w:sz w:val="26"/>
          <w:szCs w:val="26"/>
        </w:rPr>
      </w:pPr>
      <w:r w:rsidRPr="004540B9">
        <w:rPr>
          <w:rFonts w:ascii="Times New Roman" w:hAnsi="Times New Roman" w:cs="Times New Roman"/>
          <w:sz w:val="26"/>
          <w:szCs w:val="26"/>
        </w:rPr>
        <w:tab/>
      </w:r>
      <w:r w:rsidRPr="004540B9">
        <w:rPr>
          <w:rFonts w:ascii="Times New Roman" w:hAnsi="Times New Roman" w:cs="Times New Roman"/>
          <w:sz w:val="26"/>
          <w:szCs w:val="26"/>
        </w:rPr>
        <w:tab/>
        <w:t>Mặc dù Spring Framework cung cấp một kiến trúc toàn diện (với các module như Spring MVC, Spring JDBC, Spring AOP, v.v.) và nguyên tắc cốt lõi là Dependency Injection (DI) — cho phép các đối tượng được tiêm (injected) vào nhau một cách linh hoạt — sự phức tạp của việc cấu hình ban đầu đã đặt ra thách thức. Spring Boot ra đời với mục tiêu đơn giản hóa việc phát triển ứng dụng Java bằng cách giảm thiểu cấu hình thủ công và cung cấp các thiết lập mặc định hợp lý (Convention over Configuration). Nó tích hợp sẵn các công cụ quan trọng như máy chủ nhúng (embedded server) (ví dụ: Tomcat) và tính năng tự động cấu hình (Auto-Configuration).</w:t>
      </w:r>
    </w:p>
    <w:p w14:paraId="2B0779CE" w14:textId="77777777" w:rsidR="000C5451" w:rsidRPr="004540B9" w:rsidRDefault="000C5451" w:rsidP="00846EF8">
      <w:pPr>
        <w:numPr>
          <w:ilvl w:val="0"/>
          <w:numId w:val="2"/>
        </w:numPr>
        <w:spacing w:after="0" w:line="288" w:lineRule="auto"/>
        <w:ind w:firstLine="720"/>
        <w:rPr>
          <w:rFonts w:ascii="Times New Roman" w:hAnsi="Times New Roman" w:cs="Times New Roman"/>
          <w:b/>
          <w:bCs/>
          <w:vanish/>
          <w:sz w:val="26"/>
          <w:szCs w:val="26"/>
        </w:rPr>
      </w:pPr>
    </w:p>
    <w:p w14:paraId="58D894B9" w14:textId="77777777" w:rsidR="000C5451" w:rsidRPr="004540B9" w:rsidRDefault="000C5451" w:rsidP="00846EF8">
      <w:pPr>
        <w:numPr>
          <w:ilvl w:val="0"/>
          <w:numId w:val="2"/>
        </w:numPr>
        <w:spacing w:after="0" w:line="288" w:lineRule="auto"/>
        <w:ind w:firstLine="720"/>
        <w:rPr>
          <w:rFonts w:ascii="Times New Roman" w:hAnsi="Times New Roman" w:cs="Times New Roman"/>
          <w:b/>
          <w:bCs/>
          <w:vanish/>
          <w:sz w:val="26"/>
          <w:szCs w:val="26"/>
        </w:rPr>
      </w:pPr>
    </w:p>
    <w:p w14:paraId="07CE6297" w14:textId="77777777" w:rsidR="000C5451" w:rsidRPr="004540B9" w:rsidRDefault="000C5451" w:rsidP="00846EF8">
      <w:pPr>
        <w:numPr>
          <w:ilvl w:val="0"/>
          <w:numId w:val="2"/>
        </w:numPr>
        <w:spacing w:after="0" w:line="288" w:lineRule="auto"/>
        <w:ind w:firstLine="720"/>
        <w:rPr>
          <w:rFonts w:ascii="Times New Roman" w:hAnsi="Times New Roman" w:cs="Times New Roman"/>
          <w:b/>
          <w:bCs/>
          <w:vanish/>
          <w:sz w:val="26"/>
          <w:szCs w:val="26"/>
        </w:rPr>
      </w:pPr>
    </w:p>
    <w:p w14:paraId="13A8E51E" w14:textId="77777777" w:rsidR="000C5451" w:rsidRPr="004540B9" w:rsidRDefault="000C5451" w:rsidP="00846EF8">
      <w:pPr>
        <w:numPr>
          <w:ilvl w:val="0"/>
          <w:numId w:val="2"/>
        </w:numPr>
        <w:spacing w:after="0" w:line="288" w:lineRule="auto"/>
        <w:ind w:firstLine="720"/>
        <w:rPr>
          <w:rFonts w:ascii="Times New Roman" w:hAnsi="Times New Roman" w:cs="Times New Roman"/>
          <w:b/>
          <w:bCs/>
          <w:vanish/>
          <w:sz w:val="26"/>
          <w:szCs w:val="26"/>
        </w:rPr>
      </w:pPr>
    </w:p>
    <w:p w14:paraId="516A7475" w14:textId="77777777" w:rsidR="000C5451" w:rsidRPr="004540B9" w:rsidRDefault="000C5451" w:rsidP="00846EF8">
      <w:pPr>
        <w:numPr>
          <w:ilvl w:val="1"/>
          <w:numId w:val="2"/>
        </w:numPr>
        <w:spacing w:after="0" w:line="288" w:lineRule="auto"/>
        <w:ind w:firstLine="720"/>
        <w:rPr>
          <w:rFonts w:ascii="Times New Roman" w:hAnsi="Times New Roman" w:cs="Times New Roman"/>
          <w:b/>
          <w:bCs/>
          <w:vanish/>
          <w:sz w:val="26"/>
          <w:szCs w:val="26"/>
        </w:rPr>
      </w:pPr>
    </w:p>
    <w:p w14:paraId="7C028E0F" w14:textId="77777777" w:rsidR="000C5451" w:rsidRPr="004540B9" w:rsidRDefault="000C5451" w:rsidP="00846EF8">
      <w:pPr>
        <w:pStyle w:val="Heading3"/>
        <w:spacing w:after="0"/>
        <w:ind w:hanging="426"/>
        <w:rPr>
          <w:rFonts w:ascii="Times New Roman" w:hAnsi="Times New Roman" w:cs="Times New Roman"/>
          <w:b/>
          <w:bCs/>
          <w:color w:val="auto"/>
          <w:sz w:val="26"/>
          <w:szCs w:val="26"/>
        </w:rPr>
      </w:pPr>
      <w:bookmarkStart w:id="99" w:name="_Toc215742373"/>
      <w:r w:rsidRPr="004540B9">
        <w:rPr>
          <w:rFonts w:ascii="Times New Roman" w:hAnsi="Times New Roman" w:cs="Times New Roman"/>
          <w:b/>
          <w:bCs/>
          <w:color w:val="auto"/>
          <w:sz w:val="26"/>
          <w:szCs w:val="26"/>
        </w:rPr>
        <w:t>2.4.2 Kiến trúc và Luồng Hoạt động (Luồng Request)</w:t>
      </w:r>
      <w:bookmarkEnd w:id="99"/>
    </w:p>
    <w:p w14:paraId="0910C253" w14:textId="77777777" w:rsidR="000C5451" w:rsidRPr="004540B9" w:rsidRDefault="000C5451" w:rsidP="00846EF8">
      <w:pPr>
        <w:pStyle w:val="ListParagraph"/>
        <w:numPr>
          <w:ilvl w:val="0"/>
          <w:numId w:val="19"/>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Spring Boot Server Layer</w:t>
      </w:r>
      <w:r w:rsidRPr="004540B9">
        <w:rPr>
          <w:rFonts w:ascii="Times New Roman" w:hAnsi="Times New Roman" w:cs="Times New Roman"/>
          <w:sz w:val="26"/>
          <w:szCs w:val="26"/>
        </w:rPr>
        <w:t xml:space="preserve"> đảm nhận vai trò Back-end trung tâm, xử lý mọi yêu cầu từ Front-end (Angular) và thiết bị IoT (ESP32).</w:t>
      </w:r>
    </w:p>
    <w:p w14:paraId="62FB9AC7" w14:textId="08DAD06F" w:rsidR="000C5451" w:rsidRPr="004540B9" w:rsidRDefault="000C5451" w:rsidP="00846EF8">
      <w:pPr>
        <w:pStyle w:val="ListParagraph"/>
        <w:numPr>
          <w:ilvl w:val="0"/>
          <w:numId w:val="19"/>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Controller (Presentation Layer):</w:t>
      </w:r>
      <w:r w:rsidRPr="004540B9">
        <w:rPr>
          <w:rFonts w:ascii="Times New Roman" w:hAnsi="Times New Roman" w:cs="Times New Roman"/>
          <w:sz w:val="26"/>
          <w:szCs w:val="26"/>
        </w:rPr>
        <w:t xml:space="preserve"> Khi có một HTTP Request (từ Angular hoặc ESP32) đến server, RestController sẽ tiếp nhận và xử lý yêu cầu.</w:t>
      </w:r>
    </w:p>
    <w:p w14:paraId="696DC013" w14:textId="697D9232" w:rsidR="000C5451" w:rsidRPr="004540B9" w:rsidRDefault="000C5451" w:rsidP="00846EF8">
      <w:pPr>
        <w:pStyle w:val="ListParagraph"/>
        <w:numPr>
          <w:ilvl w:val="0"/>
          <w:numId w:val="19"/>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Service (Business Layer):</w:t>
      </w:r>
      <w:r w:rsidRPr="004540B9">
        <w:rPr>
          <w:rFonts w:ascii="Times New Roman" w:hAnsi="Times New Roman" w:cs="Times New Roman"/>
          <w:sz w:val="26"/>
          <w:szCs w:val="26"/>
        </w:rPr>
        <w:t xml:space="preserve"> Controller sẽ gọi các Service tương ứng. Service Layer chứa toàn bộ Business Logic (xử lý nghiệp vụ), quy tắc, và xác thực dữ liệu.</w:t>
      </w:r>
    </w:p>
    <w:p w14:paraId="326E7571" w14:textId="77777777" w:rsidR="000C5451" w:rsidRPr="004540B9" w:rsidRDefault="000C5451" w:rsidP="00846EF8">
      <w:pPr>
        <w:pStyle w:val="ListParagraph"/>
        <w:numPr>
          <w:ilvl w:val="0"/>
          <w:numId w:val="19"/>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Repository (Data Access Layer):</w:t>
      </w:r>
      <w:r w:rsidRPr="004540B9">
        <w:rPr>
          <w:rFonts w:ascii="Times New Roman" w:hAnsi="Times New Roman" w:cs="Times New Roman"/>
          <w:sz w:val="26"/>
          <w:szCs w:val="26"/>
        </w:rPr>
        <w:t xml:space="preserve"> Service thao tác với dữ liệu thông qua các Repository. Repository chịu trách nhiệm giao tiếp trực tiếp với Cơ sở dữ liệu (Database) và ánh xạ dữ liệu giữa Database và các lớp Model (Entity/Class) trong Java Các Module Cốt lõi được Ứng dụng Trong hệ thống quản lý sinh viên sử dụng API (RESTful Services), các module Starter sau là không thể thiếu:</w:t>
      </w:r>
      <w:r w:rsidRPr="004540B9">
        <w:rPr>
          <w:rFonts w:ascii="Times New Roman" w:hAnsi="Times New Roman" w:cs="Times New Roman"/>
          <w:b/>
          <w:bCs/>
          <w:sz w:val="26"/>
          <w:szCs w:val="26"/>
        </w:rPr>
        <w:t xml:space="preserve"> </w:t>
      </w:r>
    </w:p>
    <w:p w14:paraId="529C300A" w14:textId="77777777" w:rsidR="000C5451" w:rsidRPr="004540B9" w:rsidRDefault="000C5451" w:rsidP="00265B70">
      <w:pPr>
        <w:pStyle w:val="ListParagraph"/>
        <w:numPr>
          <w:ilvl w:val="0"/>
          <w:numId w:val="20"/>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Spring Boot Starter Web</w:t>
      </w:r>
    </w:p>
    <w:p w14:paraId="4CEBCE1E" w14:textId="77777777" w:rsidR="000C5451" w:rsidRPr="004540B9" w:rsidRDefault="000C5451" w:rsidP="00265B70">
      <w:pPr>
        <w:pStyle w:val="ListParagraph"/>
        <w:numPr>
          <w:ilvl w:val="0"/>
          <w:numId w:val="21"/>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Chức năng:</w:t>
      </w:r>
      <w:r w:rsidRPr="004540B9">
        <w:rPr>
          <w:rFonts w:ascii="Times New Roman" w:hAnsi="Times New Roman" w:cs="Times New Roman"/>
          <w:sz w:val="26"/>
          <w:szCs w:val="26"/>
        </w:rPr>
        <w:t xml:space="preserve"> Cung cấp đầy đủ các thư viện cần thiết để xây dựng các </w:t>
      </w:r>
      <w:r w:rsidRPr="004540B9">
        <w:rPr>
          <w:rFonts w:ascii="Times New Roman" w:hAnsi="Times New Roman" w:cs="Times New Roman"/>
          <w:b/>
          <w:bCs/>
          <w:sz w:val="26"/>
          <w:szCs w:val="26"/>
        </w:rPr>
        <w:t>RESTful API</w:t>
      </w:r>
      <w:r w:rsidRPr="004540B9">
        <w:rPr>
          <w:rFonts w:ascii="Times New Roman" w:hAnsi="Times New Roman" w:cs="Times New Roman"/>
          <w:sz w:val="26"/>
          <w:szCs w:val="26"/>
        </w:rPr>
        <w:t xml:space="preserve"> và tích hợp máy chủ web nhúng.</w:t>
      </w:r>
    </w:p>
    <w:p w14:paraId="0D4F309D" w14:textId="77777777" w:rsidR="000C5451" w:rsidRPr="004540B9" w:rsidRDefault="000C5451" w:rsidP="00265B70">
      <w:pPr>
        <w:pStyle w:val="ListParagraph"/>
        <w:numPr>
          <w:ilvl w:val="0"/>
          <w:numId w:val="21"/>
        </w:numPr>
        <w:spacing w:line="288" w:lineRule="auto"/>
        <w:rPr>
          <w:rFonts w:ascii="Times New Roman" w:hAnsi="Times New Roman" w:cs="Times New Roman"/>
          <w:sz w:val="26"/>
          <w:szCs w:val="26"/>
        </w:rPr>
      </w:pPr>
      <w:r w:rsidRPr="004540B9">
        <w:rPr>
          <w:rFonts w:ascii="Times New Roman" w:hAnsi="Times New Roman" w:cs="Times New Roman"/>
          <w:b/>
          <w:bCs/>
          <w:sz w:val="26"/>
          <w:szCs w:val="26"/>
        </w:rPr>
        <w:t>Áp dụng:</w:t>
      </w:r>
      <w:r w:rsidRPr="004540B9">
        <w:rPr>
          <w:rFonts w:ascii="Times New Roman" w:hAnsi="Times New Roman" w:cs="Times New Roman"/>
          <w:sz w:val="26"/>
          <w:szCs w:val="26"/>
        </w:rPr>
        <w:t xml:space="preserve"> Xây dựng API quản lý sinh viên, lịch học (CRUD), và đặc biệt là </w:t>
      </w:r>
      <w:r w:rsidRPr="004540B9">
        <w:rPr>
          <w:rFonts w:ascii="Times New Roman" w:hAnsi="Times New Roman" w:cs="Times New Roman"/>
          <w:b/>
          <w:bCs/>
          <w:sz w:val="26"/>
          <w:szCs w:val="26"/>
        </w:rPr>
        <w:t>API nhận dữ liệu điểm danh</w:t>
      </w:r>
      <w:r w:rsidRPr="004540B9">
        <w:rPr>
          <w:rFonts w:ascii="Times New Roman" w:hAnsi="Times New Roman" w:cs="Times New Roman"/>
          <w:sz w:val="26"/>
          <w:szCs w:val="26"/>
        </w:rPr>
        <w:t xml:space="preserve"> từ ESP32.</w:t>
      </w:r>
    </w:p>
    <w:p w14:paraId="3208B71A" w14:textId="77777777" w:rsidR="000C5451" w:rsidRPr="004540B9" w:rsidRDefault="000C5451" w:rsidP="00846EF8">
      <w:pPr>
        <w:pStyle w:val="ListParagraph"/>
        <w:numPr>
          <w:ilvl w:val="0"/>
          <w:numId w:val="20"/>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lastRenderedPageBreak/>
        <w:t>Spring Boot Starter Data JPA</w:t>
      </w:r>
    </w:p>
    <w:p w14:paraId="13651F8A" w14:textId="77777777" w:rsidR="000C5451" w:rsidRPr="004540B9" w:rsidRDefault="000C5451" w:rsidP="00846EF8">
      <w:pPr>
        <w:pStyle w:val="ListParagraph"/>
        <w:numPr>
          <w:ilvl w:val="1"/>
          <w:numId w:val="20"/>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Chức năng:</w:t>
      </w:r>
      <w:r w:rsidRPr="004540B9">
        <w:rPr>
          <w:rFonts w:ascii="Times New Roman" w:hAnsi="Times New Roman" w:cs="Times New Roman"/>
          <w:sz w:val="26"/>
          <w:szCs w:val="26"/>
        </w:rPr>
        <w:t xml:space="preserve"> Hỗ trợ tương tác với Database thông qua </w:t>
      </w:r>
      <w:r w:rsidRPr="004540B9">
        <w:rPr>
          <w:rFonts w:ascii="Times New Roman" w:hAnsi="Times New Roman" w:cs="Times New Roman"/>
          <w:b/>
          <w:bCs/>
          <w:sz w:val="26"/>
          <w:szCs w:val="26"/>
        </w:rPr>
        <w:t>Hibernate ORM (Object-Relational Mapping)</w:t>
      </w:r>
      <w:r w:rsidRPr="004540B9">
        <w:rPr>
          <w:rFonts w:ascii="Times New Roman" w:hAnsi="Times New Roman" w:cs="Times New Roman"/>
          <w:sz w:val="26"/>
          <w:szCs w:val="26"/>
        </w:rPr>
        <w:t>, giúp lập trình viên thao tác với dữ liệu bằng các phương thức của Java thay vì viết code SQL thủ công.</w:t>
      </w:r>
    </w:p>
    <w:p w14:paraId="2977A25D" w14:textId="77777777" w:rsidR="000C5451" w:rsidRPr="004540B9" w:rsidRDefault="000C5451" w:rsidP="00846EF8">
      <w:pPr>
        <w:pStyle w:val="ListParagraph"/>
        <w:numPr>
          <w:ilvl w:val="1"/>
          <w:numId w:val="20"/>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Áp dụng</w:t>
      </w:r>
      <w:r w:rsidRPr="004540B9">
        <w:rPr>
          <w:rFonts w:ascii="Times New Roman" w:hAnsi="Times New Roman" w:cs="Times New Roman"/>
          <w:sz w:val="26"/>
          <w:szCs w:val="26"/>
        </w:rPr>
        <w:t>: Dễ dàng mapping Entity (ví dụ: lớp SinhVien, DiemDanh) giữa Database và Java Object, hỗ trợ triển khai Repository Pattern để truy vấn dữ liệu.</w:t>
      </w:r>
    </w:p>
    <w:p w14:paraId="6D9C8A39" w14:textId="77777777" w:rsidR="000C5451" w:rsidRPr="004540B9" w:rsidRDefault="000C5451" w:rsidP="00846EF8">
      <w:pPr>
        <w:pStyle w:val="ListParagraph"/>
        <w:numPr>
          <w:ilvl w:val="0"/>
          <w:numId w:val="20"/>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Spring Boot Starter Security + JWT</w:t>
      </w:r>
    </w:p>
    <w:p w14:paraId="296F8EA4" w14:textId="77777777" w:rsidR="000C5451" w:rsidRPr="004540B9" w:rsidRDefault="000C5451" w:rsidP="00846EF8">
      <w:pPr>
        <w:pStyle w:val="ListParagraph"/>
        <w:numPr>
          <w:ilvl w:val="1"/>
          <w:numId w:val="20"/>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Chức năng:</w:t>
      </w:r>
      <w:r w:rsidRPr="004540B9">
        <w:rPr>
          <w:rFonts w:ascii="Times New Roman" w:hAnsi="Times New Roman" w:cs="Times New Roman"/>
          <w:sz w:val="26"/>
          <w:szCs w:val="26"/>
        </w:rPr>
        <w:t xml:space="preserve"> Quản lý Xác thực (Authentication) và Phân quyền (Authorization) cho các tài khoản quản lý trên nền tảng Web.</w:t>
      </w:r>
    </w:p>
    <w:p w14:paraId="37BFECA4" w14:textId="77777777" w:rsidR="000C5451" w:rsidRPr="004540B9" w:rsidRDefault="000C5451" w:rsidP="00846EF8">
      <w:pPr>
        <w:pStyle w:val="ListParagraph"/>
        <w:numPr>
          <w:ilvl w:val="1"/>
          <w:numId w:val="20"/>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Áp dụng:</w:t>
      </w:r>
      <w:r w:rsidRPr="004540B9">
        <w:rPr>
          <w:rFonts w:ascii="Times New Roman" w:hAnsi="Times New Roman" w:cs="Times New Roman"/>
          <w:sz w:val="26"/>
          <w:szCs w:val="26"/>
        </w:rPr>
        <w:t xml:space="preserve"> Bảo vệ các API quản lý bằng JSON Web Token (JWT), đảm bảo chỉ người dùng có quyền (ví dụ: Quản trị viên) mới có thể truy cập và chỉnh sửa dữ liệu sinh viên/lịch học.</w:t>
      </w:r>
    </w:p>
    <w:p w14:paraId="58E618DB" w14:textId="77777777" w:rsidR="000C5451" w:rsidRPr="004540B9" w:rsidRDefault="000C5451" w:rsidP="00846EF8">
      <w:pPr>
        <w:pStyle w:val="ListParagraph"/>
        <w:numPr>
          <w:ilvl w:val="0"/>
          <w:numId w:val="20"/>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Các Module Mở rộng (Tùy chọn)</w:t>
      </w:r>
    </w:p>
    <w:p w14:paraId="0E547C21" w14:textId="77777777" w:rsidR="000C5451" w:rsidRPr="004540B9" w:rsidRDefault="000C5451" w:rsidP="00846EF8">
      <w:pPr>
        <w:pStyle w:val="ListParagraph"/>
        <w:numPr>
          <w:ilvl w:val="1"/>
          <w:numId w:val="20"/>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Spring Boot Starter Mail:</w:t>
      </w:r>
      <w:r w:rsidRPr="004540B9">
        <w:rPr>
          <w:rFonts w:ascii="Times New Roman" w:hAnsi="Times New Roman" w:cs="Times New Roman"/>
          <w:sz w:val="26"/>
          <w:szCs w:val="26"/>
        </w:rPr>
        <w:t xml:space="preserve"> Dùng để gửi các thông báo qua email </w:t>
      </w:r>
    </w:p>
    <w:p w14:paraId="5A2AA70C" w14:textId="77777777" w:rsidR="000C5451" w:rsidRPr="004540B9" w:rsidRDefault="000C5451" w:rsidP="00846EF8">
      <w:pPr>
        <w:pStyle w:val="ListParagraph"/>
        <w:numPr>
          <w:ilvl w:val="1"/>
          <w:numId w:val="20"/>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Lombok:</w:t>
      </w:r>
      <w:r w:rsidRPr="004540B9">
        <w:rPr>
          <w:rFonts w:ascii="Times New Roman" w:hAnsi="Times New Roman" w:cs="Times New Roman"/>
          <w:sz w:val="26"/>
          <w:szCs w:val="26"/>
        </w:rPr>
        <w:t xml:space="preserve"> </w:t>
      </w:r>
      <w:r w:rsidRPr="004540B9">
        <w:rPr>
          <w:rFonts w:ascii="Times New Roman" w:hAnsi="Times New Roman" w:cs="Times New Roman"/>
          <w:sz w:val="26"/>
          <w:szCs w:val="26"/>
          <w:lang w:val="en-US"/>
        </w:rPr>
        <w:t>một thư viện Java được sử dụng để giảm thiểu tối đa các đoạn code lặp đi lặp lại (boilerplate code) như Getters, Setters, hàm tạo</w:t>
      </w:r>
    </w:p>
    <w:p w14:paraId="315765E1" w14:textId="77777777" w:rsidR="000C5451" w:rsidRPr="004540B9" w:rsidRDefault="000C5451" w:rsidP="00846EF8">
      <w:pPr>
        <w:pStyle w:val="ListParagraph"/>
        <w:numPr>
          <w:ilvl w:val="1"/>
          <w:numId w:val="20"/>
        </w:numPr>
        <w:spacing w:after="0" w:line="288" w:lineRule="auto"/>
        <w:rPr>
          <w:rFonts w:ascii="Times New Roman" w:hAnsi="Times New Roman" w:cs="Times New Roman"/>
          <w:sz w:val="26"/>
          <w:szCs w:val="26"/>
          <w:lang w:val="en-US"/>
        </w:rPr>
      </w:pPr>
      <w:r w:rsidRPr="004540B9">
        <w:rPr>
          <w:rFonts w:ascii="Times New Roman" w:hAnsi="Times New Roman" w:cs="Times New Roman"/>
          <w:b/>
          <w:bCs/>
          <w:sz w:val="26"/>
          <w:szCs w:val="26"/>
        </w:rPr>
        <w:t>Gemini API:</w:t>
      </w:r>
      <w:r w:rsidRPr="004540B9">
        <w:rPr>
          <w:rFonts w:ascii="Times New Roman" w:hAnsi="Times New Roman" w:cs="Times New Roman"/>
          <w:sz w:val="26"/>
          <w:szCs w:val="26"/>
        </w:rPr>
        <w:t xml:space="preserve"> </w:t>
      </w:r>
      <w:r w:rsidRPr="004540B9">
        <w:rPr>
          <w:rFonts w:ascii="Times New Roman" w:hAnsi="Times New Roman" w:cs="Times New Roman"/>
          <w:sz w:val="26"/>
          <w:szCs w:val="26"/>
          <w:lang w:val="en-US"/>
        </w:rPr>
        <w:t>Gemini có thể phân tích dữ liệu điểm danh, lịch học để đưa ra các báo cáo tóm tắt hoặc dự đoán phức tạp (ví dụ: "Phân tích xu hướng vắng mặt của sinh viên theo môn học và đưa ra cảnh báo sớm").</w:t>
      </w:r>
    </w:p>
    <w:p w14:paraId="00EC3F82" w14:textId="77777777" w:rsidR="000C5451" w:rsidRPr="004540B9" w:rsidRDefault="000C5451" w:rsidP="00846EF8">
      <w:pPr>
        <w:pStyle w:val="Heading2"/>
        <w:spacing w:after="0"/>
        <w:rPr>
          <w:rFonts w:ascii="Times New Roman" w:hAnsi="Times New Roman" w:cs="Times New Roman"/>
          <w:b/>
          <w:bCs/>
          <w:color w:val="auto"/>
          <w:sz w:val="26"/>
          <w:szCs w:val="26"/>
          <w:lang w:val="en-CA"/>
        </w:rPr>
      </w:pPr>
      <w:bookmarkStart w:id="100" w:name="_Toc215742374"/>
      <w:r w:rsidRPr="004540B9">
        <w:rPr>
          <w:rFonts w:ascii="Times New Roman" w:hAnsi="Times New Roman" w:cs="Times New Roman"/>
          <w:b/>
          <w:bCs/>
          <w:color w:val="auto"/>
          <w:sz w:val="26"/>
          <w:szCs w:val="26"/>
          <w:lang w:val="en-CA"/>
        </w:rPr>
        <w:t>2.5 Angular Framework</w:t>
      </w:r>
      <w:bookmarkEnd w:id="100"/>
    </w:p>
    <w:p w14:paraId="024D1EBE" w14:textId="77777777" w:rsidR="000C5451" w:rsidRPr="004540B9" w:rsidRDefault="000C5451" w:rsidP="00846EF8">
      <w:pPr>
        <w:pStyle w:val="Heading3"/>
        <w:spacing w:after="0"/>
        <w:rPr>
          <w:rFonts w:ascii="Times New Roman" w:hAnsi="Times New Roman" w:cs="Times New Roman"/>
          <w:color w:val="auto"/>
          <w:sz w:val="26"/>
          <w:szCs w:val="26"/>
        </w:rPr>
      </w:pPr>
      <w:bookmarkStart w:id="101" w:name="_Toc215742375"/>
      <w:r w:rsidRPr="004540B9">
        <w:rPr>
          <w:rFonts w:ascii="Times New Roman" w:hAnsi="Times New Roman" w:cs="Times New Roman"/>
          <w:b/>
          <w:bCs/>
          <w:color w:val="auto"/>
          <w:sz w:val="26"/>
          <w:szCs w:val="26"/>
        </w:rPr>
        <w:t>2.5.1 Khái niệm tổng quan</w:t>
      </w:r>
      <w:bookmarkEnd w:id="101"/>
    </w:p>
    <w:p w14:paraId="63A1218F" w14:textId="77777777" w:rsidR="000C5451" w:rsidRPr="004540B9" w:rsidRDefault="000C5451" w:rsidP="00846EF8">
      <w:pPr>
        <w:spacing w:after="0"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Angular</w:t>
      </w:r>
      <w:r w:rsidRPr="004540B9">
        <w:rPr>
          <w:rFonts w:ascii="Times New Roman" w:hAnsi="Times New Roman" w:cs="Times New Roman"/>
          <w:sz w:val="26"/>
          <w:szCs w:val="26"/>
        </w:rPr>
        <w:t xml:space="preserve"> là một </w:t>
      </w:r>
      <w:r w:rsidRPr="004540B9">
        <w:rPr>
          <w:rFonts w:ascii="Times New Roman" w:hAnsi="Times New Roman" w:cs="Times New Roman"/>
          <w:b/>
          <w:bCs/>
          <w:sz w:val="26"/>
          <w:szCs w:val="26"/>
        </w:rPr>
        <w:t>Framework JavaScript/TypeScript mã nguồn mở</w:t>
      </w:r>
      <w:r w:rsidRPr="004540B9">
        <w:rPr>
          <w:rFonts w:ascii="Times New Roman" w:hAnsi="Times New Roman" w:cs="Times New Roman"/>
          <w:sz w:val="26"/>
          <w:szCs w:val="26"/>
        </w:rPr>
        <w:t xml:space="preserve"> được phát triển bởi Google, dùng để xây dựng các ứng dụng phía người dùng (Client-side) có hiệu suất cao, đặc biệt là các </w:t>
      </w:r>
      <w:r w:rsidRPr="004540B9">
        <w:rPr>
          <w:rFonts w:ascii="Times New Roman" w:hAnsi="Times New Roman" w:cs="Times New Roman"/>
          <w:b/>
          <w:bCs/>
          <w:sz w:val="26"/>
          <w:szCs w:val="26"/>
        </w:rPr>
        <w:t>Ứng dụng Một trang (Single Page Applications - SPA)</w:t>
      </w:r>
      <w:r w:rsidRPr="004540B9">
        <w:rPr>
          <w:rFonts w:ascii="Times New Roman" w:hAnsi="Times New Roman" w:cs="Times New Roman"/>
          <w:sz w:val="26"/>
          <w:szCs w:val="26"/>
        </w:rPr>
        <w:t>.</w:t>
      </w:r>
    </w:p>
    <w:p w14:paraId="37915BAD" w14:textId="77777777" w:rsidR="000C5451" w:rsidRPr="004540B9" w:rsidRDefault="000C5451" w:rsidP="00846EF8">
      <w:pPr>
        <w:spacing w:after="0"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TypeScript:</w:t>
      </w:r>
      <w:r w:rsidRPr="004540B9">
        <w:rPr>
          <w:rFonts w:ascii="Times New Roman" w:hAnsi="Times New Roman" w:cs="Times New Roman"/>
          <w:sz w:val="26"/>
          <w:szCs w:val="26"/>
        </w:rPr>
        <w:t xml:space="preserve"> Angular được xây dựng dựa trên </w:t>
      </w:r>
      <w:r w:rsidRPr="004540B9">
        <w:rPr>
          <w:rFonts w:ascii="Times New Roman" w:hAnsi="Times New Roman" w:cs="Times New Roman"/>
          <w:b/>
          <w:bCs/>
          <w:sz w:val="26"/>
          <w:szCs w:val="26"/>
        </w:rPr>
        <w:t>TypeScript</w:t>
      </w:r>
      <w:r w:rsidRPr="004540B9">
        <w:rPr>
          <w:rFonts w:ascii="Times New Roman" w:hAnsi="Times New Roman" w:cs="Times New Roman"/>
          <w:sz w:val="26"/>
          <w:szCs w:val="26"/>
        </w:rPr>
        <w:t xml:space="preserve"> (một siêu tập hợp của JavaScript), giúp mã nguồn có tính </w:t>
      </w:r>
      <w:r w:rsidRPr="004540B9">
        <w:rPr>
          <w:rFonts w:ascii="Times New Roman" w:hAnsi="Times New Roman" w:cs="Times New Roman"/>
          <w:b/>
          <w:bCs/>
          <w:sz w:val="26"/>
          <w:szCs w:val="26"/>
        </w:rPr>
        <w:t>kiểu dữ liệu mạnh mẽ</w:t>
      </w:r>
      <w:r w:rsidRPr="004540B9">
        <w:rPr>
          <w:rFonts w:ascii="Times New Roman" w:hAnsi="Times New Roman" w:cs="Times New Roman"/>
          <w:sz w:val="26"/>
          <w:szCs w:val="26"/>
        </w:rPr>
        <w:t xml:space="preserve"> (strong typing), dễ bảo trì và mở rộng hơn so với JavaScript thuần.</w:t>
      </w:r>
    </w:p>
    <w:p w14:paraId="5E76DC94" w14:textId="77777777" w:rsidR="000C5451" w:rsidRPr="004540B9" w:rsidRDefault="000C5451" w:rsidP="00846EF8">
      <w:pPr>
        <w:spacing w:after="0"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SPA:</w:t>
      </w:r>
      <w:r w:rsidRPr="004540B9">
        <w:rPr>
          <w:rFonts w:ascii="Times New Roman" w:hAnsi="Times New Roman" w:cs="Times New Roman"/>
          <w:sz w:val="26"/>
          <w:szCs w:val="26"/>
        </w:rPr>
        <w:t xml:space="preserve"> Ứng dụng SPA tải toàn bộ mã HTML, CSS và JavaScript chỉ trong lần truy cập đầu tiên. Sau đó, các tương tác tiếp theo chỉ tải về dữ </w:t>
      </w:r>
      <w:r w:rsidRPr="004540B9">
        <w:rPr>
          <w:rFonts w:ascii="Times New Roman" w:hAnsi="Times New Roman" w:cs="Times New Roman"/>
          <w:sz w:val="26"/>
          <w:szCs w:val="26"/>
        </w:rPr>
        <w:lastRenderedPageBreak/>
        <w:t>liệu, giúp tốc độ chuyển đổi giữa các trang (views) diễn ra nhanh chóng, mang lại trải nghiệm người dùng mượt mà.</w:t>
      </w:r>
    </w:p>
    <w:p w14:paraId="10F906B7" w14:textId="77777777" w:rsidR="000C5451" w:rsidRPr="004540B9" w:rsidRDefault="000C5451" w:rsidP="00846EF8">
      <w:pPr>
        <w:pStyle w:val="Heading3"/>
        <w:spacing w:after="0"/>
        <w:rPr>
          <w:rFonts w:ascii="Times New Roman" w:hAnsi="Times New Roman" w:cs="Times New Roman"/>
          <w:color w:val="auto"/>
          <w:sz w:val="26"/>
          <w:szCs w:val="26"/>
        </w:rPr>
      </w:pPr>
      <w:bookmarkStart w:id="102" w:name="_Toc215742376"/>
      <w:r w:rsidRPr="004540B9">
        <w:rPr>
          <w:rFonts w:ascii="Times New Roman" w:hAnsi="Times New Roman" w:cs="Times New Roman"/>
          <w:b/>
          <w:bCs/>
          <w:color w:val="auto"/>
          <w:sz w:val="26"/>
          <w:szCs w:val="26"/>
        </w:rPr>
        <w:t>2.5.2 Kiến trúc và các khái niệm cốt lõi</w:t>
      </w:r>
      <w:bookmarkEnd w:id="102"/>
    </w:p>
    <w:p w14:paraId="14EDBAB2" w14:textId="19A2BAE0" w:rsidR="000C5451" w:rsidRPr="004540B9" w:rsidRDefault="000C5451" w:rsidP="00846EF8">
      <w:pPr>
        <w:spacing w:after="0" w:line="288" w:lineRule="auto"/>
        <w:ind w:left="1134" w:hanging="426"/>
        <w:rPr>
          <w:rFonts w:ascii="Times New Roman" w:hAnsi="Times New Roman" w:cs="Times New Roman"/>
          <w:sz w:val="26"/>
          <w:szCs w:val="26"/>
        </w:rPr>
      </w:pPr>
      <w:r w:rsidRPr="004540B9">
        <w:rPr>
          <w:rFonts w:ascii="Times New Roman" w:hAnsi="Times New Roman" w:cs="Times New Roman"/>
          <w:sz w:val="26"/>
          <w:szCs w:val="26"/>
        </w:rPr>
        <w:tab/>
      </w:r>
      <w:r w:rsidRPr="004540B9">
        <w:rPr>
          <w:rFonts w:ascii="Times New Roman" w:hAnsi="Times New Roman" w:cs="Times New Roman"/>
          <w:sz w:val="26"/>
          <w:szCs w:val="26"/>
        </w:rPr>
        <w:tab/>
        <w:t xml:space="preserve">Kiến trúc của Angular dựa trên nguyên tắc </w:t>
      </w:r>
      <w:r w:rsidRPr="004540B9">
        <w:rPr>
          <w:rFonts w:ascii="Times New Roman" w:hAnsi="Times New Roman" w:cs="Times New Roman"/>
          <w:b/>
          <w:bCs/>
          <w:sz w:val="26"/>
          <w:szCs w:val="26"/>
        </w:rPr>
        <w:t>Component-Based Architecture</w:t>
      </w:r>
      <w:r w:rsidRPr="004540B9">
        <w:rPr>
          <w:rFonts w:ascii="Times New Roman" w:hAnsi="Times New Roman" w:cs="Times New Roman"/>
          <w:sz w:val="26"/>
          <w:szCs w:val="26"/>
        </w:rPr>
        <w:t xml:space="preserve"> (Kiến trúc dựa trên Thành phần).</w:t>
      </w:r>
    </w:p>
    <w:p w14:paraId="7F1FF954" w14:textId="77777777" w:rsidR="000C5451" w:rsidRPr="004540B9" w:rsidRDefault="000C5451" w:rsidP="00846EF8">
      <w:pPr>
        <w:spacing w:after="0"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Component (Thành phần)</w:t>
      </w:r>
    </w:p>
    <w:p w14:paraId="08AD1457" w14:textId="77777777" w:rsidR="000C5451" w:rsidRPr="004540B9" w:rsidRDefault="000C5451" w:rsidP="00846EF8">
      <w:pPr>
        <w:pStyle w:val="ListParagraph"/>
        <w:numPr>
          <w:ilvl w:val="0"/>
          <w:numId w:val="22"/>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Khái niệm:</w:t>
      </w:r>
      <w:r w:rsidRPr="004540B9">
        <w:rPr>
          <w:rFonts w:ascii="Times New Roman" w:hAnsi="Times New Roman" w:cs="Times New Roman"/>
          <w:sz w:val="26"/>
          <w:szCs w:val="26"/>
        </w:rPr>
        <w:t xml:space="preserve"> Component là </w:t>
      </w:r>
      <w:r w:rsidRPr="004540B9">
        <w:rPr>
          <w:rFonts w:ascii="Times New Roman" w:hAnsi="Times New Roman" w:cs="Times New Roman"/>
          <w:b/>
          <w:bCs/>
          <w:sz w:val="26"/>
          <w:szCs w:val="26"/>
        </w:rPr>
        <w:t>khối xây dựng cơ bản</w:t>
      </w:r>
      <w:r w:rsidRPr="004540B9">
        <w:rPr>
          <w:rFonts w:ascii="Times New Roman" w:hAnsi="Times New Roman" w:cs="Times New Roman"/>
          <w:sz w:val="26"/>
          <w:szCs w:val="26"/>
        </w:rPr>
        <w:t xml:space="preserve"> của ứng dụng Angular. Mỗi Component kiểm soát một phần nhỏ của màn hình (view).</w:t>
      </w:r>
    </w:p>
    <w:p w14:paraId="72F1F4CA" w14:textId="77777777" w:rsidR="000C5451" w:rsidRPr="004540B9" w:rsidRDefault="000C5451" w:rsidP="00846EF8">
      <w:pPr>
        <w:pStyle w:val="ListParagraph"/>
        <w:numPr>
          <w:ilvl w:val="0"/>
          <w:numId w:val="22"/>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Thành phần cấu tạo:</w:t>
      </w:r>
      <w:r w:rsidRPr="004540B9">
        <w:rPr>
          <w:rFonts w:ascii="Times New Roman" w:hAnsi="Times New Roman" w:cs="Times New Roman"/>
          <w:sz w:val="26"/>
          <w:szCs w:val="26"/>
        </w:rPr>
        <w:t xml:space="preserve"> Mỗi Component bao gồm ba phần:</w:t>
      </w:r>
    </w:p>
    <w:p w14:paraId="4748E983" w14:textId="77777777" w:rsidR="000C5451" w:rsidRPr="004540B9" w:rsidRDefault="000C5451" w:rsidP="00846EF8">
      <w:pPr>
        <w:pStyle w:val="ListParagraph"/>
        <w:numPr>
          <w:ilvl w:val="0"/>
          <w:numId w:val="22"/>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Template (HTML):</w:t>
      </w:r>
      <w:r w:rsidRPr="004540B9">
        <w:rPr>
          <w:rFonts w:ascii="Times New Roman" w:hAnsi="Times New Roman" w:cs="Times New Roman"/>
          <w:sz w:val="26"/>
          <w:szCs w:val="26"/>
        </w:rPr>
        <w:t xml:space="preserve"> Định nghĩa cấu trúc giao diện người dùng.</w:t>
      </w:r>
    </w:p>
    <w:p w14:paraId="53331171" w14:textId="77777777" w:rsidR="000C5451" w:rsidRPr="004540B9" w:rsidRDefault="000C5451" w:rsidP="00846EF8">
      <w:pPr>
        <w:pStyle w:val="ListParagraph"/>
        <w:numPr>
          <w:ilvl w:val="0"/>
          <w:numId w:val="22"/>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Styles (CSS/SCSS):</w:t>
      </w:r>
      <w:r w:rsidRPr="004540B9">
        <w:rPr>
          <w:rFonts w:ascii="Times New Roman" w:hAnsi="Times New Roman" w:cs="Times New Roman"/>
          <w:sz w:val="26"/>
          <w:szCs w:val="26"/>
        </w:rPr>
        <w:t xml:space="preserve"> Định nghĩa giao diện/phong cách cho Component đó.</w:t>
      </w:r>
    </w:p>
    <w:p w14:paraId="6931077F" w14:textId="77777777" w:rsidR="000C5451" w:rsidRPr="004540B9" w:rsidRDefault="000C5451" w:rsidP="00846EF8">
      <w:pPr>
        <w:pStyle w:val="ListParagraph"/>
        <w:numPr>
          <w:ilvl w:val="0"/>
          <w:numId w:val="22"/>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Class (TypeScript):</w:t>
      </w:r>
      <w:r w:rsidRPr="004540B9">
        <w:rPr>
          <w:rFonts w:ascii="Times New Roman" w:hAnsi="Times New Roman" w:cs="Times New Roman"/>
          <w:sz w:val="26"/>
          <w:szCs w:val="26"/>
        </w:rPr>
        <w:t xml:space="preserve"> Chứa logic nghiệp vụ, dữ liệu và tương tác với các Service.</w:t>
      </w:r>
    </w:p>
    <w:p w14:paraId="18F97F1C" w14:textId="77777777" w:rsidR="000C5451" w:rsidRPr="004540B9" w:rsidRDefault="000C5451" w:rsidP="00846EF8">
      <w:pPr>
        <w:spacing w:after="0"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Module (NgModule)</w:t>
      </w:r>
    </w:p>
    <w:p w14:paraId="368E2532" w14:textId="77777777" w:rsidR="000C5451" w:rsidRPr="004540B9" w:rsidRDefault="000C5451" w:rsidP="00846EF8">
      <w:pPr>
        <w:pStyle w:val="ListParagraph"/>
        <w:numPr>
          <w:ilvl w:val="0"/>
          <w:numId w:val="23"/>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Khái niệm:</w:t>
      </w:r>
      <w:r w:rsidRPr="004540B9">
        <w:rPr>
          <w:rFonts w:ascii="Times New Roman" w:hAnsi="Times New Roman" w:cs="Times New Roman"/>
          <w:sz w:val="26"/>
          <w:szCs w:val="26"/>
        </w:rPr>
        <w:t xml:space="preserve"> Module giúp </w:t>
      </w:r>
      <w:r w:rsidRPr="004540B9">
        <w:rPr>
          <w:rFonts w:ascii="Times New Roman" w:hAnsi="Times New Roman" w:cs="Times New Roman"/>
          <w:b/>
          <w:bCs/>
          <w:sz w:val="26"/>
          <w:szCs w:val="26"/>
        </w:rPr>
        <w:t>tổ chức các Component, Service và Pipe</w:t>
      </w:r>
      <w:r w:rsidRPr="004540B9">
        <w:rPr>
          <w:rFonts w:ascii="Times New Roman" w:hAnsi="Times New Roman" w:cs="Times New Roman"/>
          <w:sz w:val="26"/>
          <w:szCs w:val="26"/>
        </w:rPr>
        <w:t xml:space="preserve"> có liên quan thành các khối chức năng. Ứng dụng Angular luôn có ít nhất một </w:t>
      </w:r>
      <w:r w:rsidRPr="004540B9">
        <w:rPr>
          <w:rFonts w:ascii="Times New Roman" w:hAnsi="Times New Roman" w:cs="Times New Roman"/>
          <w:b/>
          <w:bCs/>
          <w:sz w:val="26"/>
          <w:szCs w:val="26"/>
        </w:rPr>
        <w:t>Root Module</w:t>
      </w:r>
      <w:r w:rsidRPr="004540B9">
        <w:rPr>
          <w:rFonts w:ascii="Times New Roman" w:hAnsi="Times New Roman" w:cs="Times New Roman"/>
          <w:sz w:val="26"/>
          <w:szCs w:val="26"/>
        </w:rPr>
        <w:t xml:space="preserve"> (AppModule).</w:t>
      </w:r>
    </w:p>
    <w:p w14:paraId="0635C8B5" w14:textId="77777777" w:rsidR="000C5451" w:rsidRPr="004540B9" w:rsidRDefault="000C5451" w:rsidP="00846EF8">
      <w:pPr>
        <w:pStyle w:val="ListParagraph"/>
        <w:numPr>
          <w:ilvl w:val="0"/>
          <w:numId w:val="23"/>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Vai trò:</w:t>
      </w:r>
      <w:r w:rsidRPr="004540B9">
        <w:rPr>
          <w:rFonts w:ascii="Times New Roman" w:hAnsi="Times New Roman" w:cs="Times New Roman"/>
          <w:sz w:val="26"/>
          <w:szCs w:val="26"/>
        </w:rPr>
        <w:t xml:space="preserve"> Quản lý việc khai báo, nhập khẩu (imports) và xuất khẩu (exports) các thành phần, giúp ứng dụng có cấu trúc rõ ràng.</w:t>
      </w:r>
    </w:p>
    <w:p w14:paraId="58617D8D" w14:textId="77777777" w:rsidR="000C5451" w:rsidRPr="004540B9" w:rsidRDefault="000C5451" w:rsidP="00846EF8">
      <w:pPr>
        <w:spacing w:after="0" w:line="288" w:lineRule="auto"/>
        <w:ind w:left="1134" w:hanging="426"/>
        <w:rPr>
          <w:rFonts w:ascii="Times New Roman" w:hAnsi="Times New Roman" w:cs="Times New Roman"/>
          <w:sz w:val="26"/>
          <w:szCs w:val="26"/>
        </w:rPr>
      </w:pPr>
      <w:r w:rsidRPr="004540B9">
        <w:rPr>
          <w:rFonts w:ascii="Times New Roman" w:hAnsi="Times New Roman" w:cs="Times New Roman"/>
          <w:b/>
          <w:bCs/>
          <w:sz w:val="26"/>
          <w:szCs w:val="26"/>
        </w:rPr>
        <w:t>Service và Dependency Injection (DI)</w:t>
      </w:r>
    </w:p>
    <w:p w14:paraId="2F1A7419" w14:textId="77777777" w:rsidR="000C5451" w:rsidRPr="004540B9" w:rsidRDefault="000C5451" w:rsidP="00846EF8">
      <w:pPr>
        <w:pStyle w:val="ListParagraph"/>
        <w:numPr>
          <w:ilvl w:val="0"/>
          <w:numId w:val="24"/>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Service:</w:t>
      </w:r>
      <w:r w:rsidRPr="004540B9">
        <w:rPr>
          <w:rFonts w:ascii="Times New Roman" w:hAnsi="Times New Roman" w:cs="Times New Roman"/>
          <w:sz w:val="26"/>
          <w:szCs w:val="26"/>
        </w:rPr>
        <w:t xml:space="preserve"> Các lớp (Classes) chứa logic không liên quan đến giao diện người dùng (ví dụ: lấy dữ liệu từ Back-end, xử lý tính toán). Trong đề tài này, Service sẽ chịu trách nhiệm gọi các </w:t>
      </w:r>
      <w:r w:rsidRPr="004540B9">
        <w:rPr>
          <w:rFonts w:ascii="Times New Roman" w:hAnsi="Times New Roman" w:cs="Times New Roman"/>
          <w:b/>
          <w:bCs/>
          <w:sz w:val="26"/>
          <w:szCs w:val="26"/>
        </w:rPr>
        <w:t>RESTful API</w:t>
      </w:r>
      <w:r w:rsidRPr="004540B9">
        <w:rPr>
          <w:rFonts w:ascii="Times New Roman" w:hAnsi="Times New Roman" w:cs="Times New Roman"/>
          <w:sz w:val="26"/>
          <w:szCs w:val="26"/>
        </w:rPr>
        <w:t xml:space="preserve"> do Spring Boot cung cấp.</w:t>
      </w:r>
    </w:p>
    <w:p w14:paraId="24E4AFD0" w14:textId="77777777" w:rsidR="000C5451" w:rsidRPr="004540B9" w:rsidRDefault="000C5451" w:rsidP="00846EF8">
      <w:pPr>
        <w:pStyle w:val="ListParagraph"/>
        <w:numPr>
          <w:ilvl w:val="0"/>
          <w:numId w:val="24"/>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Dependency Injection (DI):</w:t>
      </w:r>
      <w:r w:rsidRPr="004540B9">
        <w:rPr>
          <w:rFonts w:ascii="Times New Roman" w:hAnsi="Times New Roman" w:cs="Times New Roman"/>
          <w:sz w:val="26"/>
          <w:szCs w:val="26"/>
        </w:rPr>
        <w:t xml:space="preserve"> Angular sử dụng hệ thống DI để cung cấp các Service cho các Component cần chúng một cách linh hoạt, tương tự như trong Spring Boot. Điều này giúp các Component dễ dàng được kiểm thử và tái sử dụng.</w:t>
      </w:r>
    </w:p>
    <w:p w14:paraId="74397209" w14:textId="77777777" w:rsidR="000C5451" w:rsidRPr="004540B9" w:rsidRDefault="000C5451" w:rsidP="00846EF8">
      <w:pPr>
        <w:spacing w:after="0" w:line="288" w:lineRule="auto"/>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Data Binding</w:t>
      </w:r>
    </w:p>
    <w:p w14:paraId="5AD8BB4E" w14:textId="77777777" w:rsidR="000C5451" w:rsidRPr="004540B9" w:rsidRDefault="000C5451" w:rsidP="00846EF8">
      <w:pPr>
        <w:pStyle w:val="ListParagraph"/>
        <w:numPr>
          <w:ilvl w:val="0"/>
          <w:numId w:val="25"/>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Khái niệm:</w:t>
      </w:r>
      <w:r w:rsidRPr="004540B9">
        <w:rPr>
          <w:rFonts w:ascii="Times New Roman" w:hAnsi="Times New Roman" w:cs="Times New Roman"/>
          <w:sz w:val="26"/>
          <w:szCs w:val="26"/>
        </w:rPr>
        <w:t xml:space="preserve"> Là cơ chế tự động đồng bộ hóa dữ liệu giữa </w:t>
      </w:r>
      <w:r w:rsidRPr="004540B9">
        <w:rPr>
          <w:rFonts w:ascii="Times New Roman" w:hAnsi="Times New Roman" w:cs="Times New Roman"/>
          <w:b/>
          <w:bCs/>
          <w:sz w:val="26"/>
          <w:szCs w:val="26"/>
        </w:rPr>
        <w:t>Model (Class/TypeScript)</w:t>
      </w:r>
      <w:r w:rsidRPr="004540B9">
        <w:rPr>
          <w:rFonts w:ascii="Times New Roman" w:hAnsi="Times New Roman" w:cs="Times New Roman"/>
          <w:sz w:val="26"/>
          <w:szCs w:val="26"/>
        </w:rPr>
        <w:t xml:space="preserve"> và </w:t>
      </w:r>
      <w:r w:rsidRPr="004540B9">
        <w:rPr>
          <w:rFonts w:ascii="Times New Roman" w:hAnsi="Times New Roman" w:cs="Times New Roman"/>
          <w:b/>
          <w:bCs/>
          <w:sz w:val="26"/>
          <w:szCs w:val="26"/>
        </w:rPr>
        <w:t>View (Template/HTML)</w:t>
      </w:r>
      <w:r w:rsidRPr="004540B9">
        <w:rPr>
          <w:rFonts w:ascii="Times New Roman" w:hAnsi="Times New Roman" w:cs="Times New Roman"/>
          <w:sz w:val="26"/>
          <w:szCs w:val="26"/>
        </w:rPr>
        <w:t>.</w:t>
      </w:r>
    </w:p>
    <w:p w14:paraId="479678E0" w14:textId="77777777" w:rsidR="000C5451" w:rsidRPr="004540B9" w:rsidRDefault="000C5451" w:rsidP="00846EF8">
      <w:pPr>
        <w:pStyle w:val="ListParagraph"/>
        <w:numPr>
          <w:ilvl w:val="0"/>
          <w:numId w:val="25"/>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Các loại Binding quan trọng:</w:t>
      </w:r>
    </w:p>
    <w:p w14:paraId="72A80589" w14:textId="632D1ABC" w:rsidR="000C5451" w:rsidRPr="004540B9" w:rsidRDefault="000C5451" w:rsidP="00265B70">
      <w:pPr>
        <w:pStyle w:val="ListParagraph"/>
        <w:numPr>
          <w:ilvl w:val="0"/>
          <w:numId w:val="26"/>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Interpolation ({{value}}):</w:t>
      </w:r>
      <w:r w:rsidRPr="004540B9">
        <w:rPr>
          <w:rFonts w:ascii="Times New Roman" w:hAnsi="Times New Roman" w:cs="Times New Roman"/>
          <w:sz w:val="26"/>
          <w:szCs w:val="26"/>
        </w:rPr>
        <w:t xml:space="preserve"> Hiển thị dữ liệu từ Component lên Template.</w:t>
      </w:r>
    </w:p>
    <w:p w14:paraId="32E942A5" w14:textId="77777777" w:rsidR="000C5451" w:rsidRPr="004540B9" w:rsidRDefault="000C5451" w:rsidP="00265B70">
      <w:pPr>
        <w:pStyle w:val="ListParagraph"/>
        <w:numPr>
          <w:ilvl w:val="0"/>
          <w:numId w:val="26"/>
        </w:numPr>
        <w:spacing w:line="288" w:lineRule="auto"/>
        <w:rPr>
          <w:rFonts w:ascii="Times New Roman" w:hAnsi="Times New Roman" w:cs="Times New Roman"/>
          <w:b/>
          <w:bCs/>
          <w:sz w:val="26"/>
          <w:szCs w:val="26"/>
        </w:rPr>
      </w:pPr>
      <w:r w:rsidRPr="004540B9">
        <w:rPr>
          <w:rFonts w:ascii="Times New Roman" w:hAnsi="Times New Roman" w:cs="Times New Roman"/>
          <w:b/>
          <w:bCs/>
          <w:sz w:val="26"/>
          <w:szCs w:val="26"/>
        </w:rPr>
        <w:t>Property Binding ([property]="value"):</w:t>
      </w:r>
      <w:r w:rsidRPr="004540B9">
        <w:rPr>
          <w:rFonts w:ascii="Times New Roman" w:hAnsi="Times New Roman" w:cs="Times New Roman"/>
          <w:sz w:val="26"/>
          <w:szCs w:val="26"/>
        </w:rPr>
        <w:t xml:space="preserve"> Gán giá trị từ Component Class vào thuộc tính HTML.</w:t>
      </w:r>
    </w:p>
    <w:p w14:paraId="39AE80BE" w14:textId="77777777" w:rsidR="000C5451" w:rsidRPr="004540B9" w:rsidRDefault="000C5451" w:rsidP="00846EF8">
      <w:pPr>
        <w:pStyle w:val="ListParagraph"/>
        <w:numPr>
          <w:ilvl w:val="0"/>
          <w:numId w:val="26"/>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lastRenderedPageBreak/>
        <w:t>Event Binding ((event)="</w:t>
      </w:r>
      <w:proofErr w:type="gramStart"/>
      <w:r w:rsidRPr="004540B9">
        <w:rPr>
          <w:rFonts w:ascii="Times New Roman" w:hAnsi="Times New Roman" w:cs="Times New Roman"/>
          <w:b/>
          <w:bCs/>
          <w:sz w:val="26"/>
          <w:szCs w:val="26"/>
        </w:rPr>
        <w:t>handler(</w:t>
      </w:r>
      <w:proofErr w:type="gramEnd"/>
      <w:r w:rsidRPr="004540B9">
        <w:rPr>
          <w:rFonts w:ascii="Times New Roman" w:hAnsi="Times New Roman" w:cs="Times New Roman"/>
          <w:b/>
          <w:bCs/>
          <w:sz w:val="26"/>
          <w:szCs w:val="26"/>
        </w:rPr>
        <w:t>)"):</w:t>
      </w:r>
      <w:r w:rsidRPr="004540B9">
        <w:rPr>
          <w:rFonts w:ascii="Times New Roman" w:hAnsi="Times New Roman" w:cs="Times New Roman"/>
          <w:sz w:val="26"/>
          <w:szCs w:val="26"/>
        </w:rPr>
        <w:t xml:space="preserve"> Phản ứng với các sự kiện người dùng (nhấp chuột, nhập liệu).</w:t>
      </w:r>
    </w:p>
    <w:p w14:paraId="768DD9D4" w14:textId="77777777" w:rsidR="000C5451" w:rsidRPr="004540B9" w:rsidRDefault="000C5451" w:rsidP="00846EF8">
      <w:pPr>
        <w:pStyle w:val="ListParagraph"/>
        <w:numPr>
          <w:ilvl w:val="0"/>
          <w:numId w:val="26"/>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Two-Way Binding ([(ngModel)]):</w:t>
      </w:r>
      <w:r w:rsidRPr="004540B9">
        <w:rPr>
          <w:rFonts w:ascii="Times New Roman" w:hAnsi="Times New Roman" w:cs="Times New Roman"/>
          <w:sz w:val="26"/>
          <w:szCs w:val="26"/>
        </w:rPr>
        <w:t xml:space="preserve"> Đồng bộ dữ liệu hai chiều giữa Model và Input Form (thường dùng trong quản lý/chỉnh sửa dữ liệu sinh viên).</w:t>
      </w:r>
    </w:p>
    <w:p w14:paraId="3AEA8DEE" w14:textId="77777777" w:rsidR="000C5451" w:rsidRPr="004540B9" w:rsidRDefault="000C5451" w:rsidP="00846EF8">
      <w:pPr>
        <w:spacing w:after="0" w:line="288" w:lineRule="auto"/>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Xử lý dữ liệu bất đồng bộ với RxJS</w:t>
      </w:r>
    </w:p>
    <w:p w14:paraId="5353BD4D" w14:textId="77777777" w:rsidR="000C5451" w:rsidRPr="004540B9" w:rsidRDefault="000C5451" w:rsidP="00846EF8">
      <w:pPr>
        <w:pStyle w:val="ListParagraph"/>
        <w:numPr>
          <w:ilvl w:val="0"/>
          <w:numId w:val="27"/>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 xml:space="preserve">Khái niệm: </w:t>
      </w:r>
      <w:r w:rsidRPr="004540B9">
        <w:rPr>
          <w:rFonts w:ascii="Times New Roman" w:hAnsi="Times New Roman" w:cs="Times New Roman"/>
          <w:sz w:val="26"/>
          <w:szCs w:val="26"/>
        </w:rPr>
        <w:t>RxJs (Reactive Extensions for JavaScript) là một thư viện được Angular tích hợp sâu để xử lý dữ liệu và sự kiện bất đồng bộ. RxJS được sử dụng trong các Service để gọi RESTful API (sử dụng HttpClient). Thay vì nhận kết quả ngay lập tức (như code đồng bộ), Service sẽ trả về một Observable. Component sẽ subscribe (đăng ký) vào Observable này để nhận dữ liệu khi dữ liệu từ Spring Boot (Back-end) sẵn sàng.</w:t>
      </w:r>
    </w:p>
    <w:p w14:paraId="4E9204A5" w14:textId="77777777" w:rsidR="000C5451" w:rsidRPr="004540B9" w:rsidRDefault="000C5451" w:rsidP="00846EF8">
      <w:pPr>
        <w:pStyle w:val="ListParagraph"/>
        <w:numPr>
          <w:ilvl w:val="0"/>
          <w:numId w:val="27"/>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Observable (Luồng Quan sát được):</w:t>
      </w:r>
      <w:r w:rsidRPr="004540B9">
        <w:rPr>
          <w:rFonts w:ascii="Times New Roman" w:hAnsi="Times New Roman" w:cs="Times New Roman"/>
          <w:sz w:val="26"/>
          <w:szCs w:val="26"/>
        </w:rPr>
        <w:t xml:space="preserve"> Đại diện cho một luồng dữ liệu hoặc sự kiện có thể phát ra nhiều giá trị theo thời gian (ví dụ: dữ liệu nhận được từ API của Spring Boot).</w:t>
      </w:r>
    </w:p>
    <w:p w14:paraId="52C90754" w14:textId="77777777" w:rsidR="000C5451" w:rsidRPr="004540B9" w:rsidRDefault="000C5451" w:rsidP="00846EF8">
      <w:pPr>
        <w:pStyle w:val="ListParagraph"/>
        <w:numPr>
          <w:ilvl w:val="0"/>
          <w:numId w:val="27"/>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Observer (Người Quan sát):</w:t>
      </w:r>
      <w:r w:rsidRPr="004540B9">
        <w:rPr>
          <w:rFonts w:ascii="Times New Roman" w:hAnsi="Times New Roman" w:cs="Times New Roman"/>
          <w:sz w:val="26"/>
          <w:szCs w:val="26"/>
        </w:rPr>
        <w:t xml:space="preserve"> Là đối tượng tiêu thụ các giá trị được phát ra từ Observable.</w:t>
      </w:r>
    </w:p>
    <w:p w14:paraId="052B161C" w14:textId="77777777" w:rsidR="000C5451" w:rsidRPr="004540B9" w:rsidRDefault="000C5451" w:rsidP="00846EF8">
      <w:pPr>
        <w:pStyle w:val="ListParagraph"/>
        <w:numPr>
          <w:ilvl w:val="0"/>
          <w:numId w:val="27"/>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Operators (Toán tử):</w:t>
      </w:r>
      <w:r w:rsidRPr="004540B9">
        <w:rPr>
          <w:rFonts w:ascii="Times New Roman" w:hAnsi="Times New Roman" w:cs="Times New Roman"/>
          <w:sz w:val="26"/>
          <w:szCs w:val="26"/>
        </w:rPr>
        <w:t xml:space="preserve"> Các hàm mạnh mẽ (như map, filter, switchMap) giúp thao tác, biến đổi và kết hợp các luồng dữ liệu một cách dễ dàng và hiệu quả.</w:t>
      </w:r>
    </w:p>
    <w:p w14:paraId="60FBD58F" w14:textId="77777777" w:rsidR="000C5451" w:rsidRPr="004540B9" w:rsidRDefault="000C5451" w:rsidP="00846EF8">
      <w:pPr>
        <w:spacing w:after="0" w:line="288" w:lineRule="auto"/>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Thiết kế đáp ứng (Responsive Design)</w:t>
      </w:r>
    </w:p>
    <w:p w14:paraId="383CC14A" w14:textId="77777777" w:rsidR="000C5451" w:rsidRPr="004540B9" w:rsidRDefault="000C5451" w:rsidP="00846EF8">
      <w:pPr>
        <w:pStyle w:val="ListParagraph"/>
        <w:numPr>
          <w:ilvl w:val="0"/>
          <w:numId w:val="28"/>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Khái niệm: Responsive Design</w:t>
      </w:r>
      <w:r w:rsidRPr="004540B9">
        <w:rPr>
          <w:rFonts w:ascii="Times New Roman" w:hAnsi="Times New Roman" w:cs="Times New Roman"/>
          <w:sz w:val="26"/>
          <w:szCs w:val="26"/>
        </w:rPr>
        <w:t xml:space="preserve"> là một phương pháp thiết kế giao diện web nhằm mục đích làm cho ứng dụng hoạt động và hiển thị tốt trên mọi kích thước màn hình và thiết bị (máy tính, máy tính bảng, điện thoại di động).</w:t>
      </w:r>
    </w:p>
    <w:p w14:paraId="0DD014C5" w14:textId="77777777" w:rsidR="000C5451" w:rsidRPr="004540B9" w:rsidRDefault="000C5451" w:rsidP="00846EF8">
      <w:pPr>
        <w:pStyle w:val="ListParagraph"/>
        <w:numPr>
          <w:ilvl w:val="0"/>
          <w:numId w:val="28"/>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Kỹ thuật áp dụng:</w:t>
      </w:r>
    </w:p>
    <w:p w14:paraId="02B977BA" w14:textId="77777777" w:rsidR="000C5451" w:rsidRPr="004540B9" w:rsidRDefault="000C5451" w:rsidP="00846EF8">
      <w:pPr>
        <w:pStyle w:val="ListParagraph"/>
        <w:numPr>
          <w:ilvl w:val="0"/>
          <w:numId w:val="29"/>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Flexible Grids và Layouts:</w:t>
      </w:r>
      <w:r w:rsidRPr="004540B9">
        <w:rPr>
          <w:rFonts w:ascii="Times New Roman" w:hAnsi="Times New Roman" w:cs="Times New Roman"/>
          <w:sz w:val="26"/>
          <w:szCs w:val="26"/>
        </w:rPr>
        <w:t xml:space="preserve"> Sử dụng các đơn vị tương đối (như phần trăm, rem, em) thay vì giá trị cố định (pixel).</w:t>
      </w:r>
    </w:p>
    <w:p w14:paraId="2032C9DA" w14:textId="77777777" w:rsidR="000C5451" w:rsidRPr="004540B9" w:rsidRDefault="000C5451" w:rsidP="00846EF8">
      <w:pPr>
        <w:pStyle w:val="ListParagraph"/>
        <w:numPr>
          <w:ilvl w:val="0"/>
          <w:numId w:val="29"/>
        </w:numPr>
        <w:spacing w:after="0" w:line="288" w:lineRule="auto"/>
        <w:rPr>
          <w:rFonts w:ascii="Times New Roman" w:hAnsi="Times New Roman" w:cs="Times New Roman"/>
          <w:b/>
          <w:bCs/>
          <w:sz w:val="26"/>
          <w:szCs w:val="26"/>
        </w:rPr>
      </w:pPr>
      <w:r w:rsidRPr="004540B9">
        <w:rPr>
          <w:rFonts w:ascii="Times New Roman" w:hAnsi="Times New Roman" w:cs="Times New Roman"/>
          <w:b/>
          <w:bCs/>
          <w:sz w:val="26"/>
          <w:szCs w:val="26"/>
        </w:rPr>
        <w:t>Media Queries:</w:t>
      </w:r>
      <w:r w:rsidRPr="004540B9">
        <w:rPr>
          <w:rFonts w:ascii="Times New Roman" w:hAnsi="Times New Roman" w:cs="Times New Roman"/>
          <w:sz w:val="26"/>
          <w:szCs w:val="26"/>
        </w:rPr>
        <w:t xml:space="preserve"> Sử dụng các quy tắc CSS để áp dụng phong cách khác nhau dựa trên kích thước màn hình (ví dụ: ẩn một số cột trong bảng khi hiển thị trên điện thoại).</w:t>
      </w:r>
    </w:p>
    <w:p w14:paraId="57767B46" w14:textId="77777777" w:rsidR="000C5451" w:rsidRPr="004540B9" w:rsidRDefault="000C5451" w:rsidP="00846EF8">
      <w:pPr>
        <w:pStyle w:val="ListParagraph"/>
        <w:numPr>
          <w:ilvl w:val="0"/>
          <w:numId w:val="29"/>
        </w:numPr>
        <w:spacing w:after="0" w:line="288" w:lineRule="auto"/>
        <w:rPr>
          <w:rFonts w:ascii="Times New Roman" w:hAnsi="Times New Roman" w:cs="Times New Roman"/>
          <w:sz w:val="26"/>
          <w:szCs w:val="26"/>
        </w:rPr>
      </w:pPr>
      <w:r w:rsidRPr="004540B9">
        <w:rPr>
          <w:rFonts w:ascii="Times New Roman" w:hAnsi="Times New Roman" w:cs="Times New Roman"/>
          <w:b/>
          <w:bCs/>
          <w:sz w:val="26"/>
          <w:szCs w:val="26"/>
        </w:rPr>
        <w:t>Angular Flex-Layout:</w:t>
      </w:r>
      <w:r w:rsidRPr="004540B9">
        <w:rPr>
          <w:rFonts w:ascii="Times New Roman" w:hAnsi="Times New Roman" w:cs="Times New Roman"/>
          <w:sz w:val="26"/>
          <w:szCs w:val="26"/>
        </w:rPr>
        <w:t xml:space="preserve"> Angular thường sử dụng thư viện </w:t>
      </w:r>
      <w:r w:rsidRPr="004540B9">
        <w:rPr>
          <w:rFonts w:ascii="Times New Roman" w:hAnsi="Times New Roman" w:cs="Times New Roman"/>
          <w:b/>
          <w:bCs/>
          <w:sz w:val="26"/>
          <w:szCs w:val="26"/>
        </w:rPr>
        <w:t>Flex-Layout</w:t>
      </w:r>
      <w:r w:rsidRPr="004540B9">
        <w:rPr>
          <w:rFonts w:ascii="Times New Roman" w:hAnsi="Times New Roman" w:cs="Times New Roman"/>
          <w:sz w:val="26"/>
          <w:szCs w:val="26"/>
        </w:rPr>
        <w:t xml:space="preserve"> (hoặc các tiện ích Flexbox/Grid của CSS) để xây dựng bố cục linh hoạt và đáp ứng.</w:t>
      </w:r>
    </w:p>
    <w:p w14:paraId="56C98EC7" w14:textId="1B5A97F7" w:rsidR="000C5451" w:rsidRPr="00F02628" w:rsidRDefault="000C5451" w:rsidP="00846EF8">
      <w:pPr>
        <w:pStyle w:val="Heading2"/>
        <w:spacing w:after="0"/>
        <w:rPr>
          <w:rFonts w:ascii="Times New Roman" w:hAnsi="Times New Roman" w:cs="Times New Roman"/>
          <w:color w:val="auto"/>
          <w:sz w:val="26"/>
          <w:szCs w:val="26"/>
        </w:rPr>
      </w:pPr>
      <w:bookmarkStart w:id="103" w:name="_Toc215742377"/>
      <w:r w:rsidRPr="004540B9">
        <w:rPr>
          <w:rFonts w:ascii="Times New Roman" w:hAnsi="Times New Roman" w:cs="Times New Roman"/>
          <w:b/>
          <w:bCs/>
          <w:color w:val="auto"/>
          <w:sz w:val="26"/>
          <w:szCs w:val="26"/>
          <w:lang w:val="en-US"/>
        </w:rPr>
        <w:lastRenderedPageBreak/>
        <w:t>2.6 Microsoft SQL Server.</w:t>
      </w:r>
      <w:bookmarkEnd w:id="103"/>
    </w:p>
    <w:p w14:paraId="0D773A58" w14:textId="77777777" w:rsidR="000C5451" w:rsidRPr="004540B9" w:rsidRDefault="000C5451" w:rsidP="00846EF8">
      <w:pPr>
        <w:pStyle w:val="Heading3"/>
        <w:spacing w:after="0"/>
        <w:rPr>
          <w:rFonts w:ascii="Times New Roman" w:hAnsi="Times New Roman" w:cs="Times New Roman"/>
          <w:b/>
          <w:bCs/>
          <w:color w:val="auto"/>
          <w:sz w:val="26"/>
          <w:szCs w:val="26"/>
        </w:rPr>
      </w:pPr>
      <w:bookmarkStart w:id="104" w:name="_Toc215742378"/>
      <w:r w:rsidRPr="004540B9">
        <w:rPr>
          <w:rFonts w:ascii="Times New Roman" w:hAnsi="Times New Roman" w:cs="Times New Roman"/>
          <w:b/>
          <w:bCs/>
          <w:color w:val="auto"/>
          <w:sz w:val="26"/>
          <w:szCs w:val="26"/>
        </w:rPr>
        <w:t>2.6.1 Khái niệm và đặc điểm chính</w:t>
      </w:r>
      <w:bookmarkEnd w:id="104"/>
    </w:p>
    <w:p w14:paraId="3205F179" w14:textId="77777777" w:rsidR="000C5451" w:rsidRPr="004540B9" w:rsidRDefault="000C5451" w:rsidP="00846EF8">
      <w:pPr>
        <w:spacing w:after="0"/>
        <w:ind w:left="1134" w:hanging="426"/>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Hệ Quản trị Cơ sở dữ liệu quan hệ (RDBMS):</w:t>
      </w:r>
      <w:r w:rsidRPr="004540B9">
        <w:rPr>
          <w:rFonts w:ascii="Times New Roman" w:hAnsi="Times New Roman" w:cs="Times New Roman"/>
          <w:sz w:val="26"/>
          <w:szCs w:val="26"/>
        </w:rPr>
        <w:t xml:space="preserve"> SQL Server lưu trữ dữ liệu dưới dạng </w:t>
      </w:r>
      <w:r w:rsidRPr="004540B9">
        <w:rPr>
          <w:rFonts w:ascii="Times New Roman" w:hAnsi="Times New Roman" w:cs="Times New Roman"/>
          <w:b/>
          <w:bCs/>
          <w:sz w:val="26"/>
          <w:szCs w:val="26"/>
        </w:rPr>
        <w:t>các bảng</w:t>
      </w:r>
      <w:r w:rsidRPr="004540B9">
        <w:rPr>
          <w:rFonts w:ascii="Times New Roman" w:hAnsi="Times New Roman" w:cs="Times New Roman"/>
          <w:sz w:val="26"/>
          <w:szCs w:val="26"/>
        </w:rPr>
        <w:t xml:space="preserve"> có quan hệ logic với nhau thông qua </w:t>
      </w:r>
      <w:r w:rsidRPr="004540B9">
        <w:rPr>
          <w:rFonts w:ascii="Times New Roman" w:hAnsi="Times New Roman" w:cs="Times New Roman"/>
          <w:b/>
          <w:bCs/>
          <w:sz w:val="26"/>
          <w:szCs w:val="26"/>
        </w:rPr>
        <w:t>các khóa (Keys)</w:t>
      </w:r>
      <w:r w:rsidRPr="004540B9">
        <w:rPr>
          <w:rFonts w:ascii="Times New Roman" w:hAnsi="Times New Roman" w:cs="Times New Roman"/>
          <w:sz w:val="26"/>
          <w:szCs w:val="26"/>
        </w:rPr>
        <w:t>. Nó tuân thủ mô hình quan hệ do E.F. Codd đề xuất.</w:t>
      </w:r>
    </w:p>
    <w:p w14:paraId="290D8EF1" w14:textId="77777777" w:rsidR="000C5451" w:rsidRPr="004540B9" w:rsidRDefault="000C5451" w:rsidP="00846EF8">
      <w:pPr>
        <w:spacing w:after="0"/>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Ngôn ngữ SQL (Structured Query Language):</w:t>
      </w:r>
      <w:r w:rsidRPr="004540B9">
        <w:rPr>
          <w:rFonts w:ascii="Times New Roman" w:hAnsi="Times New Roman" w:cs="Times New Roman"/>
          <w:sz w:val="26"/>
          <w:szCs w:val="26"/>
        </w:rPr>
        <w:t xml:space="preserve"> Đây là ngôn ngữ tiêu chuẩn được sử dụng để định nghĩa, truy vấn, và quản lý dữ liệu trong SQL Server.</w:t>
      </w:r>
    </w:p>
    <w:p w14:paraId="0831812E" w14:textId="77777777" w:rsidR="000C5451" w:rsidRPr="004540B9" w:rsidRDefault="000C5451" w:rsidP="00846EF8">
      <w:pPr>
        <w:spacing w:after="0"/>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Hỗ trợ ACID:</w:t>
      </w:r>
      <w:r w:rsidRPr="004540B9">
        <w:rPr>
          <w:rFonts w:ascii="Times New Roman" w:hAnsi="Times New Roman" w:cs="Times New Roman"/>
          <w:sz w:val="26"/>
          <w:szCs w:val="26"/>
        </w:rPr>
        <w:t xml:space="preserve"> SQL Server đảm bảo các giao dịch dữ liệu tuân thủ các thuộc tính </w:t>
      </w:r>
      <w:r w:rsidRPr="004540B9">
        <w:rPr>
          <w:rFonts w:ascii="Times New Roman" w:hAnsi="Times New Roman" w:cs="Times New Roman"/>
          <w:b/>
          <w:bCs/>
          <w:sz w:val="26"/>
          <w:szCs w:val="26"/>
        </w:rPr>
        <w:t>ACID</w:t>
      </w:r>
      <w:r w:rsidRPr="004540B9">
        <w:rPr>
          <w:rFonts w:ascii="Times New Roman" w:hAnsi="Times New Roman" w:cs="Times New Roman"/>
          <w:sz w:val="26"/>
          <w:szCs w:val="26"/>
        </w:rPr>
        <w:t xml:space="preserve"> (Atomicity, Consistency, Isolation, Durability), đảm bảo tính toàn vẹn và đáng tin cậy của dữ liệu.</w:t>
      </w:r>
    </w:p>
    <w:p w14:paraId="6E357C14" w14:textId="77777777" w:rsidR="000C5451" w:rsidRPr="004540B9" w:rsidRDefault="000C5451" w:rsidP="00846EF8">
      <w:pPr>
        <w:spacing w:after="0"/>
        <w:ind w:left="1134" w:hanging="426"/>
        <w:rPr>
          <w:rFonts w:ascii="Times New Roman" w:hAnsi="Times New Roman" w:cs="Times New Roman"/>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T-SQL (Transact-SQL):</w:t>
      </w:r>
      <w:r w:rsidRPr="004540B9">
        <w:rPr>
          <w:rFonts w:ascii="Times New Roman" w:hAnsi="Times New Roman" w:cs="Times New Roman"/>
          <w:sz w:val="26"/>
          <w:szCs w:val="26"/>
        </w:rPr>
        <w:t xml:space="preserve"> Là phần mở rộng độc quyền của Microsoft cho ngôn ngữ SQL tiêu chuẩn. T-SQL bổ sung các tính năng lập trình (ví dụ: biến, hàm, câu lệnh điều kiện) giúp tăng cường khả năng xử lý nghiệp vụ phức tạp ngay tại cấp độ cơ sở dữ liệu (ví dụ: thông qua Stored Procedures).</w:t>
      </w:r>
    </w:p>
    <w:p w14:paraId="14E5F837" w14:textId="77777777" w:rsidR="000C5451" w:rsidRPr="004540B9" w:rsidRDefault="000C5451" w:rsidP="00846EF8">
      <w:pPr>
        <w:pStyle w:val="Heading3"/>
        <w:spacing w:after="0"/>
        <w:rPr>
          <w:rFonts w:ascii="Times New Roman" w:hAnsi="Times New Roman" w:cs="Times New Roman"/>
          <w:b/>
          <w:bCs/>
          <w:color w:val="auto"/>
          <w:sz w:val="26"/>
          <w:szCs w:val="26"/>
        </w:rPr>
      </w:pPr>
      <w:bookmarkStart w:id="105" w:name="_Toc215742379"/>
      <w:r w:rsidRPr="004540B9">
        <w:rPr>
          <w:rFonts w:ascii="Times New Roman" w:hAnsi="Times New Roman" w:cs="Times New Roman"/>
          <w:b/>
          <w:bCs/>
          <w:color w:val="auto"/>
          <w:sz w:val="26"/>
          <w:szCs w:val="26"/>
        </w:rPr>
        <w:t>2.6.2 Các thành phần quan trọng</w:t>
      </w:r>
      <w:bookmarkEnd w:id="105"/>
    </w:p>
    <w:p w14:paraId="55700DA7" w14:textId="77777777" w:rsidR="000C5451" w:rsidRPr="004540B9" w:rsidRDefault="000C5451" w:rsidP="00846EF8">
      <w:pPr>
        <w:spacing w:after="0"/>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Engine Cơ sở Dữ liệu (Database Engine):</w:t>
      </w:r>
      <w:r w:rsidRPr="004540B9">
        <w:rPr>
          <w:rFonts w:ascii="Times New Roman" w:hAnsi="Times New Roman" w:cs="Times New Roman"/>
          <w:sz w:val="26"/>
          <w:szCs w:val="26"/>
        </w:rPr>
        <w:t xml:space="preserve"> Đây là dịch vụ cốt lõi, chịu trách nhiệm lưu trữ, xử lý, bảo mật dữ liệu và quản lý các tài nguyên liên quan.</w:t>
      </w:r>
    </w:p>
    <w:p w14:paraId="46C897EF" w14:textId="77777777" w:rsidR="000C5451" w:rsidRPr="004540B9" w:rsidRDefault="000C5451" w:rsidP="00846EF8">
      <w:pPr>
        <w:spacing w:after="0"/>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Bảng (Tables):</w:t>
      </w:r>
      <w:r w:rsidRPr="004540B9">
        <w:rPr>
          <w:rFonts w:ascii="Times New Roman" w:hAnsi="Times New Roman" w:cs="Times New Roman"/>
          <w:sz w:val="26"/>
          <w:szCs w:val="26"/>
        </w:rPr>
        <w:t xml:space="preserve"> Nơi dữ liệu được lưu trữ theo cấu trúc hàng và cột.</w:t>
      </w:r>
    </w:p>
    <w:p w14:paraId="1879849E" w14:textId="77777777" w:rsidR="000C5451" w:rsidRPr="004540B9" w:rsidRDefault="000C5451" w:rsidP="00846EF8">
      <w:pPr>
        <w:spacing w:after="0"/>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Khóa Chính (Primary Keys):</w:t>
      </w:r>
      <w:r w:rsidRPr="004540B9">
        <w:rPr>
          <w:rFonts w:ascii="Times New Roman" w:hAnsi="Times New Roman" w:cs="Times New Roman"/>
          <w:sz w:val="26"/>
          <w:szCs w:val="26"/>
        </w:rPr>
        <w:t xml:space="preserve"> Định danh duy nhất cho mỗi hàng trong một bảng (ví dụ: MaSinhVien).</w:t>
      </w:r>
    </w:p>
    <w:p w14:paraId="08E15E3E" w14:textId="77777777" w:rsidR="000C5451" w:rsidRPr="004540B9" w:rsidRDefault="000C5451" w:rsidP="00846EF8">
      <w:pPr>
        <w:spacing w:after="0"/>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Khóa Ngoại (Foreign Keys):</w:t>
      </w:r>
      <w:r w:rsidRPr="004540B9">
        <w:rPr>
          <w:rFonts w:ascii="Times New Roman" w:hAnsi="Times New Roman" w:cs="Times New Roman"/>
          <w:sz w:val="26"/>
          <w:szCs w:val="26"/>
        </w:rPr>
        <w:t xml:space="preserve"> Thiết lập mối quan hệ giữa các bảng. Khóa ngoại đảm bảo tính toàn vẹn tham chiếu (</w:t>
      </w:r>
      <w:r w:rsidRPr="004540B9">
        <w:rPr>
          <w:rFonts w:ascii="Times New Roman" w:hAnsi="Times New Roman" w:cs="Times New Roman"/>
          <w:b/>
          <w:bCs/>
          <w:sz w:val="26"/>
          <w:szCs w:val="26"/>
        </w:rPr>
        <w:t>Referential Integrity</w:t>
      </w:r>
      <w:r w:rsidRPr="004540B9">
        <w:rPr>
          <w:rFonts w:ascii="Times New Roman" w:hAnsi="Times New Roman" w:cs="Times New Roman"/>
          <w:sz w:val="26"/>
          <w:szCs w:val="26"/>
        </w:rPr>
        <w:t>) (ví dụ: ID_SinhVien trong bảng DiemDanh tham chiếu đến MaSinhVien trong bảng SinhVien).</w:t>
      </w:r>
    </w:p>
    <w:p w14:paraId="48E936E2" w14:textId="77777777" w:rsidR="000C5451" w:rsidRPr="004540B9" w:rsidRDefault="000C5451" w:rsidP="00846EF8">
      <w:pPr>
        <w:spacing w:after="0"/>
        <w:ind w:left="1134" w:hanging="426"/>
        <w:rPr>
          <w:rFonts w:ascii="Times New Roman" w:hAnsi="Times New Roman" w:cs="Times New Roman"/>
          <w:b/>
          <w:bCs/>
          <w:sz w:val="26"/>
          <w:szCs w:val="26"/>
        </w:rPr>
      </w:pPr>
      <w:r w:rsidRPr="004540B9">
        <w:rPr>
          <w:rFonts w:ascii="Times New Roman" w:hAnsi="Times New Roman" w:cs="Times New Roman"/>
          <w:b/>
          <w:bCs/>
          <w:sz w:val="26"/>
          <w:szCs w:val="26"/>
        </w:rPr>
        <w:tab/>
      </w:r>
      <w:r w:rsidRPr="004540B9">
        <w:rPr>
          <w:rFonts w:ascii="Times New Roman" w:hAnsi="Times New Roman" w:cs="Times New Roman"/>
          <w:b/>
          <w:bCs/>
          <w:sz w:val="26"/>
          <w:szCs w:val="26"/>
        </w:rPr>
        <w:tab/>
        <w:t>Stored Procedures (Thủ tục Lưu trữ):</w:t>
      </w:r>
      <w:r w:rsidRPr="004540B9">
        <w:rPr>
          <w:rFonts w:ascii="Times New Roman" w:hAnsi="Times New Roman" w:cs="Times New Roman"/>
          <w:sz w:val="26"/>
          <w:szCs w:val="26"/>
        </w:rPr>
        <w:t xml:space="preserve"> Là các đoạn mã T-SQL được biên dịch sẵn và lưu trữ trong cơ sở dữ liệu. Chúng được sử dụng để thực hiện các tác vụ phức tạp, giúp tăng hiệu suất và bảo mật.</w:t>
      </w:r>
    </w:p>
    <w:p w14:paraId="0D3EF163" w14:textId="31965C8B" w:rsidR="00152EC4" w:rsidRPr="00152EC4" w:rsidRDefault="00152EC4" w:rsidP="00152EC4">
      <w:pPr>
        <w:pStyle w:val="Heading2"/>
        <w:rPr>
          <w:rFonts w:ascii="Times New Roman" w:hAnsi="Times New Roman" w:cs="Times New Roman"/>
          <w:b/>
          <w:bCs/>
          <w:color w:val="auto"/>
          <w:sz w:val="26"/>
          <w:szCs w:val="26"/>
        </w:rPr>
      </w:pPr>
      <w:r w:rsidRPr="00152EC4">
        <w:rPr>
          <w:rFonts w:ascii="Times New Roman" w:hAnsi="Times New Roman" w:cs="Times New Roman"/>
          <w:b/>
          <w:bCs/>
          <w:color w:val="auto"/>
          <w:sz w:val="26"/>
          <w:szCs w:val="26"/>
        </w:rPr>
        <w:t xml:space="preserve">2.7 Các thiết bị khác </w:t>
      </w:r>
    </w:p>
    <w:p w14:paraId="3884B672" w14:textId="5C49EB79" w:rsidR="00152EC4" w:rsidRPr="00152EC4" w:rsidRDefault="00152EC4" w:rsidP="00152EC4">
      <w:pPr>
        <w:spacing w:line="288" w:lineRule="auto"/>
        <w:ind w:left="1561" w:hanging="426"/>
        <w:rPr>
          <w:rFonts w:ascii="Times New Roman" w:hAnsi="Times New Roman" w:cs="Times New Roman"/>
          <w:b/>
          <w:bCs/>
          <w:sz w:val="26"/>
          <w:szCs w:val="26"/>
        </w:rPr>
      </w:pPr>
      <w:r w:rsidRPr="00152EC4">
        <w:rPr>
          <w:rFonts w:ascii="Times New Roman" w:hAnsi="Times New Roman" w:cs="Times New Roman"/>
          <w:b/>
          <w:bCs/>
          <w:sz w:val="26"/>
          <w:szCs w:val="26"/>
        </w:rPr>
        <w:t>Nút nhấn 4 chân (Tactile Button)</w:t>
      </w:r>
      <w:r>
        <w:rPr>
          <w:rFonts w:ascii="Times New Roman" w:hAnsi="Times New Roman" w:cs="Times New Roman"/>
          <w:b/>
          <w:bCs/>
          <w:sz w:val="26"/>
          <w:szCs w:val="26"/>
        </w:rPr>
        <w:t xml:space="preserve">: </w:t>
      </w:r>
      <w:r w:rsidRPr="00152EC4">
        <w:rPr>
          <w:rFonts w:ascii="Times New Roman" w:hAnsi="Times New Roman" w:cs="Times New Roman"/>
          <w:sz w:val="26"/>
          <w:szCs w:val="26"/>
        </w:rPr>
        <w:t>Là công tắc cơ khí dạng nhấn-nhả, đóng vai trò tạo tín hiệu đầu vào (Input) cho vi điều khiển. Trong hệ thống, nút được dùng để kích hoạt ngắt, cho phép người dùng chuyển đổi nhanh giữa chế độ điểm danh và chế độ thêm vân tay.</w:t>
      </w:r>
    </w:p>
    <w:p w14:paraId="0BA800CA" w14:textId="530DC475" w:rsidR="00152EC4" w:rsidRPr="00152EC4" w:rsidRDefault="00152EC4" w:rsidP="00152EC4">
      <w:pPr>
        <w:spacing w:line="288" w:lineRule="auto"/>
        <w:ind w:left="1561" w:hanging="426"/>
        <w:rPr>
          <w:rFonts w:ascii="Times New Roman" w:hAnsi="Times New Roman" w:cs="Times New Roman"/>
          <w:sz w:val="26"/>
          <w:szCs w:val="26"/>
        </w:rPr>
      </w:pPr>
      <w:r w:rsidRPr="00152EC4">
        <w:rPr>
          <w:rFonts w:ascii="Times New Roman" w:hAnsi="Times New Roman" w:cs="Times New Roman"/>
          <w:b/>
          <w:bCs/>
          <w:sz w:val="26"/>
          <w:szCs w:val="26"/>
        </w:rPr>
        <w:t>Còi chíp (Buzzer)</w:t>
      </w:r>
      <w:r>
        <w:rPr>
          <w:rFonts w:ascii="Times New Roman" w:hAnsi="Times New Roman" w:cs="Times New Roman"/>
          <w:b/>
          <w:bCs/>
          <w:sz w:val="26"/>
          <w:szCs w:val="26"/>
        </w:rPr>
        <w:t xml:space="preserve">: </w:t>
      </w:r>
      <w:r w:rsidRPr="00152EC4">
        <w:rPr>
          <w:rFonts w:ascii="Times New Roman" w:hAnsi="Times New Roman" w:cs="Times New Roman"/>
          <w:sz w:val="26"/>
          <w:szCs w:val="26"/>
        </w:rPr>
        <w:t xml:space="preserve">Là linh kiện phát âm thanh điện tử, đóng vai trò tín hiệu đầu ra (Output) để phản hồi trạng thái cho người dùng. Thiết bị sẽ </w:t>
      </w:r>
      <w:r w:rsidRPr="00152EC4">
        <w:rPr>
          <w:rFonts w:ascii="Times New Roman" w:hAnsi="Times New Roman" w:cs="Times New Roman"/>
          <w:sz w:val="26"/>
          <w:szCs w:val="26"/>
        </w:rPr>
        <w:lastRenderedPageBreak/>
        <w:t>phát tiếng bíp xác nhận khi điểm danh thành công hoặc cảnh báo âm thanh khi hệ thống gặp lỗi nhận diện.</w:t>
      </w:r>
    </w:p>
    <w:p w14:paraId="081D71A2" w14:textId="55F3ABD9" w:rsidR="00152EC4" w:rsidRPr="00152EC4" w:rsidRDefault="00152EC4" w:rsidP="00152EC4">
      <w:pPr>
        <w:spacing w:line="288" w:lineRule="auto"/>
        <w:ind w:left="1561" w:hanging="426"/>
        <w:rPr>
          <w:rFonts w:ascii="Times New Roman" w:hAnsi="Times New Roman" w:cs="Times New Roman"/>
          <w:sz w:val="26"/>
          <w:szCs w:val="26"/>
        </w:rPr>
      </w:pPr>
      <w:r w:rsidRPr="00152EC4">
        <w:rPr>
          <w:rFonts w:ascii="Times New Roman" w:hAnsi="Times New Roman" w:cs="Times New Roman"/>
          <w:b/>
          <w:bCs/>
          <w:sz w:val="26"/>
          <w:szCs w:val="26"/>
        </w:rPr>
        <w:t>Dây Jumper (Dây cắm)</w:t>
      </w:r>
      <w:r>
        <w:rPr>
          <w:rFonts w:ascii="Times New Roman" w:hAnsi="Times New Roman" w:cs="Times New Roman"/>
          <w:sz w:val="26"/>
          <w:szCs w:val="26"/>
        </w:rPr>
        <w:t xml:space="preserve">: </w:t>
      </w:r>
      <w:r w:rsidRPr="00152EC4">
        <w:rPr>
          <w:rFonts w:ascii="Times New Roman" w:hAnsi="Times New Roman" w:cs="Times New Roman"/>
          <w:sz w:val="26"/>
          <w:szCs w:val="26"/>
        </w:rPr>
        <w:t>Là dây dẫn chuyên dụng có đầu cắm bấm sẵn, giúp kết nối nhanh các module với vi điều khiển mà không cần hàn cố định. Chúng chịu trách nhiệm dẫn nguồn điện và truyền tín hiệu điều khiển giữa ESP32 với các thiết bị ngoại vi.</w:t>
      </w:r>
    </w:p>
    <w:p w14:paraId="60F51EC1" w14:textId="219DDB43" w:rsidR="00152EC4" w:rsidRPr="00152EC4" w:rsidRDefault="00152EC4" w:rsidP="00152EC4">
      <w:pPr>
        <w:spacing w:line="288" w:lineRule="auto"/>
        <w:ind w:left="1561" w:hanging="426"/>
        <w:rPr>
          <w:rFonts w:ascii="Times New Roman" w:hAnsi="Times New Roman" w:cs="Times New Roman"/>
          <w:b/>
          <w:bCs/>
          <w:sz w:val="26"/>
          <w:szCs w:val="26"/>
        </w:rPr>
      </w:pPr>
      <w:r w:rsidRPr="00152EC4">
        <w:rPr>
          <w:rFonts w:ascii="Times New Roman" w:hAnsi="Times New Roman" w:cs="Times New Roman"/>
          <w:b/>
          <w:bCs/>
          <w:sz w:val="26"/>
          <w:szCs w:val="26"/>
        </w:rPr>
        <w:t>Dây cáp Micro USB</w:t>
      </w:r>
      <w:r>
        <w:rPr>
          <w:rFonts w:ascii="Times New Roman" w:hAnsi="Times New Roman" w:cs="Times New Roman"/>
          <w:b/>
          <w:bCs/>
          <w:sz w:val="26"/>
          <w:szCs w:val="26"/>
        </w:rPr>
        <w:t xml:space="preserve">: </w:t>
      </w:r>
      <w:r w:rsidRPr="00152EC4">
        <w:rPr>
          <w:rFonts w:ascii="Times New Roman" w:hAnsi="Times New Roman" w:cs="Times New Roman"/>
          <w:sz w:val="26"/>
          <w:szCs w:val="26"/>
        </w:rPr>
        <w:t>Là thiết bị kết nối vật lý giữa mạch ESP32 và máy tính. Cáp có nhiệm vụ kép: vừa cấp nguồn 5V nuôi hệ thống, vừa truyền tải dữ liệu để nạp chương trình (code) và gỡ lỗi trong quá trình phát triển.</w:t>
      </w:r>
    </w:p>
    <w:p w14:paraId="35EB4515" w14:textId="36A9AC8D" w:rsidR="000C5451" w:rsidRPr="004540B9" w:rsidRDefault="000C5451" w:rsidP="00152EC4">
      <w:pPr>
        <w:spacing w:line="288" w:lineRule="auto"/>
        <w:ind w:left="1561" w:hanging="426"/>
        <w:rPr>
          <w:rFonts w:ascii="Times New Roman" w:hAnsi="Times New Roman" w:cs="Times New Roman"/>
          <w:b/>
          <w:bCs/>
          <w:sz w:val="26"/>
          <w:szCs w:val="26"/>
          <w:lang w:val="en-CA"/>
        </w:rPr>
      </w:pPr>
      <w:r w:rsidRPr="004540B9">
        <w:rPr>
          <w:rFonts w:ascii="Times New Roman" w:hAnsi="Times New Roman" w:cs="Times New Roman"/>
          <w:b/>
          <w:bCs/>
          <w:sz w:val="26"/>
          <w:szCs w:val="26"/>
          <w:lang w:val="en-CA"/>
        </w:rPr>
        <w:br w:type="page"/>
      </w:r>
    </w:p>
    <w:p w14:paraId="1DC60D53" w14:textId="77777777" w:rsidR="000C5451" w:rsidRPr="004540B9" w:rsidRDefault="000C5451" w:rsidP="005120D1">
      <w:pPr>
        <w:pStyle w:val="Heading1"/>
        <w:jc w:val="center"/>
        <w:rPr>
          <w:rFonts w:ascii="Times New Roman" w:hAnsi="Times New Roman" w:cs="Times New Roman"/>
          <w:b/>
          <w:bCs/>
          <w:color w:val="auto"/>
          <w:sz w:val="26"/>
          <w:szCs w:val="26"/>
          <w:lang w:val="en-CA"/>
        </w:rPr>
      </w:pPr>
      <w:bookmarkStart w:id="106" w:name="_Toc215742380"/>
      <w:r w:rsidRPr="004540B9">
        <w:rPr>
          <w:rFonts w:ascii="Times New Roman" w:hAnsi="Times New Roman" w:cs="Times New Roman"/>
          <w:b/>
          <w:bCs/>
          <w:color w:val="auto"/>
          <w:sz w:val="26"/>
          <w:szCs w:val="26"/>
          <w:lang w:val="en-CA"/>
        </w:rPr>
        <w:lastRenderedPageBreak/>
        <w:t>CHƯƠNG 3: PHÂN TÍCH THIẾT KẾ</w:t>
      </w:r>
      <w:bookmarkEnd w:id="106"/>
    </w:p>
    <w:p w14:paraId="51F9E2B2" w14:textId="77777777" w:rsidR="000C5451" w:rsidRPr="004540B9" w:rsidRDefault="000C5451" w:rsidP="00846EF8">
      <w:pPr>
        <w:pStyle w:val="Heading2"/>
        <w:spacing w:after="0"/>
        <w:rPr>
          <w:rFonts w:ascii="Times New Roman" w:hAnsi="Times New Roman" w:cs="Times New Roman"/>
          <w:b/>
          <w:bCs/>
          <w:color w:val="auto"/>
          <w:sz w:val="26"/>
          <w:szCs w:val="26"/>
          <w:lang w:val="en-CA"/>
        </w:rPr>
      </w:pPr>
      <w:bookmarkStart w:id="107" w:name="_Toc215742381"/>
      <w:r w:rsidRPr="004540B9">
        <w:rPr>
          <w:rFonts w:ascii="Times New Roman" w:hAnsi="Times New Roman" w:cs="Times New Roman"/>
          <w:b/>
          <w:bCs/>
          <w:color w:val="auto"/>
          <w:sz w:val="26"/>
          <w:szCs w:val="26"/>
          <w:lang w:val="en-CA"/>
        </w:rPr>
        <w:t>3.1 Phân tích hệ thống</w:t>
      </w:r>
      <w:bookmarkEnd w:id="107"/>
    </w:p>
    <w:p w14:paraId="7A7AB3AE" w14:textId="77777777" w:rsidR="000C5451" w:rsidRPr="004540B9" w:rsidRDefault="000C5451" w:rsidP="00846EF8">
      <w:pPr>
        <w:spacing w:after="0" w:line="288" w:lineRule="auto"/>
        <w:ind w:left="709" w:firstLine="0"/>
        <w:rPr>
          <w:rFonts w:ascii="Times New Roman" w:hAnsi="Times New Roman" w:cs="Times New Roman"/>
          <w:sz w:val="26"/>
          <w:szCs w:val="26"/>
        </w:rPr>
      </w:pPr>
      <w:r w:rsidRPr="004540B9">
        <w:rPr>
          <w:rFonts w:ascii="Times New Roman" w:hAnsi="Times New Roman" w:cs="Times New Roman"/>
          <w:sz w:val="26"/>
          <w:szCs w:val="26"/>
        </w:rPr>
        <w:tab/>
      </w:r>
      <w:r w:rsidRPr="004540B9">
        <w:rPr>
          <w:rFonts w:ascii="Times New Roman" w:hAnsi="Times New Roman" w:cs="Times New Roman"/>
          <w:sz w:val="26"/>
          <w:szCs w:val="26"/>
        </w:rPr>
        <w:tab/>
        <w:t>Đề tài đặt ra yêu cầu xây dựng một hệ thống quản lý sinh viên và điểm danh tự động bằng vân tay, kết hợp nền tảng Web để theo dõi lịch học, điểm số và đánh giá chuyên cần. Hệ thống hướng tới việc hỗ trợ giảng viên và sinh viên trong quá trình học tập, đồng thời giúp nhà trường quản lý lớp học hiệu quả và minh bạch hơn</w:t>
      </w:r>
    </w:p>
    <w:p w14:paraId="504C256D" w14:textId="77777777" w:rsidR="000C5451" w:rsidRPr="004540B9" w:rsidRDefault="000C5451" w:rsidP="00846EF8">
      <w:pPr>
        <w:spacing w:after="0" w:line="288" w:lineRule="auto"/>
        <w:ind w:left="709" w:firstLine="0"/>
        <w:rPr>
          <w:rFonts w:ascii="Times New Roman" w:hAnsi="Times New Roman" w:cs="Times New Roman"/>
          <w:b/>
          <w:bCs/>
          <w:sz w:val="26"/>
          <w:szCs w:val="26"/>
          <w:lang w:val="en-CA"/>
        </w:rPr>
      </w:pPr>
      <w:r w:rsidRPr="004540B9">
        <w:rPr>
          <w:rFonts w:ascii="Times New Roman" w:hAnsi="Times New Roman" w:cs="Times New Roman"/>
          <w:sz w:val="26"/>
          <w:szCs w:val="26"/>
        </w:rPr>
        <w:tab/>
      </w:r>
      <w:r w:rsidRPr="004540B9">
        <w:rPr>
          <w:rFonts w:ascii="Times New Roman" w:hAnsi="Times New Roman" w:cs="Times New Roman"/>
          <w:sz w:val="26"/>
          <w:szCs w:val="26"/>
        </w:rPr>
        <w:tab/>
        <w:t>Hệ thống phục vụ ba nhóm người dùng chính: Sinh viên, Giảng viên, và Quản trị viên hệ thống, đồng thời tích hợp các chức năng toàn hệ thống như xử lý dữ liệu IoT theo thời gian thực, phân tích dữ liệu bằng AI</w:t>
      </w:r>
    </w:p>
    <w:p w14:paraId="1444B352" w14:textId="77777777" w:rsidR="000C5451" w:rsidRPr="004540B9" w:rsidRDefault="000C5451" w:rsidP="00846EF8">
      <w:pPr>
        <w:pStyle w:val="Heading3"/>
        <w:spacing w:after="0"/>
        <w:rPr>
          <w:rFonts w:ascii="Times New Roman" w:hAnsi="Times New Roman" w:cs="Times New Roman"/>
          <w:b/>
          <w:bCs/>
          <w:color w:val="auto"/>
          <w:sz w:val="26"/>
          <w:szCs w:val="26"/>
          <w:lang w:val="en-CA"/>
        </w:rPr>
      </w:pPr>
      <w:bookmarkStart w:id="108" w:name="_Toc215742382"/>
      <w:r w:rsidRPr="004540B9">
        <w:rPr>
          <w:rFonts w:ascii="Times New Roman" w:hAnsi="Times New Roman" w:cs="Times New Roman"/>
          <w:b/>
          <w:bCs/>
          <w:color w:val="auto"/>
          <w:sz w:val="26"/>
          <w:szCs w:val="26"/>
        </w:rPr>
        <w:t>3.1.1 Các chức năng cho sinh viên</w:t>
      </w:r>
      <w:bookmarkEnd w:id="108"/>
    </w:p>
    <w:p w14:paraId="2AA019C5" w14:textId="77777777" w:rsidR="000C5451" w:rsidRPr="004540B9" w:rsidRDefault="000C5451" w:rsidP="00846EF8">
      <w:pPr>
        <w:pStyle w:val="ListParagraph"/>
        <w:numPr>
          <w:ilvl w:val="0"/>
          <w:numId w:val="30"/>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 xml:space="preserve">Sinh viên có thể tạo tài khoản, đăng nhập vào hệ thống để truy cập vào thông tin cá nhân, các tác vụ lớp học </w:t>
      </w:r>
    </w:p>
    <w:p w14:paraId="5B097142" w14:textId="77777777" w:rsidR="000C5451" w:rsidRPr="004540B9" w:rsidRDefault="000C5451" w:rsidP="00846EF8">
      <w:pPr>
        <w:pStyle w:val="ListParagraph"/>
        <w:numPr>
          <w:ilvl w:val="0"/>
          <w:numId w:val="30"/>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cung cấp giao diện Lịch học giúp sinh viên xem thời khóa biểu theo theo tháng.</w:t>
      </w:r>
    </w:p>
    <w:p w14:paraId="144AD0E3" w14:textId="77777777" w:rsidR="000C5451" w:rsidRPr="004540B9" w:rsidRDefault="000C5451" w:rsidP="00846EF8">
      <w:pPr>
        <w:pStyle w:val="ListParagraph"/>
        <w:numPr>
          <w:ilvl w:val="0"/>
          <w:numId w:val="30"/>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 xml:space="preserve">Sinh viên có thể xem trạng thái điểm danh của từng buổi học: </w:t>
      </w:r>
      <w:r w:rsidRPr="004540B9">
        <w:rPr>
          <w:rFonts w:ascii="Times New Roman" w:hAnsi="Times New Roman" w:cs="Times New Roman"/>
          <w:i/>
          <w:iCs/>
          <w:sz w:val="26"/>
          <w:szCs w:val="26"/>
        </w:rPr>
        <w:t>Có mặt</w:t>
      </w:r>
      <w:r w:rsidRPr="004540B9">
        <w:rPr>
          <w:rFonts w:ascii="Times New Roman" w:hAnsi="Times New Roman" w:cs="Times New Roman"/>
          <w:sz w:val="26"/>
          <w:szCs w:val="26"/>
        </w:rPr>
        <w:t xml:space="preserve">, </w:t>
      </w:r>
      <w:r w:rsidRPr="004540B9">
        <w:rPr>
          <w:rFonts w:ascii="Times New Roman" w:hAnsi="Times New Roman" w:cs="Times New Roman"/>
          <w:i/>
          <w:iCs/>
          <w:sz w:val="26"/>
          <w:szCs w:val="26"/>
        </w:rPr>
        <w:t>Vắng</w:t>
      </w:r>
      <w:r w:rsidRPr="004540B9">
        <w:rPr>
          <w:rFonts w:ascii="Times New Roman" w:hAnsi="Times New Roman" w:cs="Times New Roman"/>
          <w:sz w:val="26"/>
          <w:szCs w:val="26"/>
        </w:rPr>
        <w:t xml:space="preserve">, </w:t>
      </w:r>
      <w:r w:rsidRPr="004540B9">
        <w:rPr>
          <w:rFonts w:ascii="Times New Roman" w:hAnsi="Times New Roman" w:cs="Times New Roman"/>
          <w:i/>
          <w:iCs/>
          <w:sz w:val="26"/>
          <w:szCs w:val="26"/>
        </w:rPr>
        <w:t>Đi muộn</w:t>
      </w:r>
      <w:r w:rsidRPr="004540B9">
        <w:rPr>
          <w:rFonts w:ascii="Times New Roman" w:hAnsi="Times New Roman" w:cs="Times New Roman"/>
          <w:sz w:val="26"/>
          <w:szCs w:val="26"/>
        </w:rPr>
        <w:t>.</w:t>
      </w:r>
    </w:p>
    <w:p w14:paraId="153C5B20" w14:textId="77777777" w:rsidR="000C5451" w:rsidRPr="004540B9" w:rsidRDefault="000C5451" w:rsidP="00846EF8">
      <w:pPr>
        <w:pStyle w:val="ListParagraph"/>
        <w:numPr>
          <w:ilvl w:val="0"/>
          <w:numId w:val="30"/>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lưu lại toàn bộ lịch sử điểm danh để sinh viên theo dõi và tự đánh giá mức độ chuyên cần.</w:t>
      </w:r>
    </w:p>
    <w:p w14:paraId="4780991D" w14:textId="77777777" w:rsidR="000C5451" w:rsidRPr="004540B9" w:rsidRDefault="000C5451" w:rsidP="00846EF8">
      <w:pPr>
        <w:pStyle w:val="ListParagraph"/>
        <w:numPr>
          <w:ilvl w:val="0"/>
          <w:numId w:val="30"/>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Sinh viên xem được bảng điểm từng môn học, bao gồm điểm chuyên cần, giữa kỳ, cuối kỳ, điểm tổng kết.</w:t>
      </w:r>
    </w:p>
    <w:p w14:paraId="2B7EDA1C" w14:textId="77777777" w:rsidR="000C5451" w:rsidRPr="004540B9" w:rsidRDefault="000C5451" w:rsidP="00846EF8">
      <w:pPr>
        <w:pStyle w:val="ListParagraph"/>
        <w:numPr>
          <w:ilvl w:val="0"/>
          <w:numId w:val="30"/>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AI cung cấp nhận xét (feedback) dựa trên dữ liệu chuyên cần và kết quả học tập, giúp sinh viên hiểu rõ nguy cơ học yếu, mức độ tiến bộ và điểm mạnh/yếu cần cải thiện.</w:t>
      </w:r>
    </w:p>
    <w:p w14:paraId="3C821F37" w14:textId="77777777" w:rsidR="000C5451" w:rsidRPr="004540B9" w:rsidRDefault="000C5451" w:rsidP="00846EF8">
      <w:pPr>
        <w:pStyle w:val="ListParagraph"/>
        <w:numPr>
          <w:ilvl w:val="0"/>
          <w:numId w:val="30"/>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Sinh viên có thể cập nhật thông tin tài khoản: Tên, số điện thoại, email, mật khẩu…</w:t>
      </w:r>
    </w:p>
    <w:p w14:paraId="66F45FEA" w14:textId="77777777" w:rsidR="000C5451" w:rsidRPr="004540B9" w:rsidRDefault="000C5451" w:rsidP="00846EF8">
      <w:pPr>
        <w:pStyle w:val="ListParagraph"/>
        <w:numPr>
          <w:ilvl w:val="0"/>
          <w:numId w:val="30"/>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Sinh viên có thể đặt mật khẩu mới nếu bị quen mật khẩu khi dăng nhập</w:t>
      </w:r>
    </w:p>
    <w:p w14:paraId="4810732B" w14:textId="77777777" w:rsidR="000C5451" w:rsidRPr="004540B9" w:rsidRDefault="000C5451" w:rsidP="00846EF8">
      <w:pPr>
        <w:pStyle w:val="Heading3"/>
        <w:spacing w:after="0"/>
        <w:rPr>
          <w:rFonts w:ascii="Times New Roman" w:hAnsi="Times New Roman" w:cs="Times New Roman"/>
          <w:b/>
          <w:bCs/>
          <w:color w:val="auto"/>
          <w:sz w:val="26"/>
          <w:szCs w:val="26"/>
        </w:rPr>
      </w:pPr>
      <w:bookmarkStart w:id="109" w:name="_Toc215742383"/>
      <w:r w:rsidRPr="004540B9">
        <w:rPr>
          <w:rFonts w:ascii="Times New Roman" w:hAnsi="Times New Roman" w:cs="Times New Roman"/>
          <w:b/>
          <w:bCs/>
          <w:color w:val="auto"/>
          <w:sz w:val="26"/>
          <w:szCs w:val="26"/>
        </w:rPr>
        <w:t>3.1.2 Các chức năng cho giảng viên</w:t>
      </w:r>
      <w:bookmarkEnd w:id="109"/>
    </w:p>
    <w:p w14:paraId="3A1F0653"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b/>
          <w:bCs/>
          <w:sz w:val="26"/>
          <w:szCs w:val="26"/>
        </w:rPr>
        <w:t>G</w:t>
      </w:r>
      <w:r w:rsidRPr="004540B9">
        <w:rPr>
          <w:rFonts w:ascii="Times New Roman" w:hAnsi="Times New Roman" w:cs="Times New Roman"/>
          <w:sz w:val="26"/>
          <w:szCs w:val="26"/>
        </w:rPr>
        <w:t xml:space="preserve">iảng viên đăng kí, đăng nhập để sử dụng hệ thống và được phân công lớp học. </w:t>
      </w:r>
    </w:p>
    <w:p w14:paraId="53425F7D"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cung cấp giao diện quản lý lớp học đang dạy từ đó có thể xuất dữ liệu danh sách lớp, danh sách sinh viên của lớp dạng .CSV và có thể thêm sinh viên vào lớp, xóa sv khỏi lớp</w:t>
      </w:r>
    </w:p>
    <w:p w14:paraId="3456273C"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hỗ trợ xem lịch giảng dạy theo ngày và truy cập nhanh vào từng lớp.</w:t>
      </w:r>
    </w:p>
    <w:p w14:paraId="682C070E"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lastRenderedPageBreak/>
        <w:t>Xem được trạng thái điểm danh của lớp trong quá trình học hoặc lớp đã xong do thiết bị điểm danh gửi về, giảng viên có thể xuất dữ liệu điểm danh của sinh viên trong lớp</w:t>
      </w:r>
    </w:p>
    <w:p w14:paraId="7C179141"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Giảng viên có thể điều chỉnh trạng thái điểm danh trong trường hợp sinh viên có lý do chính đáng hoặc thiết bị gặp sự cố</w:t>
      </w:r>
    </w:p>
    <w:p w14:paraId="2F2C5D68"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Hỗ trợ nhập và chỉnh sửa điểm số của sinh viên bằng 3 phương pháp nhập thủ công, nhập hàng loạt, lấy dữ liệu điểm từ file .CSV hoặc có thể xuất bảng điểm của lớp.</w:t>
      </w:r>
    </w:p>
    <w:p w14:paraId="54081CBF"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 xml:space="preserve">Giảng viên có thể xem phân bố điểm số qua phần biểu đồ hệ thống cung cấp và có thể xem danh sách các sinh viên cần chú ý.  </w:t>
      </w:r>
    </w:p>
    <w:p w14:paraId="5643AD8B"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AI phân tích tình trạng lớp học, cảnh báo các sinh viên vắng nhiều hoặc nguy cơ suy giảm kết quả học tập.</w:t>
      </w:r>
    </w:p>
    <w:p w14:paraId="7D658562"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Giảng viên có thể thêm vân tay của học sinh vào kho dữ liệu tập trung để phục vụ việc điểm danh của sinh viên</w:t>
      </w:r>
    </w:p>
    <w:p w14:paraId="3ABB0347"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Giảng viên có thể cập nhật thông tin tài khoản: Tên, số điện thoại, email, mật khẩu…</w:t>
      </w:r>
    </w:p>
    <w:p w14:paraId="33798C3E" w14:textId="77777777" w:rsidR="000C5451" w:rsidRPr="004540B9" w:rsidRDefault="000C5451" w:rsidP="00846EF8">
      <w:pPr>
        <w:pStyle w:val="ListParagraph"/>
        <w:numPr>
          <w:ilvl w:val="0"/>
          <w:numId w:val="31"/>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Giảng viên có thể đặt mật khẩu mới nếu bị quen mật khẩu khi dăng nhập</w:t>
      </w:r>
    </w:p>
    <w:p w14:paraId="5905EB02" w14:textId="77777777" w:rsidR="000C5451" w:rsidRPr="004540B9" w:rsidRDefault="000C5451" w:rsidP="00846EF8">
      <w:pPr>
        <w:pStyle w:val="Heading3"/>
        <w:spacing w:after="0"/>
        <w:rPr>
          <w:rFonts w:ascii="Times New Roman" w:hAnsi="Times New Roman" w:cs="Times New Roman"/>
          <w:b/>
          <w:bCs/>
          <w:color w:val="auto"/>
          <w:sz w:val="26"/>
          <w:szCs w:val="26"/>
        </w:rPr>
      </w:pPr>
      <w:bookmarkStart w:id="110" w:name="_Toc215742384"/>
      <w:r w:rsidRPr="004540B9">
        <w:rPr>
          <w:rFonts w:ascii="Times New Roman" w:hAnsi="Times New Roman" w:cs="Times New Roman"/>
          <w:b/>
          <w:bCs/>
          <w:color w:val="auto"/>
          <w:sz w:val="26"/>
          <w:szCs w:val="26"/>
        </w:rPr>
        <w:t>3.1.3 Chức năng của quản trị viên hệ thống</w:t>
      </w:r>
      <w:bookmarkEnd w:id="110"/>
    </w:p>
    <w:p w14:paraId="53158650" w14:textId="77777777" w:rsidR="000C5451" w:rsidRPr="004540B9" w:rsidRDefault="000C5451" w:rsidP="00846EF8">
      <w:pPr>
        <w:pStyle w:val="ListParagraph"/>
        <w:numPr>
          <w:ilvl w:val="0"/>
          <w:numId w:val="32"/>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Quản trị viên quản lý toàn bộ tài khoản sinh viên và giảng viên có thể xóa tài khoản người dùng</w:t>
      </w:r>
    </w:p>
    <w:p w14:paraId="7BCE9C0D" w14:textId="02F24294" w:rsidR="000C5451" w:rsidRPr="004540B9" w:rsidRDefault="000C5451" w:rsidP="00846EF8">
      <w:pPr>
        <w:pStyle w:val="ListParagraph"/>
        <w:numPr>
          <w:ilvl w:val="0"/>
          <w:numId w:val="32"/>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Hệ thống hỗ trợ quản lý danh sách lớp học, thêm lớp học, phân công giảng viên, thêm sinh viên vào lớp, thay đổi trạng thái lớp, xóa lớp</w:t>
      </w:r>
    </w:p>
    <w:p w14:paraId="40459BA1" w14:textId="77777777" w:rsidR="000C5451" w:rsidRPr="004540B9" w:rsidRDefault="000C5451" w:rsidP="00846EF8">
      <w:pPr>
        <w:pStyle w:val="ListParagraph"/>
        <w:numPr>
          <w:ilvl w:val="0"/>
          <w:numId w:val="32"/>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Giảng viên có nhiệm vụ thêm sửa xóa lịch học cho từng lớp</w:t>
      </w:r>
    </w:p>
    <w:p w14:paraId="49704189" w14:textId="77777777" w:rsidR="000C5451" w:rsidRPr="004540B9" w:rsidRDefault="000C5451" w:rsidP="00846EF8">
      <w:pPr>
        <w:pStyle w:val="ListParagraph"/>
        <w:numPr>
          <w:ilvl w:val="0"/>
          <w:numId w:val="32"/>
        </w:numPr>
        <w:spacing w:after="0" w:line="288" w:lineRule="auto"/>
        <w:rPr>
          <w:rFonts w:ascii="Times New Roman" w:hAnsi="Times New Roman" w:cs="Times New Roman"/>
          <w:b/>
          <w:bCs/>
          <w:sz w:val="26"/>
          <w:szCs w:val="26"/>
          <w:lang w:val="en-CA"/>
        </w:rPr>
      </w:pPr>
      <w:r w:rsidRPr="004540B9">
        <w:rPr>
          <w:rFonts w:ascii="Times New Roman" w:hAnsi="Times New Roman" w:cs="Times New Roman"/>
          <w:sz w:val="26"/>
          <w:szCs w:val="26"/>
        </w:rPr>
        <w:t xml:space="preserve">Quản trị viên quản lý các thiết bị điểm danh ESP32 – AS608 có thể thêm thiết bị mới, sửa, xóa, cập nhật trạng thái của thiết bị </w:t>
      </w:r>
    </w:p>
    <w:p w14:paraId="728EFAA2" w14:textId="77777777" w:rsidR="000C5451" w:rsidRPr="004540B9" w:rsidRDefault="000C5451" w:rsidP="00846EF8">
      <w:pPr>
        <w:pStyle w:val="Heading3"/>
        <w:spacing w:after="0"/>
        <w:rPr>
          <w:rFonts w:ascii="Times New Roman" w:hAnsi="Times New Roman" w:cs="Times New Roman"/>
          <w:b/>
          <w:bCs/>
          <w:color w:val="auto"/>
          <w:sz w:val="26"/>
          <w:szCs w:val="26"/>
        </w:rPr>
      </w:pPr>
      <w:bookmarkStart w:id="111" w:name="_Toc215742385"/>
      <w:r w:rsidRPr="004540B9">
        <w:rPr>
          <w:rFonts w:ascii="Times New Roman" w:hAnsi="Times New Roman" w:cs="Times New Roman"/>
          <w:b/>
          <w:bCs/>
          <w:color w:val="auto"/>
          <w:sz w:val="26"/>
          <w:szCs w:val="26"/>
        </w:rPr>
        <w:t>3.1.4 Chức năng toàn hệ thống</w:t>
      </w:r>
      <w:bookmarkEnd w:id="111"/>
    </w:p>
    <w:p w14:paraId="72321F32" w14:textId="77777777" w:rsidR="000C5451" w:rsidRPr="004540B9" w:rsidRDefault="000C5451" w:rsidP="00846EF8">
      <w:pPr>
        <w:pStyle w:val="ListParagraph"/>
        <w:numPr>
          <w:ilvl w:val="0"/>
          <w:numId w:val="33"/>
        </w:numPr>
        <w:spacing w:after="0" w:line="288" w:lineRule="auto"/>
        <w:rPr>
          <w:rFonts w:ascii="Times New Roman" w:hAnsi="Times New Roman" w:cs="Times New Roman"/>
          <w:sz w:val="26"/>
          <w:szCs w:val="26"/>
        </w:rPr>
      </w:pPr>
      <w:r w:rsidRPr="004540B9">
        <w:rPr>
          <w:rFonts w:ascii="Times New Roman" w:hAnsi="Times New Roman" w:cs="Times New Roman"/>
          <w:sz w:val="26"/>
          <w:szCs w:val="26"/>
        </w:rPr>
        <w:t>Nhận dữ liệu điểm danh real-time từ thiết bị IoT. Thiết bị điểm danh gửi dữ liệu điểm danh ngay lập tức lên server để hệ thống Web hiển thị theo thời gian thực.</w:t>
      </w:r>
    </w:p>
    <w:p w14:paraId="07E3B53B" w14:textId="77777777" w:rsidR="000C5451" w:rsidRPr="004540B9" w:rsidRDefault="000C5451" w:rsidP="000C5451">
      <w:pPr>
        <w:spacing w:after="0" w:line="312" w:lineRule="auto"/>
        <w:rPr>
          <w:rFonts w:ascii="Times New Roman" w:hAnsi="Times New Roman" w:cs="Times New Roman"/>
          <w:sz w:val="26"/>
          <w:szCs w:val="26"/>
        </w:rPr>
      </w:pPr>
      <w:r w:rsidRPr="004540B9">
        <w:rPr>
          <w:rFonts w:ascii="Times New Roman" w:hAnsi="Times New Roman" w:cs="Times New Roman"/>
          <w:sz w:val="26"/>
          <w:szCs w:val="26"/>
        </w:rPr>
        <w:br w:type="page"/>
      </w:r>
    </w:p>
    <w:p w14:paraId="45AC59D9" w14:textId="2C202C87" w:rsidR="000C5451" w:rsidRPr="004540B9" w:rsidRDefault="000C5451" w:rsidP="000C5451">
      <w:pPr>
        <w:pStyle w:val="Heading2"/>
        <w:rPr>
          <w:rFonts w:ascii="Times New Roman" w:hAnsi="Times New Roman" w:cs="Times New Roman"/>
          <w:b/>
          <w:bCs/>
          <w:color w:val="auto"/>
          <w:sz w:val="26"/>
          <w:szCs w:val="26"/>
        </w:rPr>
      </w:pPr>
      <w:bookmarkStart w:id="112" w:name="_Toc215742386"/>
      <w:r w:rsidRPr="004540B9">
        <w:rPr>
          <w:rFonts w:ascii="Times New Roman" w:hAnsi="Times New Roman" w:cs="Times New Roman"/>
          <w:b/>
          <w:bCs/>
          <w:color w:val="auto"/>
          <w:sz w:val="26"/>
          <w:szCs w:val="26"/>
        </w:rPr>
        <w:lastRenderedPageBreak/>
        <w:t>3.2 Biểu đồ Usecase</w:t>
      </w:r>
      <w:bookmarkEnd w:id="112"/>
      <w:r w:rsidRPr="004540B9">
        <w:rPr>
          <w:rFonts w:ascii="Times New Roman" w:hAnsi="Times New Roman" w:cs="Times New Roman"/>
          <w:b/>
          <w:bCs/>
          <w:color w:val="auto"/>
          <w:sz w:val="26"/>
          <w:szCs w:val="26"/>
        </w:rPr>
        <w:t xml:space="preserve"> </w:t>
      </w:r>
    </w:p>
    <w:p w14:paraId="5A102BA8" w14:textId="4964A9B0" w:rsidR="00CE5EEB" w:rsidRPr="001462B0" w:rsidRDefault="00CE5EEB" w:rsidP="001462B0">
      <w:pPr>
        <w:pStyle w:val="Heading3"/>
        <w:rPr>
          <w:rFonts w:ascii="Times New Roman" w:hAnsi="Times New Roman" w:cs="Times New Roman"/>
          <w:b/>
          <w:bCs/>
          <w:color w:val="auto"/>
          <w:sz w:val="26"/>
          <w:szCs w:val="26"/>
        </w:rPr>
      </w:pPr>
      <w:bookmarkStart w:id="113" w:name="_Toc215742387"/>
      <w:r w:rsidRPr="004540B9">
        <w:rPr>
          <w:rFonts w:ascii="Times New Roman" w:hAnsi="Times New Roman" w:cs="Times New Roman"/>
          <w:b/>
          <w:bCs/>
          <w:noProof/>
          <w:color w:val="auto"/>
          <w:sz w:val="26"/>
          <w:szCs w:val="26"/>
        </w:rPr>
        <w:drawing>
          <wp:anchor distT="0" distB="0" distL="114300" distR="114300" simplePos="0" relativeHeight="252184576" behindDoc="0" locked="0" layoutInCell="1" allowOverlap="1" wp14:anchorId="5959F057" wp14:editId="50DC4169">
            <wp:simplePos x="0" y="0"/>
            <wp:positionH relativeFrom="column">
              <wp:posOffset>381000</wp:posOffset>
            </wp:positionH>
            <wp:positionV relativeFrom="paragraph">
              <wp:posOffset>368935</wp:posOffset>
            </wp:positionV>
            <wp:extent cx="5731510" cy="5186680"/>
            <wp:effectExtent l="0" t="0" r="2540" b="0"/>
            <wp:wrapTopAndBottom/>
            <wp:docPr id="1517535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3519" name="Picture 1"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5186680"/>
                    </a:xfrm>
                    <a:prstGeom prst="rect">
                      <a:avLst/>
                    </a:prstGeom>
                  </pic:spPr>
                </pic:pic>
              </a:graphicData>
            </a:graphic>
          </wp:anchor>
        </w:drawing>
      </w:r>
      <w:r w:rsidR="000C5451" w:rsidRPr="004540B9">
        <w:rPr>
          <w:noProof/>
          <w:color w:val="auto"/>
        </w:rPr>
        <mc:AlternateContent>
          <mc:Choice Requires="wps">
            <w:drawing>
              <wp:anchor distT="0" distB="0" distL="114300" distR="114300" simplePos="0" relativeHeight="251865088" behindDoc="0" locked="0" layoutInCell="1" allowOverlap="1" wp14:anchorId="4B032854" wp14:editId="275212C6">
                <wp:simplePos x="0" y="0"/>
                <wp:positionH relativeFrom="margin">
                  <wp:posOffset>-1270</wp:posOffset>
                </wp:positionH>
                <wp:positionV relativeFrom="paragraph">
                  <wp:posOffset>5633720</wp:posOffset>
                </wp:positionV>
                <wp:extent cx="5731510" cy="316865"/>
                <wp:effectExtent l="0" t="0" r="2540" b="6985"/>
                <wp:wrapSquare wrapText="bothSides"/>
                <wp:docPr id="298830063" name="Text Box 1"/>
                <wp:cNvGraphicFramePr/>
                <a:graphic xmlns:a="http://schemas.openxmlformats.org/drawingml/2006/main">
                  <a:graphicData uri="http://schemas.microsoft.com/office/word/2010/wordprocessingShape">
                    <wps:wsp>
                      <wps:cNvSpPr txBox="1"/>
                      <wps:spPr>
                        <a:xfrm>
                          <a:off x="0" y="0"/>
                          <a:ext cx="5731510" cy="316865"/>
                        </a:xfrm>
                        <a:prstGeom prst="rect">
                          <a:avLst/>
                        </a:prstGeom>
                        <a:solidFill>
                          <a:prstClr val="white"/>
                        </a:solidFill>
                        <a:ln>
                          <a:noFill/>
                        </a:ln>
                      </wps:spPr>
                      <wps:txbx>
                        <w:txbxContent>
                          <w:p w14:paraId="08AC1BB1" w14:textId="7FB6F889" w:rsidR="000C5451" w:rsidRPr="001462B0" w:rsidRDefault="000C5451" w:rsidP="000C5451">
                            <w:pPr>
                              <w:pStyle w:val="Caption"/>
                              <w:jc w:val="center"/>
                              <w:rPr>
                                <w:b/>
                                <w:bCs/>
                                <w:noProof/>
                                <w:color w:val="auto"/>
                                <w:sz w:val="26"/>
                                <w:szCs w:val="26"/>
                              </w:rPr>
                            </w:pPr>
                            <w:bookmarkStart w:id="114" w:name="_Toc215950067"/>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8</w:t>
                            </w:r>
                            <w:r w:rsidRPr="001462B0">
                              <w:rPr>
                                <w:color w:val="auto"/>
                                <w:sz w:val="26"/>
                                <w:szCs w:val="26"/>
                              </w:rPr>
                              <w:fldChar w:fldCharType="end"/>
                            </w:r>
                            <w:r w:rsidRPr="001462B0">
                              <w:rPr>
                                <w:color w:val="auto"/>
                                <w:sz w:val="26"/>
                                <w:szCs w:val="26"/>
                              </w:rPr>
                              <w:t>: Biểu đồ Use Case tổng quát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2854" id="_x0000_s1033" type="#_x0000_t202" style="position:absolute;left:0;text-align:left;margin-left:-.1pt;margin-top:443.6pt;width:451.3pt;height:24.95pt;z-index:251865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" stroked="f">
                <v:textbox style="mso-fit-shape-to-text:t" inset="0,0,0,0">
                  <w:txbxContent>
                    <w:p w14:paraId="08AC1BB1" w14:textId="7FB6F889" w:rsidR="000C5451" w:rsidRPr="001462B0" w:rsidRDefault="000C5451" w:rsidP="000C5451">
                      <w:pPr>
                        <w:pStyle w:val="Caption"/>
                        <w:jc w:val="center"/>
                        <w:rPr>
                          <w:b/>
                          <w:bCs/>
                          <w:noProof/>
                          <w:color w:val="auto"/>
                          <w:sz w:val="26"/>
                          <w:szCs w:val="26"/>
                        </w:rPr>
                      </w:pPr>
                      <w:bookmarkStart w:id="115" w:name="_Toc215950067"/>
                      <w:r w:rsidRPr="001462B0">
                        <w:rPr>
                          <w:color w:val="auto"/>
                          <w:sz w:val="26"/>
                          <w:szCs w:val="26"/>
                        </w:rPr>
                        <w:t xml:space="preserve">Hình </w:t>
                      </w:r>
                      <w:r w:rsidRPr="001462B0">
                        <w:rPr>
                          <w:color w:val="auto"/>
                          <w:sz w:val="26"/>
                          <w:szCs w:val="26"/>
                        </w:rPr>
                        <w:fldChar w:fldCharType="begin"/>
                      </w:r>
                      <w:r w:rsidRPr="001462B0">
                        <w:rPr>
                          <w:color w:val="auto"/>
                          <w:sz w:val="26"/>
                          <w:szCs w:val="26"/>
                        </w:rPr>
                        <w:instrText xml:space="preserve"> SEQ Hình \* ARABIC </w:instrText>
                      </w:r>
                      <w:r w:rsidRPr="001462B0">
                        <w:rPr>
                          <w:color w:val="auto"/>
                          <w:sz w:val="26"/>
                          <w:szCs w:val="26"/>
                        </w:rPr>
                        <w:fldChar w:fldCharType="separate"/>
                      </w:r>
                      <w:r w:rsidR="000E28BA" w:rsidRPr="001462B0">
                        <w:rPr>
                          <w:noProof/>
                          <w:color w:val="auto"/>
                          <w:sz w:val="26"/>
                          <w:szCs w:val="26"/>
                        </w:rPr>
                        <w:t>8</w:t>
                      </w:r>
                      <w:r w:rsidRPr="001462B0">
                        <w:rPr>
                          <w:color w:val="auto"/>
                          <w:sz w:val="26"/>
                          <w:szCs w:val="26"/>
                        </w:rPr>
                        <w:fldChar w:fldCharType="end"/>
                      </w:r>
                      <w:r w:rsidRPr="001462B0">
                        <w:rPr>
                          <w:color w:val="auto"/>
                          <w:sz w:val="26"/>
                          <w:szCs w:val="26"/>
                        </w:rPr>
                        <w:t>: Biểu đồ Use Case tổng quát</w:t>
                      </w:r>
                      <w:bookmarkEnd w:id="115"/>
                    </w:p>
                  </w:txbxContent>
                </v:textbox>
                <w10:wrap type="square" anchorx="margin"/>
              </v:shape>
            </w:pict>
          </mc:Fallback>
        </mc:AlternateContent>
      </w:r>
      <w:r w:rsidR="000C5451" w:rsidRPr="004540B9">
        <w:rPr>
          <w:rFonts w:ascii="Times New Roman" w:hAnsi="Times New Roman" w:cs="Times New Roman"/>
          <w:b/>
          <w:bCs/>
          <w:color w:val="auto"/>
          <w:sz w:val="26"/>
          <w:szCs w:val="26"/>
        </w:rPr>
        <w:t>3.2.1 Biểu đồ Usecase tổng quát</w:t>
      </w:r>
      <w:bookmarkEnd w:id="113"/>
      <w:r w:rsidR="000C5451" w:rsidRPr="004540B9">
        <w:rPr>
          <w:rFonts w:ascii="Times New Roman" w:hAnsi="Times New Roman" w:cs="Times New Roman"/>
          <w:b/>
          <w:bCs/>
          <w:color w:val="auto"/>
          <w:sz w:val="26"/>
          <w:szCs w:val="26"/>
        </w:rPr>
        <w:t xml:space="preserve"> </w:t>
      </w:r>
    </w:p>
    <w:p w14:paraId="1E1EF625" w14:textId="77777777" w:rsidR="00CE5EEB" w:rsidRPr="004540B9" w:rsidRDefault="00CE5EEB">
      <w:pPr>
        <w:ind w:left="0" w:firstLine="0"/>
        <w:rPr>
          <w:rFonts w:ascii="Times New Roman" w:eastAsiaTheme="majorEastAsia" w:hAnsi="Times New Roman" w:cs="Times New Roman"/>
          <w:b/>
          <w:bCs/>
          <w:sz w:val="26"/>
          <w:szCs w:val="26"/>
          <w:lang w:val="en-CA"/>
        </w:rPr>
      </w:pPr>
      <w:r w:rsidRPr="004540B9">
        <w:rPr>
          <w:rFonts w:ascii="Times New Roman" w:hAnsi="Times New Roman" w:cs="Times New Roman"/>
          <w:b/>
          <w:bCs/>
          <w:sz w:val="26"/>
          <w:szCs w:val="26"/>
          <w:lang w:val="en-CA"/>
        </w:rPr>
        <w:br w:type="page"/>
      </w:r>
    </w:p>
    <w:p w14:paraId="2F8E5E34" w14:textId="27027CD6" w:rsidR="000C5451" w:rsidRPr="004540B9" w:rsidRDefault="000C5451" w:rsidP="000C5451">
      <w:pPr>
        <w:pStyle w:val="Heading3"/>
        <w:ind w:hanging="426"/>
        <w:rPr>
          <w:rFonts w:ascii="Times New Roman" w:hAnsi="Times New Roman" w:cs="Times New Roman"/>
          <w:b/>
          <w:bCs/>
          <w:color w:val="auto"/>
          <w:sz w:val="26"/>
          <w:szCs w:val="26"/>
          <w:lang w:val="en-CA"/>
        </w:rPr>
      </w:pPr>
      <w:bookmarkStart w:id="116" w:name="_Toc215742388"/>
      <w:r w:rsidRPr="004540B9">
        <w:rPr>
          <w:rFonts w:ascii="Times New Roman" w:hAnsi="Times New Roman" w:cs="Times New Roman"/>
          <w:b/>
          <w:bCs/>
          <w:color w:val="auto"/>
          <w:sz w:val="26"/>
          <w:szCs w:val="26"/>
          <w:lang w:val="en-CA"/>
        </w:rPr>
        <w:lastRenderedPageBreak/>
        <w:t>3.</w:t>
      </w:r>
      <w:r w:rsidR="00207FCE">
        <w:rPr>
          <w:rFonts w:ascii="Times New Roman" w:hAnsi="Times New Roman" w:cs="Times New Roman"/>
          <w:b/>
          <w:bCs/>
          <w:color w:val="auto"/>
          <w:sz w:val="26"/>
          <w:szCs w:val="26"/>
          <w:lang w:val="en-CA"/>
        </w:rPr>
        <w:t>2</w:t>
      </w:r>
      <w:r w:rsidRPr="004540B9">
        <w:rPr>
          <w:rFonts w:ascii="Times New Roman" w:hAnsi="Times New Roman" w:cs="Times New Roman"/>
          <w:b/>
          <w:bCs/>
          <w:color w:val="auto"/>
          <w:sz w:val="26"/>
          <w:szCs w:val="26"/>
          <w:lang w:val="en-CA"/>
        </w:rPr>
        <w:t>.2 Sơ đồ Use Case Quản trị viên</w:t>
      </w:r>
      <w:bookmarkEnd w:id="116"/>
      <w:r w:rsidRPr="004540B9">
        <w:rPr>
          <w:rFonts w:ascii="Times New Roman" w:hAnsi="Times New Roman" w:cs="Times New Roman"/>
          <w:b/>
          <w:bCs/>
          <w:color w:val="auto"/>
          <w:sz w:val="26"/>
          <w:szCs w:val="26"/>
          <w:lang w:val="en-CA"/>
        </w:rPr>
        <w:t xml:space="preserve"> </w:t>
      </w:r>
    </w:p>
    <w:p w14:paraId="1206A976" w14:textId="6C87B15F" w:rsidR="000C5451" w:rsidRPr="004540B9" w:rsidRDefault="00207FCE" w:rsidP="00CE5EEB">
      <w:pPr>
        <w:pStyle w:val="Heading4"/>
        <w:ind w:left="1134" w:hanging="425"/>
        <w:rPr>
          <w:rFonts w:ascii="Times New Roman" w:hAnsi="Times New Roman" w:cs="Times New Roman"/>
          <w:b/>
          <w:bCs/>
          <w:i w:val="0"/>
          <w:iCs w:val="0"/>
          <w:color w:val="auto"/>
          <w:sz w:val="26"/>
          <w:szCs w:val="26"/>
          <w:lang w:val="en-CA"/>
        </w:rPr>
      </w:pPr>
      <w:r w:rsidRPr="004540B9">
        <w:rPr>
          <w:i w:val="0"/>
          <w:iCs w:val="0"/>
          <w:noProof/>
          <w:color w:val="auto"/>
        </w:rPr>
        <mc:AlternateContent>
          <mc:Choice Requires="wps">
            <w:drawing>
              <wp:anchor distT="0" distB="0" distL="114300" distR="114300" simplePos="0" relativeHeight="251877376" behindDoc="0" locked="0" layoutInCell="1" allowOverlap="1" wp14:anchorId="74401ABD" wp14:editId="78F7FF6E">
                <wp:simplePos x="0" y="0"/>
                <wp:positionH relativeFrom="column">
                  <wp:posOffset>813435</wp:posOffset>
                </wp:positionH>
                <wp:positionV relativeFrom="paragraph">
                  <wp:posOffset>6545580</wp:posOffset>
                </wp:positionV>
                <wp:extent cx="4980305" cy="635"/>
                <wp:effectExtent l="0" t="0" r="0" b="0"/>
                <wp:wrapTopAndBottom/>
                <wp:docPr id="982765310" name="Text Box 1"/>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4EA2EF75" w14:textId="19BBF8D0" w:rsidR="000C5451" w:rsidRPr="00207FCE" w:rsidRDefault="000C5451" w:rsidP="000C5451">
                            <w:pPr>
                              <w:pStyle w:val="Caption"/>
                              <w:jc w:val="center"/>
                              <w:rPr>
                                <w:noProof/>
                                <w:color w:val="auto"/>
                                <w:sz w:val="26"/>
                                <w:szCs w:val="26"/>
                              </w:rPr>
                            </w:pPr>
                            <w:bookmarkStart w:id="117" w:name="_Toc215950068"/>
                            <w:r w:rsidRPr="00207FCE">
                              <w:rPr>
                                <w:color w:val="auto"/>
                                <w:sz w:val="26"/>
                                <w:szCs w:val="26"/>
                              </w:rPr>
                              <w:t xml:space="preserve">Hình </w:t>
                            </w:r>
                            <w:r w:rsidRPr="00207FCE">
                              <w:rPr>
                                <w:color w:val="auto"/>
                                <w:sz w:val="26"/>
                                <w:szCs w:val="26"/>
                              </w:rPr>
                              <w:fldChar w:fldCharType="begin"/>
                            </w:r>
                            <w:r w:rsidRPr="00207FCE">
                              <w:rPr>
                                <w:color w:val="auto"/>
                                <w:sz w:val="26"/>
                                <w:szCs w:val="26"/>
                              </w:rPr>
                              <w:instrText xml:space="preserve"> SEQ Hình \* ARABIC </w:instrText>
                            </w:r>
                            <w:r w:rsidRPr="00207FCE">
                              <w:rPr>
                                <w:color w:val="auto"/>
                                <w:sz w:val="26"/>
                                <w:szCs w:val="26"/>
                              </w:rPr>
                              <w:fldChar w:fldCharType="separate"/>
                            </w:r>
                            <w:r w:rsidR="000E28BA" w:rsidRPr="00207FCE">
                              <w:rPr>
                                <w:noProof/>
                                <w:color w:val="auto"/>
                                <w:sz w:val="26"/>
                                <w:szCs w:val="26"/>
                              </w:rPr>
                              <w:t>9</w:t>
                            </w:r>
                            <w:r w:rsidRPr="00207FCE">
                              <w:rPr>
                                <w:color w:val="auto"/>
                                <w:sz w:val="26"/>
                                <w:szCs w:val="26"/>
                              </w:rPr>
                              <w:fldChar w:fldCharType="end"/>
                            </w:r>
                            <w:r w:rsidRPr="00207FCE">
                              <w:rPr>
                                <w:color w:val="auto"/>
                                <w:sz w:val="26"/>
                                <w:szCs w:val="26"/>
                              </w:rPr>
                              <w:t>: Biểu đồ quản lý lớp học ủa quản trị viên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1ABD" id="_x0000_s1034" type="#_x0000_t202" style="position:absolute;left:0;text-align:left;margin-left:64.05pt;margin-top:515.4pt;width:392.1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OYGwIAAD8EAAAOAAAAZHJzL2Uyb0RvYy54bWysU8Fu2zAMvQ/YPwi6L3bate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" stroked="f">
                <v:textbox style="mso-fit-shape-to-text:t" inset="0,0,0,0">
                  <w:txbxContent>
                    <w:p w14:paraId="4EA2EF75" w14:textId="19BBF8D0" w:rsidR="000C5451" w:rsidRPr="00207FCE" w:rsidRDefault="000C5451" w:rsidP="000C5451">
                      <w:pPr>
                        <w:pStyle w:val="Caption"/>
                        <w:jc w:val="center"/>
                        <w:rPr>
                          <w:noProof/>
                          <w:color w:val="auto"/>
                          <w:sz w:val="26"/>
                          <w:szCs w:val="26"/>
                        </w:rPr>
                      </w:pPr>
                      <w:bookmarkStart w:id="118" w:name="_Toc215950068"/>
                      <w:r w:rsidRPr="00207FCE">
                        <w:rPr>
                          <w:color w:val="auto"/>
                          <w:sz w:val="26"/>
                          <w:szCs w:val="26"/>
                        </w:rPr>
                        <w:t xml:space="preserve">Hình </w:t>
                      </w:r>
                      <w:r w:rsidRPr="00207FCE">
                        <w:rPr>
                          <w:color w:val="auto"/>
                          <w:sz w:val="26"/>
                          <w:szCs w:val="26"/>
                        </w:rPr>
                        <w:fldChar w:fldCharType="begin"/>
                      </w:r>
                      <w:r w:rsidRPr="00207FCE">
                        <w:rPr>
                          <w:color w:val="auto"/>
                          <w:sz w:val="26"/>
                          <w:szCs w:val="26"/>
                        </w:rPr>
                        <w:instrText xml:space="preserve"> SEQ Hình \* ARABIC </w:instrText>
                      </w:r>
                      <w:r w:rsidRPr="00207FCE">
                        <w:rPr>
                          <w:color w:val="auto"/>
                          <w:sz w:val="26"/>
                          <w:szCs w:val="26"/>
                        </w:rPr>
                        <w:fldChar w:fldCharType="separate"/>
                      </w:r>
                      <w:r w:rsidR="000E28BA" w:rsidRPr="00207FCE">
                        <w:rPr>
                          <w:noProof/>
                          <w:color w:val="auto"/>
                          <w:sz w:val="26"/>
                          <w:szCs w:val="26"/>
                        </w:rPr>
                        <w:t>9</w:t>
                      </w:r>
                      <w:r w:rsidRPr="00207FCE">
                        <w:rPr>
                          <w:color w:val="auto"/>
                          <w:sz w:val="26"/>
                          <w:szCs w:val="26"/>
                        </w:rPr>
                        <w:fldChar w:fldCharType="end"/>
                      </w:r>
                      <w:r w:rsidRPr="00207FCE">
                        <w:rPr>
                          <w:color w:val="auto"/>
                          <w:sz w:val="26"/>
                          <w:szCs w:val="26"/>
                        </w:rPr>
                        <w:t>: Biểu đồ quản lý lớp học ủa quản trị viên</w:t>
                      </w:r>
                      <w:bookmarkEnd w:id="118"/>
                    </w:p>
                  </w:txbxContent>
                </v:textbox>
                <w10:wrap type="topAndBottom"/>
              </v:shape>
            </w:pict>
          </mc:Fallback>
        </mc:AlternateContent>
      </w:r>
      <w:r w:rsidR="000F32A4" w:rsidRPr="004540B9">
        <w:rPr>
          <w:rFonts w:ascii="Times New Roman" w:hAnsi="Times New Roman" w:cs="Times New Roman"/>
          <w:i w:val="0"/>
          <w:iCs w:val="0"/>
          <w:noProof/>
          <w:color w:val="auto"/>
          <w:sz w:val="26"/>
          <w:szCs w:val="26"/>
          <w:lang w:val="en-US"/>
        </w:rPr>
        <w:drawing>
          <wp:anchor distT="0" distB="0" distL="114300" distR="114300" simplePos="0" relativeHeight="251201536" behindDoc="0" locked="0" layoutInCell="1" allowOverlap="1" wp14:anchorId="19E34F9F" wp14:editId="06388518">
            <wp:simplePos x="0" y="0"/>
            <wp:positionH relativeFrom="column">
              <wp:posOffset>209550</wp:posOffset>
            </wp:positionH>
            <wp:positionV relativeFrom="page">
              <wp:posOffset>1562100</wp:posOffset>
            </wp:positionV>
            <wp:extent cx="4980305" cy="6190615"/>
            <wp:effectExtent l="0" t="0" r="0" b="0"/>
            <wp:wrapTopAndBottom/>
            <wp:docPr id="492053964" name="Picture 1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3964" name="Picture 14"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0305" cy="6190615"/>
                    </a:xfrm>
                    <a:prstGeom prst="rect">
                      <a:avLst/>
                    </a:prstGeom>
                    <a:noFill/>
                    <a:ln>
                      <a:noFill/>
                    </a:ln>
                  </pic:spPr>
                </pic:pic>
              </a:graphicData>
            </a:graphic>
          </wp:anchor>
        </w:drawing>
      </w:r>
      <w:r w:rsidR="000C5451" w:rsidRPr="004540B9">
        <w:rPr>
          <w:rFonts w:ascii="Times New Roman" w:hAnsi="Times New Roman" w:cs="Times New Roman"/>
          <w:b/>
          <w:bCs/>
          <w:i w:val="0"/>
          <w:iCs w:val="0"/>
          <w:color w:val="auto"/>
          <w:sz w:val="26"/>
          <w:szCs w:val="26"/>
          <w:lang w:val="en-CA"/>
        </w:rPr>
        <w:t>3.</w:t>
      </w:r>
      <w:r>
        <w:rPr>
          <w:rFonts w:ascii="Times New Roman" w:hAnsi="Times New Roman" w:cs="Times New Roman"/>
          <w:b/>
          <w:bCs/>
          <w:i w:val="0"/>
          <w:iCs w:val="0"/>
          <w:color w:val="auto"/>
          <w:sz w:val="26"/>
          <w:szCs w:val="26"/>
          <w:lang w:val="en-CA"/>
        </w:rPr>
        <w:t>2</w:t>
      </w:r>
      <w:r w:rsidR="000C5451" w:rsidRPr="004540B9">
        <w:rPr>
          <w:rFonts w:ascii="Times New Roman" w:hAnsi="Times New Roman" w:cs="Times New Roman"/>
          <w:b/>
          <w:bCs/>
          <w:i w:val="0"/>
          <w:iCs w:val="0"/>
          <w:color w:val="auto"/>
          <w:sz w:val="26"/>
          <w:szCs w:val="26"/>
          <w:lang w:val="en-CA"/>
        </w:rPr>
        <w:t xml:space="preserve">.2.1 Use Case quản lý lớp học </w:t>
      </w:r>
      <w:r w:rsidR="000C5451" w:rsidRPr="004540B9">
        <w:rPr>
          <w:rFonts w:ascii="Times New Roman" w:hAnsi="Times New Roman" w:cs="Times New Roman"/>
          <w:color w:val="auto"/>
          <w:sz w:val="26"/>
          <w:szCs w:val="26"/>
          <w:lang w:val="en-CA"/>
        </w:rPr>
        <w:br w:type="page"/>
      </w:r>
    </w:p>
    <w:p w14:paraId="249FBD28" w14:textId="0B2F0F98" w:rsidR="00E9483F" w:rsidRPr="004540B9" w:rsidRDefault="000C5451" w:rsidP="000C5451">
      <w:pPr>
        <w:pStyle w:val="Heading4"/>
        <w:ind w:left="1134" w:hanging="425"/>
        <w:rPr>
          <w:rFonts w:ascii="Times New Roman" w:hAnsi="Times New Roman" w:cs="Times New Roman"/>
          <w:b/>
          <w:bCs/>
          <w:i w:val="0"/>
          <w:iCs w:val="0"/>
          <w:color w:val="auto"/>
          <w:sz w:val="26"/>
          <w:szCs w:val="26"/>
          <w:lang w:val="en-CA"/>
        </w:rPr>
      </w:pPr>
      <w:r w:rsidRPr="004540B9">
        <w:rPr>
          <w:rFonts w:ascii="Times New Roman" w:hAnsi="Times New Roman" w:cs="Times New Roman"/>
          <w:b/>
          <w:bCs/>
          <w:i w:val="0"/>
          <w:iCs w:val="0"/>
          <w:color w:val="auto"/>
          <w:sz w:val="26"/>
          <w:szCs w:val="26"/>
          <w:lang w:val="en-CA"/>
        </w:rPr>
        <w:lastRenderedPageBreak/>
        <w:t>3.</w:t>
      </w:r>
      <w:r w:rsidR="00207FCE">
        <w:rPr>
          <w:rFonts w:ascii="Times New Roman" w:hAnsi="Times New Roman" w:cs="Times New Roman"/>
          <w:b/>
          <w:bCs/>
          <w:i w:val="0"/>
          <w:iCs w:val="0"/>
          <w:color w:val="auto"/>
          <w:sz w:val="26"/>
          <w:szCs w:val="26"/>
          <w:lang w:val="en-CA"/>
        </w:rPr>
        <w:t>2</w:t>
      </w:r>
      <w:r w:rsidRPr="004540B9">
        <w:rPr>
          <w:rFonts w:ascii="Times New Roman" w:hAnsi="Times New Roman" w:cs="Times New Roman"/>
          <w:b/>
          <w:bCs/>
          <w:i w:val="0"/>
          <w:iCs w:val="0"/>
          <w:color w:val="auto"/>
          <w:sz w:val="26"/>
          <w:szCs w:val="26"/>
          <w:lang w:val="en-CA"/>
        </w:rPr>
        <w:t xml:space="preserve">.2.2 Use Case quản lý sinh viên trong lớp </w:t>
      </w:r>
    </w:p>
    <w:p w14:paraId="4E6F505A" w14:textId="2775E767" w:rsidR="00E9483F" w:rsidRPr="004540B9" w:rsidRDefault="00207FCE">
      <w:pPr>
        <w:ind w:left="0" w:firstLine="0"/>
        <w:rPr>
          <w:rFonts w:ascii="Times New Roman" w:eastAsiaTheme="majorEastAsia" w:hAnsi="Times New Roman" w:cs="Times New Roman"/>
          <w:b/>
          <w:bCs/>
          <w:sz w:val="26"/>
          <w:szCs w:val="26"/>
          <w:lang w:val="en-CA"/>
        </w:rPr>
      </w:pPr>
      <w:r w:rsidRPr="004540B9">
        <w:rPr>
          <w:i/>
          <w:iCs/>
          <w:noProof/>
        </w:rPr>
        <mc:AlternateContent>
          <mc:Choice Requires="wps">
            <w:drawing>
              <wp:anchor distT="0" distB="0" distL="114300" distR="114300" simplePos="0" relativeHeight="251889664" behindDoc="0" locked="0" layoutInCell="1" allowOverlap="1" wp14:anchorId="78AFADA6" wp14:editId="22AC2274">
                <wp:simplePos x="0" y="0"/>
                <wp:positionH relativeFrom="column">
                  <wp:posOffset>575945</wp:posOffset>
                </wp:positionH>
                <wp:positionV relativeFrom="paragraph">
                  <wp:posOffset>3726180</wp:posOffset>
                </wp:positionV>
                <wp:extent cx="4941570" cy="635"/>
                <wp:effectExtent l="0" t="0" r="0" b="0"/>
                <wp:wrapSquare wrapText="bothSides"/>
                <wp:docPr id="296767466" name="Text Box 1"/>
                <wp:cNvGraphicFramePr/>
                <a:graphic xmlns:a="http://schemas.openxmlformats.org/drawingml/2006/main">
                  <a:graphicData uri="http://schemas.microsoft.com/office/word/2010/wordprocessingShape">
                    <wps:wsp>
                      <wps:cNvSpPr txBox="1"/>
                      <wps:spPr>
                        <a:xfrm>
                          <a:off x="0" y="0"/>
                          <a:ext cx="4941570" cy="635"/>
                        </a:xfrm>
                        <a:prstGeom prst="rect">
                          <a:avLst/>
                        </a:prstGeom>
                        <a:solidFill>
                          <a:prstClr val="white"/>
                        </a:solidFill>
                        <a:ln>
                          <a:noFill/>
                        </a:ln>
                      </wps:spPr>
                      <wps:txbx>
                        <w:txbxContent>
                          <w:p w14:paraId="506C6A03" w14:textId="069BF4C1" w:rsidR="000C5451" w:rsidRPr="00207FCE" w:rsidRDefault="000C5451" w:rsidP="000C5451">
                            <w:pPr>
                              <w:pStyle w:val="Caption"/>
                              <w:jc w:val="center"/>
                              <w:rPr>
                                <w:b/>
                                <w:bCs/>
                                <w:noProof/>
                                <w:color w:val="auto"/>
                                <w:sz w:val="26"/>
                                <w:szCs w:val="26"/>
                                <w:lang w:val="en-CA"/>
                              </w:rPr>
                            </w:pPr>
                            <w:bookmarkStart w:id="119" w:name="_Toc215950069"/>
                            <w:r w:rsidRPr="00207FCE">
                              <w:rPr>
                                <w:color w:val="auto"/>
                                <w:sz w:val="26"/>
                                <w:szCs w:val="26"/>
                              </w:rPr>
                              <w:t xml:space="preserve">Hình </w:t>
                            </w:r>
                            <w:r w:rsidRPr="00207FCE">
                              <w:rPr>
                                <w:color w:val="auto"/>
                                <w:sz w:val="26"/>
                                <w:szCs w:val="26"/>
                              </w:rPr>
                              <w:fldChar w:fldCharType="begin"/>
                            </w:r>
                            <w:r w:rsidRPr="00207FCE">
                              <w:rPr>
                                <w:color w:val="auto"/>
                                <w:sz w:val="26"/>
                                <w:szCs w:val="26"/>
                              </w:rPr>
                              <w:instrText xml:space="preserve"> SEQ Hình \* ARABIC </w:instrText>
                            </w:r>
                            <w:r w:rsidRPr="00207FCE">
                              <w:rPr>
                                <w:color w:val="auto"/>
                                <w:sz w:val="26"/>
                                <w:szCs w:val="26"/>
                              </w:rPr>
                              <w:fldChar w:fldCharType="separate"/>
                            </w:r>
                            <w:r w:rsidR="000E28BA" w:rsidRPr="00207FCE">
                              <w:rPr>
                                <w:noProof/>
                                <w:color w:val="auto"/>
                                <w:sz w:val="26"/>
                                <w:szCs w:val="26"/>
                              </w:rPr>
                              <w:t>10</w:t>
                            </w:r>
                            <w:r w:rsidRPr="00207FCE">
                              <w:rPr>
                                <w:color w:val="auto"/>
                                <w:sz w:val="26"/>
                                <w:szCs w:val="26"/>
                              </w:rPr>
                              <w:fldChar w:fldCharType="end"/>
                            </w:r>
                            <w:r w:rsidRPr="00207FCE">
                              <w:rPr>
                                <w:color w:val="auto"/>
                                <w:sz w:val="26"/>
                                <w:szCs w:val="26"/>
                              </w:rPr>
                              <w:t>: Biểu đồ quản lý sinh viên trong lớp của quản trị viên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ADA6" id="_x0000_s1035" type="#_x0000_t202" style="position:absolute;margin-left:45.35pt;margin-top:293.4pt;width:389.1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h2GgIAAD8EAAAOAAAAZHJzL2Uyb0RvYy54bWysU8Fu2zAMvQ/YPwi6L066t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" stroked="f">
                <v:textbox style="mso-fit-shape-to-text:t" inset="0,0,0,0">
                  <w:txbxContent>
                    <w:p w14:paraId="506C6A03" w14:textId="069BF4C1" w:rsidR="000C5451" w:rsidRPr="00207FCE" w:rsidRDefault="000C5451" w:rsidP="000C5451">
                      <w:pPr>
                        <w:pStyle w:val="Caption"/>
                        <w:jc w:val="center"/>
                        <w:rPr>
                          <w:b/>
                          <w:bCs/>
                          <w:noProof/>
                          <w:color w:val="auto"/>
                          <w:sz w:val="26"/>
                          <w:szCs w:val="26"/>
                          <w:lang w:val="en-CA"/>
                        </w:rPr>
                      </w:pPr>
                      <w:bookmarkStart w:id="120" w:name="_Toc215950069"/>
                      <w:r w:rsidRPr="00207FCE">
                        <w:rPr>
                          <w:color w:val="auto"/>
                          <w:sz w:val="26"/>
                          <w:szCs w:val="26"/>
                        </w:rPr>
                        <w:t xml:space="preserve">Hình </w:t>
                      </w:r>
                      <w:r w:rsidRPr="00207FCE">
                        <w:rPr>
                          <w:color w:val="auto"/>
                          <w:sz w:val="26"/>
                          <w:szCs w:val="26"/>
                        </w:rPr>
                        <w:fldChar w:fldCharType="begin"/>
                      </w:r>
                      <w:r w:rsidRPr="00207FCE">
                        <w:rPr>
                          <w:color w:val="auto"/>
                          <w:sz w:val="26"/>
                          <w:szCs w:val="26"/>
                        </w:rPr>
                        <w:instrText xml:space="preserve"> SEQ Hình \* ARABIC </w:instrText>
                      </w:r>
                      <w:r w:rsidRPr="00207FCE">
                        <w:rPr>
                          <w:color w:val="auto"/>
                          <w:sz w:val="26"/>
                          <w:szCs w:val="26"/>
                        </w:rPr>
                        <w:fldChar w:fldCharType="separate"/>
                      </w:r>
                      <w:r w:rsidR="000E28BA" w:rsidRPr="00207FCE">
                        <w:rPr>
                          <w:noProof/>
                          <w:color w:val="auto"/>
                          <w:sz w:val="26"/>
                          <w:szCs w:val="26"/>
                        </w:rPr>
                        <w:t>10</w:t>
                      </w:r>
                      <w:r w:rsidRPr="00207FCE">
                        <w:rPr>
                          <w:color w:val="auto"/>
                          <w:sz w:val="26"/>
                          <w:szCs w:val="26"/>
                        </w:rPr>
                        <w:fldChar w:fldCharType="end"/>
                      </w:r>
                      <w:r w:rsidRPr="00207FCE">
                        <w:rPr>
                          <w:color w:val="auto"/>
                          <w:sz w:val="26"/>
                          <w:szCs w:val="26"/>
                        </w:rPr>
                        <w:t>: Biểu đồ quản lý sinh viên trong lớp của quản trị viên</w:t>
                      </w:r>
                      <w:bookmarkEnd w:id="120"/>
                    </w:p>
                  </w:txbxContent>
                </v:textbox>
                <w10:wrap type="square"/>
              </v:shape>
            </w:pict>
          </mc:Fallback>
        </mc:AlternateContent>
      </w:r>
      <w:r w:rsidR="00E9483F" w:rsidRPr="004540B9">
        <w:rPr>
          <w:rFonts w:ascii="Times New Roman" w:hAnsi="Times New Roman" w:cs="Times New Roman"/>
          <w:b/>
          <w:bCs/>
          <w:i/>
          <w:iCs/>
          <w:noProof/>
          <w:sz w:val="26"/>
          <w:szCs w:val="26"/>
          <w:lang w:val="en-CA"/>
        </w:rPr>
        <w:drawing>
          <wp:anchor distT="0" distB="0" distL="114300" distR="114300" simplePos="0" relativeHeight="250982400" behindDoc="0" locked="0" layoutInCell="1" allowOverlap="1" wp14:anchorId="1DC4EDAB" wp14:editId="34A78F5A">
            <wp:simplePos x="0" y="0"/>
            <wp:positionH relativeFrom="margin">
              <wp:posOffset>290195</wp:posOffset>
            </wp:positionH>
            <wp:positionV relativeFrom="margin">
              <wp:posOffset>434975</wp:posOffset>
            </wp:positionV>
            <wp:extent cx="4941570" cy="3446780"/>
            <wp:effectExtent l="0" t="0" r="0" b="0"/>
            <wp:wrapSquare wrapText="bothSides"/>
            <wp:docPr id="1162549163"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9163" name="Picture 16" descr="A screenshot of a computer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1570" cy="3446780"/>
                    </a:xfrm>
                    <a:prstGeom prst="rect">
                      <a:avLst/>
                    </a:prstGeom>
                    <a:noFill/>
                  </pic:spPr>
                </pic:pic>
              </a:graphicData>
            </a:graphic>
          </wp:anchor>
        </w:drawing>
      </w:r>
      <w:r w:rsidR="00E9483F" w:rsidRPr="004540B9">
        <w:rPr>
          <w:rFonts w:ascii="Times New Roman" w:hAnsi="Times New Roman" w:cs="Times New Roman"/>
          <w:b/>
          <w:bCs/>
          <w:i/>
          <w:iCs/>
          <w:sz w:val="26"/>
          <w:szCs w:val="26"/>
          <w:lang w:val="en-CA"/>
        </w:rPr>
        <w:br w:type="page"/>
      </w:r>
    </w:p>
    <w:p w14:paraId="0E85F797" w14:textId="46653D45" w:rsidR="00E9483F" w:rsidRPr="004540B9" w:rsidRDefault="00E14F6F" w:rsidP="000C5451">
      <w:pPr>
        <w:pStyle w:val="Heading4"/>
        <w:ind w:left="1134" w:hanging="425"/>
        <w:rPr>
          <w:rFonts w:ascii="Times New Roman" w:hAnsi="Times New Roman" w:cs="Times New Roman"/>
          <w:b/>
          <w:bCs/>
          <w:i w:val="0"/>
          <w:iCs w:val="0"/>
          <w:color w:val="auto"/>
          <w:sz w:val="26"/>
          <w:szCs w:val="26"/>
          <w:lang w:val="en-CA"/>
        </w:rPr>
      </w:pPr>
      <w:r w:rsidRPr="004540B9">
        <w:rPr>
          <w:rFonts w:ascii="Times New Roman" w:hAnsi="Times New Roman" w:cs="Times New Roman"/>
          <w:noProof/>
          <w:color w:val="auto"/>
          <w:sz w:val="26"/>
          <w:szCs w:val="26"/>
          <w:lang w:val="en-US"/>
        </w:rPr>
        <w:lastRenderedPageBreak/>
        <w:drawing>
          <wp:anchor distT="0" distB="0" distL="114300" distR="114300" simplePos="0" relativeHeight="251125760" behindDoc="0" locked="0" layoutInCell="1" allowOverlap="1" wp14:anchorId="150661DF" wp14:editId="75ED6211">
            <wp:simplePos x="0" y="0"/>
            <wp:positionH relativeFrom="margin">
              <wp:posOffset>26935</wp:posOffset>
            </wp:positionH>
            <wp:positionV relativeFrom="margin">
              <wp:posOffset>435525</wp:posOffset>
            </wp:positionV>
            <wp:extent cx="4581525" cy="3855720"/>
            <wp:effectExtent l="0" t="0" r="0" b="0"/>
            <wp:wrapTopAndBottom/>
            <wp:docPr id="2115069759" name="Picture 13" descr="A black screen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9759" name="Picture 13" descr="A black screen with white oval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81525" cy="3855720"/>
                    </a:xfrm>
                    <a:prstGeom prst="rect">
                      <a:avLst/>
                    </a:prstGeom>
                    <a:noFill/>
                    <a:ln>
                      <a:noFill/>
                    </a:ln>
                  </pic:spPr>
                </pic:pic>
              </a:graphicData>
            </a:graphic>
          </wp:anchor>
        </w:drawing>
      </w:r>
      <w:r w:rsidR="00E9483F" w:rsidRPr="004540B9">
        <w:rPr>
          <w:rFonts w:ascii="Times New Roman" w:hAnsi="Times New Roman" w:cs="Times New Roman"/>
          <w:b/>
          <w:bCs/>
          <w:i w:val="0"/>
          <w:iCs w:val="0"/>
          <w:color w:val="auto"/>
          <w:sz w:val="26"/>
          <w:szCs w:val="26"/>
          <w:lang w:val="en-CA"/>
        </w:rPr>
        <w:t>3.</w:t>
      </w:r>
      <w:r w:rsidR="00207FCE">
        <w:rPr>
          <w:rFonts w:ascii="Times New Roman" w:hAnsi="Times New Roman" w:cs="Times New Roman"/>
          <w:b/>
          <w:bCs/>
          <w:i w:val="0"/>
          <w:iCs w:val="0"/>
          <w:color w:val="auto"/>
          <w:sz w:val="26"/>
          <w:szCs w:val="26"/>
          <w:lang w:val="en-CA"/>
        </w:rPr>
        <w:t>2</w:t>
      </w:r>
      <w:r w:rsidR="00E9483F" w:rsidRPr="004540B9">
        <w:rPr>
          <w:rFonts w:ascii="Times New Roman" w:hAnsi="Times New Roman" w:cs="Times New Roman"/>
          <w:b/>
          <w:bCs/>
          <w:i w:val="0"/>
          <w:iCs w:val="0"/>
          <w:color w:val="auto"/>
          <w:sz w:val="26"/>
          <w:szCs w:val="26"/>
          <w:lang w:val="en-CA"/>
        </w:rPr>
        <w:t>.2.3 Use Case quản lý người dùng</w:t>
      </w:r>
    </w:p>
    <w:p w14:paraId="091D5B61" w14:textId="0BDF2334" w:rsidR="00E9483F" w:rsidRPr="004540B9" w:rsidRDefault="00207FCE" w:rsidP="00E14F6F">
      <w:pPr>
        <w:ind w:left="0" w:firstLine="0"/>
        <w:rPr>
          <w:rFonts w:ascii="Times New Roman" w:eastAsiaTheme="majorEastAsia" w:hAnsi="Times New Roman" w:cs="Times New Roman"/>
          <w:b/>
          <w:bCs/>
          <w:sz w:val="26"/>
          <w:szCs w:val="26"/>
          <w:lang w:val="en-CA"/>
        </w:rPr>
      </w:pPr>
      <w:r w:rsidRPr="004540B9">
        <w:rPr>
          <w:noProof/>
        </w:rPr>
        <mc:AlternateContent>
          <mc:Choice Requires="wps">
            <w:drawing>
              <wp:anchor distT="0" distB="0" distL="114300" distR="114300" simplePos="0" relativeHeight="251901952" behindDoc="0" locked="0" layoutInCell="1" allowOverlap="1" wp14:anchorId="425CE8B0" wp14:editId="570EB9D3">
                <wp:simplePos x="0" y="0"/>
                <wp:positionH relativeFrom="column">
                  <wp:posOffset>429895</wp:posOffset>
                </wp:positionH>
                <wp:positionV relativeFrom="paragraph">
                  <wp:posOffset>4081780</wp:posOffset>
                </wp:positionV>
                <wp:extent cx="4581525" cy="412115"/>
                <wp:effectExtent l="0" t="0" r="9525" b="6985"/>
                <wp:wrapSquare wrapText="bothSides"/>
                <wp:docPr id="1725925486" name="Text Box 1"/>
                <wp:cNvGraphicFramePr/>
                <a:graphic xmlns:a="http://schemas.openxmlformats.org/drawingml/2006/main">
                  <a:graphicData uri="http://schemas.microsoft.com/office/word/2010/wordprocessingShape">
                    <wps:wsp>
                      <wps:cNvSpPr txBox="1"/>
                      <wps:spPr>
                        <a:xfrm>
                          <a:off x="0" y="0"/>
                          <a:ext cx="4581525" cy="412115"/>
                        </a:xfrm>
                        <a:prstGeom prst="rect">
                          <a:avLst/>
                        </a:prstGeom>
                        <a:solidFill>
                          <a:prstClr val="white"/>
                        </a:solidFill>
                        <a:ln>
                          <a:noFill/>
                        </a:ln>
                      </wps:spPr>
                      <wps:txbx>
                        <w:txbxContent>
                          <w:p w14:paraId="2E522AC3" w14:textId="65F491B2" w:rsidR="000C5451" w:rsidRPr="00207FCE" w:rsidRDefault="000C5451" w:rsidP="000C5451">
                            <w:pPr>
                              <w:pStyle w:val="Caption"/>
                              <w:jc w:val="center"/>
                              <w:rPr>
                                <w:noProof/>
                                <w:color w:val="auto"/>
                                <w:sz w:val="26"/>
                                <w:szCs w:val="26"/>
                              </w:rPr>
                            </w:pPr>
                            <w:bookmarkStart w:id="121" w:name="_Toc215950070"/>
                            <w:r w:rsidRPr="00207FCE">
                              <w:rPr>
                                <w:color w:val="auto"/>
                                <w:sz w:val="26"/>
                                <w:szCs w:val="26"/>
                              </w:rPr>
                              <w:t xml:space="preserve">Hình </w:t>
                            </w:r>
                            <w:r w:rsidRPr="00207FCE">
                              <w:rPr>
                                <w:color w:val="auto"/>
                                <w:sz w:val="26"/>
                                <w:szCs w:val="26"/>
                              </w:rPr>
                              <w:fldChar w:fldCharType="begin"/>
                            </w:r>
                            <w:r w:rsidRPr="00207FCE">
                              <w:rPr>
                                <w:color w:val="auto"/>
                                <w:sz w:val="26"/>
                                <w:szCs w:val="26"/>
                              </w:rPr>
                              <w:instrText xml:space="preserve"> SEQ Hình \* ARABIC </w:instrText>
                            </w:r>
                            <w:r w:rsidRPr="00207FCE">
                              <w:rPr>
                                <w:color w:val="auto"/>
                                <w:sz w:val="26"/>
                                <w:szCs w:val="26"/>
                              </w:rPr>
                              <w:fldChar w:fldCharType="separate"/>
                            </w:r>
                            <w:r w:rsidR="000E28BA" w:rsidRPr="00207FCE">
                              <w:rPr>
                                <w:noProof/>
                                <w:color w:val="auto"/>
                                <w:sz w:val="26"/>
                                <w:szCs w:val="26"/>
                              </w:rPr>
                              <w:t>11</w:t>
                            </w:r>
                            <w:r w:rsidRPr="00207FCE">
                              <w:rPr>
                                <w:color w:val="auto"/>
                                <w:sz w:val="26"/>
                                <w:szCs w:val="26"/>
                              </w:rPr>
                              <w:fldChar w:fldCharType="end"/>
                            </w:r>
                            <w:r w:rsidRPr="00207FCE">
                              <w:rPr>
                                <w:color w:val="auto"/>
                                <w:sz w:val="26"/>
                                <w:szCs w:val="26"/>
                              </w:rPr>
                              <w:t>: Use case quản lý người dùng của quản trị viên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CE8B0" id="_x0000_s1036" type="#_x0000_t202" style="position:absolute;margin-left:33.85pt;margin-top:321.4pt;width:360.75pt;height:32.4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" stroked="f">
                <v:textbox inset="0,0,0,0">
                  <w:txbxContent>
                    <w:p w14:paraId="2E522AC3" w14:textId="65F491B2" w:rsidR="000C5451" w:rsidRPr="00207FCE" w:rsidRDefault="000C5451" w:rsidP="000C5451">
                      <w:pPr>
                        <w:pStyle w:val="Caption"/>
                        <w:jc w:val="center"/>
                        <w:rPr>
                          <w:noProof/>
                          <w:color w:val="auto"/>
                          <w:sz w:val="26"/>
                          <w:szCs w:val="26"/>
                        </w:rPr>
                      </w:pPr>
                      <w:bookmarkStart w:id="122" w:name="_Toc215950070"/>
                      <w:r w:rsidRPr="00207FCE">
                        <w:rPr>
                          <w:color w:val="auto"/>
                          <w:sz w:val="26"/>
                          <w:szCs w:val="26"/>
                        </w:rPr>
                        <w:t xml:space="preserve">Hình </w:t>
                      </w:r>
                      <w:r w:rsidRPr="00207FCE">
                        <w:rPr>
                          <w:color w:val="auto"/>
                          <w:sz w:val="26"/>
                          <w:szCs w:val="26"/>
                        </w:rPr>
                        <w:fldChar w:fldCharType="begin"/>
                      </w:r>
                      <w:r w:rsidRPr="00207FCE">
                        <w:rPr>
                          <w:color w:val="auto"/>
                          <w:sz w:val="26"/>
                          <w:szCs w:val="26"/>
                        </w:rPr>
                        <w:instrText xml:space="preserve"> SEQ Hình \* ARABIC </w:instrText>
                      </w:r>
                      <w:r w:rsidRPr="00207FCE">
                        <w:rPr>
                          <w:color w:val="auto"/>
                          <w:sz w:val="26"/>
                          <w:szCs w:val="26"/>
                        </w:rPr>
                        <w:fldChar w:fldCharType="separate"/>
                      </w:r>
                      <w:r w:rsidR="000E28BA" w:rsidRPr="00207FCE">
                        <w:rPr>
                          <w:noProof/>
                          <w:color w:val="auto"/>
                          <w:sz w:val="26"/>
                          <w:szCs w:val="26"/>
                        </w:rPr>
                        <w:t>11</w:t>
                      </w:r>
                      <w:r w:rsidRPr="00207FCE">
                        <w:rPr>
                          <w:color w:val="auto"/>
                          <w:sz w:val="26"/>
                          <w:szCs w:val="26"/>
                        </w:rPr>
                        <w:fldChar w:fldCharType="end"/>
                      </w:r>
                      <w:r w:rsidRPr="00207FCE">
                        <w:rPr>
                          <w:color w:val="auto"/>
                          <w:sz w:val="26"/>
                          <w:szCs w:val="26"/>
                        </w:rPr>
                        <w:t>: Use case quản lý người dùng của quản trị viên</w:t>
                      </w:r>
                      <w:bookmarkEnd w:id="122"/>
                    </w:p>
                  </w:txbxContent>
                </v:textbox>
                <w10:wrap type="square"/>
              </v:shape>
            </w:pict>
          </mc:Fallback>
        </mc:AlternateContent>
      </w:r>
      <w:r w:rsidR="00E9483F" w:rsidRPr="004540B9">
        <w:rPr>
          <w:rFonts w:ascii="Times New Roman" w:hAnsi="Times New Roman" w:cs="Times New Roman"/>
          <w:b/>
          <w:bCs/>
          <w:i/>
          <w:iCs/>
          <w:sz w:val="26"/>
          <w:szCs w:val="26"/>
          <w:lang w:val="en-CA"/>
        </w:rPr>
        <w:br w:type="page"/>
      </w:r>
    </w:p>
    <w:p w14:paraId="21880B5C" w14:textId="37DB3B04" w:rsidR="000C5451" w:rsidRPr="004540B9" w:rsidRDefault="00207FCE" w:rsidP="00E9483F">
      <w:pPr>
        <w:rPr>
          <w:rFonts w:ascii="Times New Roman" w:hAnsi="Times New Roman" w:cs="Times New Roman"/>
          <w:vanish/>
          <w:sz w:val="26"/>
          <w:szCs w:val="26"/>
          <w:lang w:val="en-CA"/>
        </w:rPr>
      </w:pPr>
      <w:r w:rsidRPr="004540B9">
        <w:rPr>
          <w:noProof/>
        </w:rPr>
        <w:lastRenderedPageBreak/>
        <mc:AlternateContent>
          <mc:Choice Requires="wps">
            <w:drawing>
              <wp:anchor distT="0" distB="0" distL="114300" distR="114300" simplePos="0" relativeHeight="251914240" behindDoc="0" locked="0" layoutInCell="1" allowOverlap="1" wp14:anchorId="3F5BE825" wp14:editId="3544B7D9">
                <wp:simplePos x="0" y="0"/>
                <wp:positionH relativeFrom="column">
                  <wp:posOffset>803910</wp:posOffset>
                </wp:positionH>
                <wp:positionV relativeFrom="paragraph">
                  <wp:posOffset>4120515</wp:posOffset>
                </wp:positionV>
                <wp:extent cx="4533900" cy="635"/>
                <wp:effectExtent l="0" t="0" r="0" b="0"/>
                <wp:wrapSquare wrapText="bothSides"/>
                <wp:docPr id="1969360947" name="Text Box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4DA11CF" w14:textId="66E75C1F" w:rsidR="000C5451" w:rsidRPr="004540B9" w:rsidRDefault="000C5451" w:rsidP="000C5451">
                            <w:pPr>
                              <w:pStyle w:val="Caption"/>
                              <w:jc w:val="center"/>
                              <w:rPr>
                                <w:b/>
                                <w:bCs/>
                                <w:noProof/>
                                <w:color w:val="auto"/>
                                <w:sz w:val="26"/>
                                <w:szCs w:val="26"/>
                                <w:lang w:val="en-CA"/>
                              </w:rPr>
                            </w:pPr>
                            <w:bookmarkStart w:id="123" w:name="_Toc215950071"/>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12</w:t>
                            </w:r>
                            <w:r w:rsidRPr="004540B9">
                              <w:rPr>
                                <w:color w:val="auto"/>
                                <w:sz w:val="26"/>
                                <w:szCs w:val="26"/>
                              </w:rPr>
                              <w:fldChar w:fldCharType="end"/>
                            </w:r>
                            <w:r w:rsidRPr="004540B9">
                              <w:rPr>
                                <w:color w:val="auto"/>
                                <w:sz w:val="26"/>
                                <w:szCs w:val="26"/>
                              </w:rPr>
                              <w:t>: Use case quản lý thiết bị của quản trị viên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BE825" id="_x0000_s1037" type="#_x0000_t202" style="position:absolute;left:0;text-align:left;margin-left:63.3pt;margin-top:324.45pt;width:357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qjGQ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fnxej6/nVJIUuxmfh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" stroked="f">
                <v:textbox style="mso-fit-shape-to-text:t" inset="0,0,0,0">
                  <w:txbxContent>
                    <w:p w14:paraId="14DA11CF" w14:textId="66E75C1F" w:rsidR="000C5451" w:rsidRPr="004540B9" w:rsidRDefault="000C5451" w:rsidP="000C5451">
                      <w:pPr>
                        <w:pStyle w:val="Caption"/>
                        <w:jc w:val="center"/>
                        <w:rPr>
                          <w:b/>
                          <w:bCs/>
                          <w:noProof/>
                          <w:color w:val="auto"/>
                          <w:sz w:val="26"/>
                          <w:szCs w:val="26"/>
                          <w:lang w:val="en-CA"/>
                        </w:rPr>
                      </w:pPr>
                      <w:bookmarkStart w:id="124" w:name="_Toc215950071"/>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12</w:t>
                      </w:r>
                      <w:r w:rsidRPr="004540B9">
                        <w:rPr>
                          <w:color w:val="auto"/>
                          <w:sz w:val="26"/>
                          <w:szCs w:val="26"/>
                        </w:rPr>
                        <w:fldChar w:fldCharType="end"/>
                      </w:r>
                      <w:r w:rsidRPr="004540B9">
                        <w:rPr>
                          <w:color w:val="auto"/>
                          <w:sz w:val="26"/>
                          <w:szCs w:val="26"/>
                        </w:rPr>
                        <w:t>: Use case quản lý thiết bị của quản trị viên</w:t>
                      </w:r>
                      <w:bookmarkEnd w:id="124"/>
                    </w:p>
                  </w:txbxContent>
                </v:textbox>
                <w10:wrap type="square"/>
              </v:shape>
            </w:pict>
          </mc:Fallback>
        </mc:AlternateContent>
      </w:r>
      <w:r w:rsidR="00E14F6F" w:rsidRPr="004540B9">
        <w:rPr>
          <w:rFonts w:ascii="Times New Roman" w:hAnsi="Times New Roman" w:cs="Times New Roman"/>
          <w:b/>
          <w:bCs/>
          <w:i/>
          <w:iCs/>
          <w:noProof/>
          <w:sz w:val="26"/>
          <w:szCs w:val="26"/>
          <w:lang w:val="en-CA"/>
        </w:rPr>
        <w:drawing>
          <wp:anchor distT="0" distB="0" distL="114300" distR="114300" simplePos="0" relativeHeight="251162624" behindDoc="0" locked="0" layoutInCell="1" allowOverlap="1" wp14:anchorId="6E351691" wp14:editId="72148BBF">
            <wp:simplePos x="0" y="0"/>
            <wp:positionH relativeFrom="margin">
              <wp:posOffset>313965</wp:posOffset>
            </wp:positionH>
            <wp:positionV relativeFrom="page">
              <wp:posOffset>1377352</wp:posOffset>
            </wp:positionV>
            <wp:extent cx="4533900" cy="3524250"/>
            <wp:effectExtent l="0" t="0" r="0" b="0"/>
            <wp:wrapTopAndBottom/>
            <wp:docPr id="17096313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31396" name="Picture 1"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533900" cy="3524250"/>
                    </a:xfrm>
                    <a:prstGeom prst="rect">
                      <a:avLst/>
                    </a:prstGeom>
                  </pic:spPr>
                </pic:pic>
              </a:graphicData>
            </a:graphic>
          </wp:anchor>
        </w:drawing>
      </w:r>
    </w:p>
    <w:p w14:paraId="7B289632" w14:textId="77777777" w:rsidR="000C5451" w:rsidRPr="004540B9" w:rsidRDefault="000C5451" w:rsidP="000C5451">
      <w:pPr>
        <w:numPr>
          <w:ilvl w:val="0"/>
          <w:numId w:val="4"/>
        </w:numPr>
        <w:spacing w:line="288" w:lineRule="auto"/>
        <w:ind w:firstLine="720"/>
        <w:rPr>
          <w:rFonts w:ascii="Times New Roman" w:hAnsi="Times New Roman" w:cs="Times New Roman"/>
          <w:vanish/>
          <w:sz w:val="26"/>
          <w:szCs w:val="26"/>
          <w:lang w:val="en-CA"/>
        </w:rPr>
      </w:pPr>
    </w:p>
    <w:p w14:paraId="5F16EAD5" w14:textId="77777777" w:rsidR="000C5451" w:rsidRPr="004540B9" w:rsidRDefault="000C5451" w:rsidP="000C5451">
      <w:pPr>
        <w:numPr>
          <w:ilvl w:val="1"/>
          <w:numId w:val="4"/>
        </w:numPr>
        <w:spacing w:line="288" w:lineRule="auto"/>
        <w:ind w:firstLine="720"/>
        <w:rPr>
          <w:rFonts w:ascii="Times New Roman" w:hAnsi="Times New Roman" w:cs="Times New Roman"/>
          <w:vanish/>
          <w:sz w:val="26"/>
          <w:szCs w:val="26"/>
          <w:lang w:val="en-CA"/>
        </w:rPr>
      </w:pPr>
    </w:p>
    <w:p w14:paraId="0D3BD229" w14:textId="77777777" w:rsidR="000C5451" w:rsidRPr="004540B9" w:rsidRDefault="000C5451" w:rsidP="000C5451">
      <w:pPr>
        <w:numPr>
          <w:ilvl w:val="1"/>
          <w:numId w:val="4"/>
        </w:numPr>
        <w:spacing w:line="288" w:lineRule="auto"/>
        <w:ind w:firstLine="720"/>
        <w:rPr>
          <w:rFonts w:ascii="Times New Roman" w:hAnsi="Times New Roman" w:cs="Times New Roman"/>
          <w:vanish/>
          <w:sz w:val="26"/>
          <w:szCs w:val="26"/>
          <w:lang w:val="en-CA"/>
        </w:rPr>
      </w:pPr>
    </w:p>
    <w:p w14:paraId="4AFA2E22" w14:textId="77777777" w:rsidR="000C5451" w:rsidRPr="004540B9" w:rsidRDefault="000C5451" w:rsidP="000C5451">
      <w:pPr>
        <w:numPr>
          <w:ilvl w:val="2"/>
          <w:numId w:val="4"/>
        </w:numPr>
        <w:spacing w:line="288" w:lineRule="auto"/>
        <w:ind w:firstLine="720"/>
        <w:rPr>
          <w:rFonts w:ascii="Times New Roman" w:hAnsi="Times New Roman" w:cs="Times New Roman"/>
          <w:vanish/>
          <w:sz w:val="26"/>
          <w:szCs w:val="26"/>
          <w:lang w:val="en-CA"/>
        </w:rPr>
      </w:pPr>
    </w:p>
    <w:p w14:paraId="6E686BEE" w14:textId="0DD19E7D" w:rsidR="000C5451" w:rsidRPr="004540B9" w:rsidRDefault="000C5451" w:rsidP="00E14F6F">
      <w:pPr>
        <w:pStyle w:val="Heading4"/>
        <w:ind w:left="1134" w:hanging="425"/>
        <w:rPr>
          <w:rFonts w:ascii="Times New Roman" w:hAnsi="Times New Roman" w:cs="Times New Roman"/>
          <w:b/>
          <w:bCs/>
          <w:i w:val="0"/>
          <w:iCs w:val="0"/>
          <w:color w:val="auto"/>
          <w:sz w:val="26"/>
          <w:szCs w:val="26"/>
          <w:lang w:val="en-CA"/>
        </w:rPr>
      </w:pPr>
      <w:r w:rsidRPr="004540B9">
        <w:rPr>
          <w:rFonts w:ascii="Times New Roman" w:hAnsi="Times New Roman" w:cs="Times New Roman"/>
          <w:b/>
          <w:bCs/>
          <w:i w:val="0"/>
          <w:iCs w:val="0"/>
          <w:color w:val="auto"/>
          <w:sz w:val="26"/>
          <w:szCs w:val="26"/>
          <w:lang w:val="en-CA"/>
        </w:rPr>
        <w:t>3.</w:t>
      </w:r>
      <w:r w:rsidR="00207FCE">
        <w:rPr>
          <w:rFonts w:ascii="Times New Roman" w:hAnsi="Times New Roman" w:cs="Times New Roman"/>
          <w:b/>
          <w:bCs/>
          <w:i w:val="0"/>
          <w:iCs w:val="0"/>
          <w:color w:val="auto"/>
          <w:sz w:val="26"/>
          <w:szCs w:val="26"/>
          <w:lang w:val="en-CA"/>
        </w:rPr>
        <w:t>2</w:t>
      </w:r>
      <w:r w:rsidRPr="004540B9">
        <w:rPr>
          <w:rFonts w:ascii="Times New Roman" w:hAnsi="Times New Roman" w:cs="Times New Roman"/>
          <w:b/>
          <w:bCs/>
          <w:i w:val="0"/>
          <w:iCs w:val="0"/>
          <w:color w:val="auto"/>
          <w:sz w:val="26"/>
          <w:szCs w:val="26"/>
          <w:lang w:val="en-CA"/>
        </w:rPr>
        <w:t>.2.4 Use case quản lý thiết bị điểm danh</w:t>
      </w:r>
    </w:p>
    <w:p w14:paraId="3701728B" w14:textId="1B31B20E" w:rsidR="000C5451" w:rsidRPr="004540B9" w:rsidRDefault="000C5451" w:rsidP="000C5451">
      <w:pPr>
        <w:pStyle w:val="Heading3"/>
        <w:ind w:hanging="426"/>
        <w:rPr>
          <w:rFonts w:ascii="Times New Roman" w:hAnsi="Times New Roman" w:cs="Times New Roman"/>
          <w:b/>
          <w:bCs/>
          <w:color w:val="auto"/>
          <w:sz w:val="26"/>
          <w:szCs w:val="26"/>
          <w:lang w:val="en-CA"/>
        </w:rPr>
      </w:pPr>
      <w:bookmarkStart w:id="125" w:name="_Toc215742389"/>
      <w:r w:rsidRPr="004540B9">
        <w:rPr>
          <w:rFonts w:ascii="Times New Roman" w:hAnsi="Times New Roman" w:cs="Times New Roman"/>
          <w:b/>
          <w:bCs/>
          <w:color w:val="auto"/>
          <w:sz w:val="26"/>
          <w:szCs w:val="26"/>
          <w:lang w:val="en-CA"/>
        </w:rPr>
        <w:t>3.</w:t>
      </w:r>
      <w:r w:rsidR="00207FCE">
        <w:rPr>
          <w:rFonts w:ascii="Times New Roman" w:hAnsi="Times New Roman" w:cs="Times New Roman"/>
          <w:b/>
          <w:bCs/>
          <w:color w:val="auto"/>
          <w:sz w:val="26"/>
          <w:szCs w:val="26"/>
          <w:lang w:val="en-CA"/>
        </w:rPr>
        <w:t>2</w:t>
      </w:r>
      <w:r w:rsidRPr="004540B9">
        <w:rPr>
          <w:rFonts w:ascii="Times New Roman" w:hAnsi="Times New Roman" w:cs="Times New Roman"/>
          <w:b/>
          <w:bCs/>
          <w:color w:val="auto"/>
          <w:sz w:val="26"/>
          <w:szCs w:val="26"/>
          <w:lang w:val="en-CA"/>
        </w:rPr>
        <w:t>.3 Sơ đồ Use Case của giảng viên</w:t>
      </w:r>
      <w:bookmarkEnd w:id="125"/>
    </w:p>
    <w:p w14:paraId="4D941A6F" w14:textId="054347A4" w:rsidR="000C5451" w:rsidRPr="004540B9" w:rsidRDefault="007E0BF3" w:rsidP="000C5451">
      <w:pPr>
        <w:pStyle w:val="Heading4"/>
        <w:ind w:hanging="426"/>
        <w:rPr>
          <w:rFonts w:ascii="Times New Roman" w:hAnsi="Times New Roman" w:cs="Times New Roman"/>
          <w:b/>
          <w:i w:val="0"/>
          <w:iCs w:val="0"/>
          <w:color w:val="auto"/>
          <w:sz w:val="26"/>
          <w:szCs w:val="26"/>
          <w:lang w:val="en-CA"/>
        </w:rPr>
      </w:pPr>
      <w:r w:rsidRPr="004540B9">
        <w:rPr>
          <w:rFonts w:ascii="Times New Roman" w:hAnsi="Times New Roman" w:cs="Times New Roman"/>
          <w:b/>
          <w:i w:val="0"/>
          <w:iCs w:val="0"/>
          <w:noProof/>
          <w:color w:val="auto"/>
          <w:sz w:val="26"/>
          <w:szCs w:val="26"/>
          <w:lang w:val="en-CA"/>
        </w:rPr>
        <w:drawing>
          <wp:anchor distT="0" distB="0" distL="114300" distR="114300" simplePos="0" relativeHeight="251938816" behindDoc="0" locked="0" layoutInCell="1" allowOverlap="1" wp14:anchorId="57F2E6E9" wp14:editId="4BFCCE54">
            <wp:simplePos x="0" y="0"/>
            <wp:positionH relativeFrom="margin">
              <wp:posOffset>552175</wp:posOffset>
            </wp:positionH>
            <wp:positionV relativeFrom="paragraph">
              <wp:posOffset>402735</wp:posOffset>
            </wp:positionV>
            <wp:extent cx="4378265" cy="2986548"/>
            <wp:effectExtent l="0" t="0" r="3810" b="4445"/>
            <wp:wrapTopAndBottom/>
            <wp:docPr id="82353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0" name="Picture 1" descr="A screenshot of a computer scree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378265" cy="2986548"/>
                    </a:xfrm>
                    <a:prstGeom prst="rect">
                      <a:avLst/>
                    </a:prstGeom>
                  </pic:spPr>
                </pic:pic>
              </a:graphicData>
            </a:graphic>
          </wp:anchor>
        </w:drawing>
      </w:r>
      <w:r w:rsidR="000C5451" w:rsidRPr="004540B9">
        <w:rPr>
          <w:i w:val="0"/>
          <w:iCs w:val="0"/>
          <w:noProof/>
          <w:color w:val="auto"/>
        </w:rPr>
        <mc:AlternateContent>
          <mc:Choice Requires="wps">
            <w:drawing>
              <wp:anchor distT="0" distB="0" distL="114300" distR="114300" simplePos="0" relativeHeight="251951104" behindDoc="0" locked="0" layoutInCell="1" allowOverlap="1" wp14:anchorId="5CD0D95A" wp14:editId="293AB476">
                <wp:simplePos x="0" y="0"/>
                <wp:positionH relativeFrom="column">
                  <wp:posOffset>675005</wp:posOffset>
                </wp:positionH>
                <wp:positionV relativeFrom="paragraph">
                  <wp:posOffset>3388995</wp:posOffset>
                </wp:positionV>
                <wp:extent cx="4377690" cy="635"/>
                <wp:effectExtent l="0" t="0" r="0" b="0"/>
                <wp:wrapTopAndBottom/>
                <wp:docPr id="224843718" name="Text Box 1"/>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066A3503" w14:textId="718ED70D" w:rsidR="000C5451" w:rsidRPr="004540B9" w:rsidRDefault="000C5451" w:rsidP="000C5451">
                            <w:pPr>
                              <w:pStyle w:val="Caption"/>
                              <w:jc w:val="center"/>
                              <w:rPr>
                                <w:b/>
                                <w:noProof/>
                                <w:color w:val="auto"/>
                                <w:sz w:val="26"/>
                                <w:szCs w:val="26"/>
                                <w:lang w:val="en-CA"/>
                              </w:rPr>
                            </w:pPr>
                            <w:bookmarkStart w:id="126" w:name="_Toc215950072"/>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13</w:t>
                            </w:r>
                            <w:r w:rsidRPr="004540B9">
                              <w:rPr>
                                <w:color w:val="auto"/>
                                <w:sz w:val="26"/>
                                <w:szCs w:val="26"/>
                              </w:rPr>
                              <w:fldChar w:fldCharType="end"/>
                            </w:r>
                            <w:r w:rsidRPr="004540B9">
                              <w:rPr>
                                <w:color w:val="auto"/>
                                <w:sz w:val="26"/>
                                <w:szCs w:val="26"/>
                              </w:rPr>
                              <w:t>: Use case quản lý lớp học của giảng viên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0D95A" id="_x0000_s1038" type="#_x0000_t202" style="position:absolute;left:0;text-align:left;margin-left:53.15pt;margin-top:266.85pt;width:344.7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405GwIAAEAEAAAOAAAAZHJzL2Uyb0RvYy54bWysU8Fu2zAMvQ/YPwi6L07SLd2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" stroked="f">
                <v:textbox style="mso-fit-shape-to-text:t" inset="0,0,0,0">
                  <w:txbxContent>
                    <w:p w14:paraId="066A3503" w14:textId="718ED70D" w:rsidR="000C5451" w:rsidRPr="004540B9" w:rsidRDefault="000C5451" w:rsidP="000C5451">
                      <w:pPr>
                        <w:pStyle w:val="Caption"/>
                        <w:jc w:val="center"/>
                        <w:rPr>
                          <w:b/>
                          <w:noProof/>
                          <w:color w:val="auto"/>
                          <w:sz w:val="26"/>
                          <w:szCs w:val="26"/>
                          <w:lang w:val="en-CA"/>
                        </w:rPr>
                      </w:pPr>
                      <w:bookmarkStart w:id="127" w:name="_Toc215950072"/>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13</w:t>
                      </w:r>
                      <w:r w:rsidRPr="004540B9">
                        <w:rPr>
                          <w:color w:val="auto"/>
                          <w:sz w:val="26"/>
                          <w:szCs w:val="26"/>
                        </w:rPr>
                        <w:fldChar w:fldCharType="end"/>
                      </w:r>
                      <w:r w:rsidRPr="004540B9">
                        <w:rPr>
                          <w:color w:val="auto"/>
                          <w:sz w:val="26"/>
                          <w:szCs w:val="26"/>
                        </w:rPr>
                        <w:t>: Use case quản lý lớp học của giảng viên</w:t>
                      </w:r>
                      <w:bookmarkEnd w:id="127"/>
                    </w:p>
                  </w:txbxContent>
                </v:textbox>
                <w10:wrap type="topAndBottom"/>
              </v:shape>
            </w:pict>
          </mc:Fallback>
        </mc:AlternateContent>
      </w:r>
      <w:r w:rsidR="000C5451" w:rsidRPr="004540B9">
        <w:rPr>
          <w:rFonts w:ascii="Times New Roman" w:hAnsi="Times New Roman" w:cs="Times New Roman"/>
          <w:b/>
          <w:i w:val="0"/>
          <w:iCs w:val="0"/>
          <w:color w:val="auto"/>
          <w:sz w:val="26"/>
          <w:szCs w:val="26"/>
          <w:lang w:val="en-CA"/>
        </w:rPr>
        <w:t>3.</w:t>
      </w:r>
      <w:r w:rsidR="00207FCE">
        <w:rPr>
          <w:rFonts w:ascii="Times New Roman" w:hAnsi="Times New Roman" w:cs="Times New Roman"/>
          <w:b/>
          <w:i w:val="0"/>
          <w:iCs w:val="0"/>
          <w:color w:val="auto"/>
          <w:sz w:val="26"/>
          <w:szCs w:val="26"/>
          <w:lang w:val="en-CA"/>
        </w:rPr>
        <w:t>2</w:t>
      </w:r>
      <w:r w:rsidR="000C5451" w:rsidRPr="004540B9">
        <w:rPr>
          <w:rFonts w:ascii="Times New Roman" w:hAnsi="Times New Roman" w:cs="Times New Roman"/>
          <w:b/>
          <w:i w:val="0"/>
          <w:iCs w:val="0"/>
          <w:color w:val="auto"/>
          <w:sz w:val="26"/>
          <w:szCs w:val="26"/>
          <w:lang w:val="en-CA"/>
        </w:rPr>
        <w:t>.3.1</w:t>
      </w:r>
      <w:r w:rsidR="00207FCE">
        <w:rPr>
          <w:rFonts w:ascii="Times New Roman" w:hAnsi="Times New Roman" w:cs="Times New Roman"/>
          <w:b/>
          <w:i w:val="0"/>
          <w:iCs w:val="0"/>
          <w:color w:val="auto"/>
          <w:sz w:val="26"/>
          <w:szCs w:val="26"/>
          <w:lang w:val="en-CA"/>
        </w:rPr>
        <w:t xml:space="preserve"> </w:t>
      </w:r>
      <w:r w:rsidR="000C5451" w:rsidRPr="004540B9">
        <w:rPr>
          <w:rFonts w:ascii="Times New Roman" w:hAnsi="Times New Roman" w:cs="Times New Roman"/>
          <w:b/>
          <w:i w:val="0"/>
          <w:iCs w:val="0"/>
          <w:color w:val="auto"/>
          <w:sz w:val="26"/>
          <w:szCs w:val="26"/>
          <w:lang w:val="en-CA"/>
        </w:rPr>
        <w:t xml:space="preserve">Use case quản lý lớp học </w:t>
      </w:r>
    </w:p>
    <w:p w14:paraId="7AF0BB55" w14:textId="460B38A3" w:rsidR="000C5451" w:rsidRPr="004540B9" w:rsidRDefault="000C5451" w:rsidP="000C5451">
      <w:pPr>
        <w:pStyle w:val="Heading4"/>
        <w:rPr>
          <w:rFonts w:ascii="Times New Roman" w:hAnsi="Times New Roman" w:cs="Times New Roman"/>
          <w:b/>
          <w:i w:val="0"/>
          <w:iCs w:val="0"/>
          <w:color w:val="auto"/>
          <w:sz w:val="26"/>
          <w:szCs w:val="26"/>
          <w:lang w:val="en-CA"/>
        </w:rPr>
      </w:pPr>
      <w:r w:rsidRPr="004540B9">
        <w:rPr>
          <w:i w:val="0"/>
          <w:iCs w:val="0"/>
          <w:noProof/>
          <w:color w:val="auto"/>
        </w:rPr>
        <w:lastRenderedPageBreak/>
        <mc:AlternateContent>
          <mc:Choice Requires="wps">
            <w:drawing>
              <wp:anchor distT="0" distB="0" distL="114300" distR="114300" simplePos="0" relativeHeight="251963392" behindDoc="0" locked="0" layoutInCell="1" allowOverlap="1" wp14:anchorId="0D331AF0" wp14:editId="0CA1DD8B">
                <wp:simplePos x="0" y="0"/>
                <wp:positionH relativeFrom="margin">
                  <wp:align>center</wp:align>
                </wp:positionH>
                <wp:positionV relativeFrom="paragraph">
                  <wp:posOffset>4380230</wp:posOffset>
                </wp:positionV>
                <wp:extent cx="5020310" cy="635"/>
                <wp:effectExtent l="0" t="0" r="8890" b="6985"/>
                <wp:wrapTopAndBottom/>
                <wp:docPr id="162956292" name="Text Box 1"/>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5FE1198B" w14:textId="6A598C98" w:rsidR="000C5451" w:rsidRPr="004540B9" w:rsidRDefault="000C5451" w:rsidP="000C5451">
                            <w:pPr>
                              <w:pStyle w:val="Caption"/>
                              <w:jc w:val="center"/>
                              <w:rPr>
                                <w:b/>
                                <w:noProof/>
                                <w:color w:val="auto"/>
                                <w:sz w:val="26"/>
                                <w:szCs w:val="26"/>
                                <w:lang w:val="en-CA"/>
                              </w:rPr>
                            </w:pPr>
                            <w:bookmarkStart w:id="128" w:name="_Toc215950073"/>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14</w:t>
                            </w:r>
                            <w:r w:rsidRPr="004540B9">
                              <w:rPr>
                                <w:color w:val="auto"/>
                                <w:sz w:val="26"/>
                                <w:szCs w:val="26"/>
                              </w:rPr>
                              <w:fldChar w:fldCharType="end"/>
                            </w:r>
                            <w:r w:rsidRPr="004540B9">
                              <w:rPr>
                                <w:color w:val="auto"/>
                                <w:sz w:val="26"/>
                                <w:szCs w:val="26"/>
                              </w:rPr>
                              <w:t>: Use case quản lý điểm số của giảng viên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31AF0" id="_x0000_s1039" type="#_x0000_t202" style="position:absolute;left:0;text-align:left;margin-left:0;margin-top:344.9pt;width:395.3pt;height:.05pt;z-index:25196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" stroked="f">
                <v:textbox style="mso-fit-shape-to-text:t" inset="0,0,0,0">
                  <w:txbxContent>
                    <w:p w14:paraId="5FE1198B" w14:textId="6A598C98" w:rsidR="000C5451" w:rsidRPr="004540B9" w:rsidRDefault="000C5451" w:rsidP="000C5451">
                      <w:pPr>
                        <w:pStyle w:val="Caption"/>
                        <w:jc w:val="center"/>
                        <w:rPr>
                          <w:b/>
                          <w:noProof/>
                          <w:color w:val="auto"/>
                          <w:sz w:val="26"/>
                          <w:szCs w:val="26"/>
                          <w:lang w:val="en-CA"/>
                        </w:rPr>
                      </w:pPr>
                      <w:bookmarkStart w:id="129" w:name="_Toc215950073"/>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14</w:t>
                      </w:r>
                      <w:r w:rsidRPr="004540B9">
                        <w:rPr>
                          <w:color w:val="auto"/>
                          <w:sz w:val="26"/>
                          <w:szCs w:val="26"/>
                        </w:rPr>
                        <w:fldChar w:fldCharType="end"/>
                      </w:r>
                      <w:r w:rsidRPr="004540B9">
                        <w:rPr>
                          <w:color w:val="auto"/>
                          <w:sz w:val="26"/>
                          <w:szCs w:val="26"/>
                        </w:rPr>
                        <w:t>: Use case quản lý điểm số của giảng viên</w:t>
                      </w:r>
                      <w:bookmarkEnd w:id="129"/>
                    </w:p>
                  </w:txbxContent>
                </v:textbox>
                <w10:wrap type="topAndBottom" anchorx="margin"/>
              </v:shape>
            </w:pict>
          </mc:Fallback>
        </mc:AlternateContent>
      </w:r>
      <w:r w:rsidRPr="004540B9">
        <w:rPr>
          <w:rFonts w:ascii="Times New Roman" w:hAnsi="Times New Roman" w:cs="Times New Roman"/>
          <w:b/>
          <w:i w:val="0"/>
          <w:iCs w:val="0"/>
          <w:noProof/>
          <w:color w:val="auto"/>
          <w:sz w:val="26"/>
          <w:szCs w:val="26"/>
          <w:lang w:val="en-CA"/>
        </w:rPr>
        <w:drawing>
          <wp:anchor distT="0" distB="0" distL="114300" distR="114300" simplePos="0" relativeHeight="251926528" behindDoc="0" locked="0" layoutInCell="1" allowOverlap="1" wp14:anchorId="351BF801" wp14:editId="0D0613DC">
            <wp:simplePos x="0" y="0"/>
            <wp:positionH relativeFrom="margin">
              <wp:posOffset>352425</wp:posOffset>
            </wp:positionH>
            <wp:positionV relativeFrom="paragraph">
              <wp:posOffset>390525</wp:posOffset>
            </wp:positionV>
            <wp:extent cx="4371975" cy="3973195"/>
            <wp:effectExtent l="0" t="0" r="9525" b="8255"/>
            <wp:wrapTopAndBottom/>
            <wp:docPr id="505166314"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6314" name="Picture 1" descr="A diagram of a person with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371975" cy="3973195"/>
                    </a:xfrm>
                    <a:prstGeom prst="rect">
                      <a:avLst/>
                    </a:prstGeom>
                  </pic:spPr>
                </pic:pic>
              </a:graphicData>
            </a:graphic>
            <wp14:sizeRelH relativeFrom="margin">
              <wp14:pctWidth>0</wp14:pctWidth>
            </wp14:sizeRelH>
            <wp14:sizeRelV relativeFrom="margin">
              <wp14:pctHeight>0</wp14:pctHeight>
            </wp14:sizeRelV>
          </wp:anchor>
        </w:drawing>
      </w:r>
      <w:r w:rsidRPr="004540B9">
        <w:rPr>
          <w:rFonts w:ascii="Times New Roman" w:hAnsi="Times New Roman" w:cs="Times New Roman"/>
          <w:b/>
          <w:i w:val="0"/>
          <w:iCs w:val="0"/>
          <w:color w:val="auto"/>
          <w:sz w:val="26"/>
          <w:szCs w:val="26"/>
          <w:lang w:val="en-CA"/>
        </w:rPr>
        <w:t>3.</w:t>
      </w:r>
      <w:r w:rsidR="00207FCE">
        <w:rPr>
          <w:rFonts w:ascii="Times New Roman" w:hAnsi="Times New Roman" w:cs="Times New Roman"/>
          <w:b/>
          <w:i w:val="0"/>
          <w:iCs w:val="0"/>
          <w:color w:val="auto"/>
          <w:sz w:val="26"/>
          <w:szCs w:val="26"/>
          <w:lang w:val="en-CA"/>
        </w:rPr>
        <w:t>2</w:t>
      </w:r>
      <w:r w:rsidRPr="004540B9">
        <w:rPr>
          <w:rFonts w:ascii="Times New Roman" w:hAnsi="Times New Roman" w:cs="Times New Roman"/>
          <w:b/>
          <w:i w:val="0"/>
          <w:iCs w:val="0"/>
          <w:color w:val="auto"/>
          <w:sz w:val="26"/>
          <w:szCs w:val="26"/>
          <w:lang w:val="en-CA"/>
        </w:rPr>
        <w:t>.3.2</w:t>
      </w:r>
      <w:r w:rsidR="00207FCE">
        <w:rPr>
          <w:rFonts w:ascii="Times New Roman" w:hAnsi="Times New Roman" w:cs="Times New Roman"/>
          <w:b/>
          <w:i w:val="0"/>
          <w:iCs w:val="0"/>
          <w:color w:val="auto"/>
          <w:sz w:val="26"/>
          <w:szCs w:val="26"/>
          <w:lang w:val="en-CA"/>
        </w:rPr>
        <w:t xml:space="preserve"> </w:t>
      </w:r>
      <w:r w:rsidRPr="004540B9">
        <w:rPr>
          <w:rFonts w:ascii="Times New Roman" w:hAnsi="Times New Roman" w:cs="Times New Roman"/>
          <w:b/>
          <w:i w:val="0"/>
          <w:iCs w:val="0"/>
          <w:color w:val="auto"/>
          <w:sz w:val="26"/>
          <w:szCs w:val="26"/>
          <w:lang w:val="en-CA"/>
        </w:rPr>
        <w:t xml:space="preserve">Use case quản lý điểm </w:t>
      </w:r>
    </w:p>
    <w:p w14:paraId="004FAAF6" w14:textId="10812B42" w:rsidR="000C5451" w:rsidRPr="004540B9" w:rsidRDefault="00207FCE" w:rsidP="00207FCE">
      <w:pPr>
        <w:rPr>
          <w:rFonts w:ascii="Times New Roman" w:hAnsi="Times New Roman" w:cs="Times New Roman"/>
          <w:b/>
          <w:sz w:val="26"/>
          <w:szCs w:val="26"/>
          <w:lang w:val="en-CA"/>
        </w:rPr>
      </w:pPr>
      <w:bookmarkStart w:id="130" w:name="_Toc215742390"/>
      <w:r w:rsidRPr="004540B9">
        <w:rPr>
          <w:noProof/>
        </w:rPr>
        <mc:AlternateContent>
          <mc:Choice Requires="wps">
            <w:drawing>
              <wp:anchor distT="0" distB="0" distL="114300" distR="114300" simplePos="0" relativeHeight="251987968" behindDoc="0" locked="0" layoutInCell="1" allowOverlap="1" wp14:anchorId="7DC628DA" wp14:editId="446BE1C2">
                <wp:simplePos x="0" y="0"/>
                <wp:positionH relativeFrom="margin">
                  <wp:posOffset>1027430</wp:posOffset>
                </wp:positionH>
                <wp:positionV relativeFrom="paragraph">
                  <wp:posOffset>8282940</wp:posOffset>
                </wp:positionV>
                <wp:extent cx="4105275" cy="635"/>
                <wp:effectExtent l="0" t="0" r="9525" b="6985"/>
                <wp:wrapTopAndBottom/>
                <wp:docPr id="4707866" name="Text Box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90A35FD" w14:textId="713B2232" w:rsidR="000C5451" w:rsidRPr="004540B9" w:rsidRDefault="000C5451" w:rsidP="000C5451">
                            <w:pPr>
                              <w:pStyle w:val="Caption"/>
                              <w:jc w:val="center"/>
                              <w:rPr>
                                <w:b/>
                                <w:noProof/>
                                <w:color w:val="auto"/>
                                <w:sz w:val="26"/>
                                <w:szCs w:val="26"/>
                                <w:lang w:val="en-CA"/>
                              </w:rPr>
                            </w:pPr>
                            <w:bookmarkStart w:id="131" w:name="_Toc215950074"/>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15</w:t>
                            </w:r>
                            <w:r w:rsidRPr="004540B9">
                              <w:rPr>
                                <w:color w:val="auto"/>
                                <w:sz w:val="26"/>
                                <w:szCs w:val="26"/>
                              </w:rPr>
                              <w:fldChar w:fldCharType="end"/>
                            </w:r>
                            <w:r w:rsidR="00207FCE">
                              <w:rPr>
                                <w:color w:val="auto"/>
                                <w:sz w:val="26"/>
                                <w:szCs w:val="26"/>
                              </w:rPr>
                              <w:t>:</w:t>
                            </w:r>
                            <w:r w:rsidRPr="004540B9">
                              <w:rPr>
                                <w:noProof/>
                                <w:color w:val="auto"/>
                                <w:sz w:val="26"/>
                                <w:szCs w:val="26"/>
                              </w:rPr>
                              <w:t xml:space="preserve"> Use case quản lý điểm danh của giảng viên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628DA" id="_x0000_s1040" type="#_x0000_t202" style="position:absolute;left:0;text-align:left;margin-left:80.9pt;margin-top:652.2pt;width:323.25pt;height:.05pt;z-index:251987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24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xrPpp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" stroked="f">
                <v:textbox style="mso-fit-shape-to-text:t" inset="0,0,0,0">
                  <w:txbxContent>
                    <w:p w14:paraId="190A35FD" w14:textId="713B2232" w:rsidR="000C5451" w:rsidRPr="004540B9" w:rsidRDefault="000C5451" w:rsidP="000C5451">
                      <w:pPr>
                        <w:pStyle w:val="Caption"/>
                        <w:jc w:val="center"/>
                        <w:rPr>
                          <w:b/>
                          <w:noProof/>
                          <w:color w:val="auto"/>
                          <w:sz w:val="26"/>
                          <w:szCs w:val="26"/>
                          <w:lang w:val="en-CA"/>
                        </w:rPr>
                      </w:pPr>
                      <w:bookmarkStart w:id="132" w:name="_Toc215950074"/>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15</w:t>
                      </w:r>
                      <w:r w:rsidRPr="004540B9">
                        <w:rPr>
                          <w:color w:val="auto"/>
                          <w:sz w:val="26"/>
                          <w:szCs w:val="26"/>
                        </w:rPr>
                        <w:fldChar w:fldCharType="end"/>
                      </w:r>
                      <w:r w:rsidR="00207FCE">
                        <w:rPr>
                          <w:color w:val="auto"/>
                          <w:sz w:val="26"/>
                          <w:szCs w:val="26"/>
                        </w:rPr>
                        <w:t>:</w:t>
                      </w:r>
                      <w:r w:rsidRPr="004540B9">
                        <w:rPr>
                          <w:noProof/>
                          <w:color w:val="auto"/>
                          <w:sz w:val="26"/>
                          <w:szCs w:val="26"/>
                        </w:rPr>
                        <w:t xml:space="preserve"> Use case quản lý điểm danh của giảng viên</w:t>
                      </w:r>
                      <w:bookmarkEnd w:id="132"/>
                    </w:p>
                  </w:txbxContent>
                </v:textbox>
                <w10:wrap type="topAndBottom" anchorx="margin"/>
              </v:shape>
            </w:pict>
          </mc:Fallback>
        </mc:AlternateContent>
      </w:r>
      <w:r w:rsidR="000C5451" w:rsidRPr="004540B9">
        <w:rPr>
          <w:rFonts w:ascii="Times New Roman" w:hAnsi="Times New Roman" w:cs="Times New Roman"/>
          <w:b/>
          <w:noProof/>
          <w:sz w:val="26"/>
          <w:szCs w:val="26"/>
          <w:lang w:val="en-CA"/>
        </w:rPr>
        <w:drawing>
          <wp:anchor distT="0" distB="0" distL="114300" distR="114300" simplePos="0" relativeHeight="251975680" behindDoc="0" locked="0" layoutInCell="1" allowOverlap="1" wp14:anchorId="3D349C10" wp14:editId="2D74744E">
            <wp:simplePos x="0" y="0"/>
            <wp:positionH relativeFrom="margin">
              <wp:align>center</wp:align>
            </wp:positionH>
            <wp:positionV relativeFrom="paragraph">
              <wp:posOffset>4852035</wp:posOffset>
            </wp:positionV>
            <wp:extent cx="4105275" cy="3401695"/>
            <wp:effectExtent l="0" t="0" r="9525" b="8255"/>
            <wp:wrapTopAndBottom/>
            <wp:docPr id="17787206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0685" name="Picture 1" descr="A screenshot of a computer screen&#10;&#10;AI-generated content may be incorrect."/>
                    <pic:cNvPicPr/>
                  </pic:nvPicPr>
                  <pic:blipFill rotWithShape="1">
                    <a:blip r:embed="rId29">
                      <a:extLst>
                        <a:ext uri="{28A0092B-C50C-407E-A947-70E740481C1C}">
                          <a14:useLocalDpi xmlns:a14="http://schemas.microsoft.com/office/drawing/2010/main" val="0"/>
                        </a:ext>
                      </a:extLst>
                    </a:blip>
                    <a:srcRect t="4288"/>
                    <a:stretch>
                      <a:fillRect/>
                    </a:stretch>
                  </pic:blipFill>
                  <pic:spPr bwMode="auto">
                    <a:xfrm>
                      <a:off x="0" y="0"/>
                      <a:ext cx="4105275" cy="34016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5451" w:rsidRPr="004540B9">
        <w:rPr>
          <w:rFonts w:ascii="Times New Roman" w:hAnsi="Times New Roman" w:cs="Times New Roman"/>
          <w:b/>
          <w:sz w:val="26"/>
          <w:szCs w:val="26"/>
          <w:lang w:val="en-CA"/>
        </w:rPr>
        <w:t>3.</w:t>
      </w:r>
      <w:r>
        <w:rPr>
          <w:rFonts w:ascii="Times New Roman" w:hAnsi="Times New Roman" w:cs="Times New Roman"/>
          <w:b/>
          <w:sz w:val="26"/>
          <w:szCs w:val="26"/>
          <w:lang w:val="en-CA"/>
        </w:rPr>
        <w:t>2</w:t>
      </w:r>
      <w:r w:rsidR="000C5451" w:rsidRPr="004540B9">
        <w:rPr>
          <w:rFonts w:ascii="Times New Roman" w:hAnsi="Times New Roman" w:cs="Times New Roman"/>
          <w:b/>
          <w:sz w:val="26"/>
          <w:szCs w:val="26"/>
          <w:lang w:val="en-CA"/>
        </w:rPr>
        <w:t>.3.3 Use case quản lý điểm danh</w:t>
      </w:r>
      <w:bookmarkEnd w:id="130"/>
    </w:p>
    <w:p w14:paraId="0B5E553F" w14:textId="77777777" w:rsidR="000C5451" w:rsidRPr="004540B9" w:rsidRDefault="000C5451" w:rsidP="000C5451">
      <w:pPr>
        <w:pStyle w:val="Heading2"/>
        <w:ind w:hanging="426"/>
        <w:rPr>
          <w:rFonts w:ascii="Times New Roman" w:hAnsi="Times New Roman" w:cs="Times New Roman"/>
          <w:b/>
          <w:bCs/>
          <w:color w:val="auto"/>
          <w:sz w:val="26"/>
          <w:szCs w:val="26"/>
          <w:lang w:val="en-CA"/>
        </w:rPr>
      </w:pPr>
      <w:bookmarkStart w:id="133" w:name="_Toc215742391"/>
      <w:r w:rsidRPr="004540B9">
        <w:rPr>
          <w:rFonts w:ascii="Times New Roman" w:hAnsi="Times New Roman" w:cs="Times New Roman"/>
          <w:b/>
          <w:bCs/>
          <w:color w:val="auto"/>
          <w:sz w:val="26"/>
          <w:szCs w:val="26"/>
          <w:lang w:val="en-CA"/>
        </w:rPr>
        <w:lastRenderedPageBreak/>
        <w:t>3.3 Các đối tượng dữ liệu</w:t>
      </w:r>
      <w:bookmarkEnd w:id="133"/>
    </w:p>
    <w:p w14:paraId="5DCB4EAB" w14:textId="48F96B9B" w:rsidR="000C5451" w:rsidRPr="00A173C9" w:rsidRDefault="004045B7" w:rsidP="00A173C9">
      <w:pPr>
        <w:spacing w:line="288" w:lineRule="auto"/>
        <w:ind w:left="0" w:firstLine="0"/>
        <w:rPr>
          <w:rFonts w:ascii="Times New Roman" w:hAnsi="Times New Roman" w:cs="Times New Roman"/>
          <w:sz w:val="26"/>
          <w:szCs w:val="26"/>
        </w:rPr>
      </w:pPr>
      <w:r w:rsidRPr="004540B9">
        <w:rPr>
          <w:noProof/>
        </w:rPr>
        <mc:AlternateContent>
          <mc:Choice Requires="wps">
            <w:drawing>
              <wp:anchor distT="0" distB="0" distL="114300" distR="114300" simplePos="0" relativeHeight="252000256" behindDoc="0" locked="0" layoutInCell="1" allowOverlap="1" wp14:anchorId="25F364A6" wp14:editId="7B17BF4D">
                <wp:simplePos x="0" y="0"/>
                <wp:positionH relativeFrom="column">
                  <wp:posOffset>-334645</wp:posOffset>
                </wp:positionH>
                <wp:positionV relativeFrom="paragraph">
                  <wp:posOffset>6434455</wp:posOffset>
                </wp:positionV>
                <wp:extent cx="6398260" cy="635"/>
                <wp:effectExtent l="0" t="0" r="0" b="0"/>
                <wp:wrapTopAndBottom/>
                <wp:docPr id="2024768056" name="Text Box 1"/>
                <wp:cNvGraphicFramePr/>
                <a:graphic xmlns:a="http://schemas.openxmlformats.org/drawingml/2006/main">
                  <a:graphicData uri="http://schemas.microsoft.com/office/word/2010/wordprocessingShape">
                    <wps:wsp>
                      <wps:cNvSpPr txBox="1"/>
                      <wps:spPr>
                        <a:xfrm>
                          <a:off x="0" y="0"/>
                          <a:ext cx="6398260" cy="635"/>
                        </a:xfrm>
                        <a:prstGeom prst="rect">
                          <a:avLst/>
                        </a:prstGeom>
                        <a:solidFill>
                          <a:prstClr val="white"/>
                        </a:solidFill>
                        <a:ln>
                          <a:noFill/>
                        </a:ln>
                      </wps:spPr>
                      <wps:txbx>
                        <w:txbxContent>
                          <w:p w14:paraId="3E0DE0D5" w14:textId="39231C55" w:rsidR="000C5451" w:rsidRPr="004540B9" w:rsidRDefault="000C5451" w:rsidP="000C5451">
                            <w:pPr>
                              <w:pStyle w:val="Caption"/>
                              <w:jc w:val="center"/>
                              <w:rPr>
                                <w:noProof/>
                                <w:color w:val="auto"/>
                                <w:sz w:val="26"/>
                                <w:szCs w:val="26"/>
                                <w:lang w:val="en-CA"/>
                              </w:rPr>
                            </w:pPr>
                            <w:bookmarkStart w:id="134" w:name="_Toc215950075"/>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16</w:t>
                            </w:r>
                            <w:r w:rsidRPr="004540B9">
                              <w:rPr>
                                <w:color w:val="auto"/>
                                <w:sz w:val="26"/>
                                <w:szCs w:val="26"/>
                              </w:rPr>
                              <w:fldChar w:fldCharType="end"/>
                            </w:r>
                            <w:r w:rsidRPr="004540B9">
                              <w:rPr>
                                <w:color w:val="auto"/>
                                <w:sz w:val="26"/>
                                <w:szCs w:val="26"/>
                              </w:rPr>
                              <w:t>: Các đối tượng dữ liệu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364A6" id="_x0000_s1041" type="#_x0000_t202" style="position:absolute;margin-left:-26.35pt;margin-top:506.65pt;width:503.8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jnGQIAAEAEAAAOAAAAZHJzL2Uyb0RvYy54bWysU8Fu2zAMvQ/YPwi6L05SL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5tPtfEEhSbHFzce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" stroked="f">
                <v:textbox style="mso-fit-shape-to-text:t" inset="0,0,0,0">
                  <w:txbxContent>
                    <w:p w14:paraId="3E0DE0D5" w14:textId="39231C55" w:rsidR="000C5451" w:rsidRPr="004540B9" w:rsidRDefault="000C5451" w:rsidP="000C5451">
                      <w:pPr>
                        <w:pStyle w:val="Caption"/>
                        <w:jc w:val="center"/>
                        <w:rPr>
                          <w:noProof/>
                          <w:color w:val="auto"/>
                          <w:sz w:val="26"/>
                          <w:szCs w:val="26"/>
                          <w:lang w:val="en-CA"/>
                        </w:rPr>
                      </w:pPr>
                      <w:bookmarkStart w:id="135" w:name="_Toc215950075"/>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16</w:t>
                      </w:r>
                      <w:r w:rsidRPr="004540B9">
                        <w:rPr>
                          <w:color w:val="auto"/>
                          <w:sz w:val="26"/>
                          <w:szCs w:val="26"/>
                        </w:rPr>
                        <w:fldChar w:fldCharType="end"/>
                      </w:r>
                      <w:r w:rsidRPr="004540B9">
                        <w:rPr>
                          <w:color w:val="auto"/>
                          <w:sz w:val="26"/>
                          <w:szCs w:val="26"/>
                        </w:rPr>
                        <w:t>: Các đối tượng dữ liệu</w:t>
                      </w:r>
                      <w:bookmarkEnd w:id="135"/>
                    </w:p>
                  </w:txbxContent>
                </v:textbox>
                <w10:wrap type="topAndBottom"/>
              </v:shape>
            </w:pict>
          </mc:Fallback>
        </mc:AlternateContent>
      </w:r>
      <w:r>
        <w:rPr>
          <w:rFonts w:ascii="Times New Roman" w:hAnsi="Times New Roman" w:cs="Times New Roman"/>
          <w:noProof/>
          <w:sz w:val="26"/>
          <w:szCs w:val="26"/>
        </w:rPr>
        <w:drawing>
          <wp:inline distT="0" distB="0" distL="0" distR="0" wp14:anchorId="31B70E85" wp14:editId="3C0D11B9">
            <wp:extent cx="5601949" cy="6042025"/>
            <wp:effectExtent l="0" t="0" r="0" b="0"/>
            <wp:docPr id="10156620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2006" name="Picture 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1949" cy="6042025"/>
                    </a:xfrm>
                    <a:prstGeom prst="rect">
                      <a:avLst/>
                    </a:prstGeom>
                  </pic:spPr>
                </pic:pic>
              </a:graphicData>
            </a:graphic>
          </wp:inline>
        </w:drawing>
      </w:r>
    </w:p>
    <w:p w14:paraId="5B95D92D" w14:textId="77777777" w:rsidR="000C5451" w:rsidRPr="004540B9" w:rsidRDefault="000C5451" w:rsidP="000C5451">
      <w:pPr>
        <w:pStyle w:val="Heading2"/>
        <w:ind w:hanging="426"/>
        <w:rPr>
          <w:rFonts w:ascii="Times New Roman" w:hAnsi="Times New Roman" w:cs="Times New Roman"/>
          <w:b/>
          <w:bCs/>
          <w:color w:val="auto"/>
          <w:sz w:val="26"/>
          <w:szCs w:val="26"/>
          <w:lang w:val="en-CA"/>
        </w:rPr>
      </w:pPr>
      <w:bookmarkStart w:id="136" w:name="_Toc215742392"/>
      <w:r w:rsidRPr="004540B9">
        <w:rPr>
          <w:noProof/>
          <w:color w:val="auto"/>
        </w:rPr>
        <w:lastRenderedPageBreak/>
        <mc:AlternateContent>
          <mc:Choice Requires="wps">
            <w:drawing>
              <wp:anchor distT="0" distB="0" distL="114300" distR="114300" simplePos="0" relativeHeight="252026880" behindDoc="0" locked="0" layoutInCell="1" allowOverlap="1" wp14:anchorId="548789DC" wp14:editId="6EC0ACCA">
                <wp:simplePos x="0" y="0"/>
                <wp:positionH relativeFrom="column">
                  <wp:posOffset>-2540</wp:posOffset>
                </wp:positionH>
                <wp:positionV relativeFrom="paragraph">
                  <wp:posOffset>4052570</wp:posOffset>
                </wp:positionV>
                <wp:extent cx="5731510" cy="635"/>
                <wp:effectExtent l="0" t="0" r="0" b="0"/>
                <wp:wrapTopAndBottom/>
                <wp:docPr id="41105242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E3EF9C" w14:textId="1D94CC5E" w:rsidR="000C5451" w:rsidRPr="004540B9" w:rsidRDefault="000C5451" w:rsidP="000C5451">
                            <w:pPr>
                              <w:pStyle w:val="Caption"/>
                              <w:jc w:val="center"/>
                              <w:rPr>
                                <w:noProof/>
                                <w:color w:val="auto"/>
                                <w:sz w:val="26"/>
                                <w:szCs w:val="26"/>
                                <w:lang w:val="en-CA"/>
                              </w:rPr>
                            </w:pPr>
                            <w:bookmarkStart w:id="137" w:name="_Toc215950076"/>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17</w:t>
                            </w:r>
                            <w:r w:rsidRPr="004540B9">
                              <w:rPr>
                                <w:color w:val="auto"/>
                                <w:sz w:val="26"/>
                                <w:szCs w:val="26"/>
                              </w:rPr>
                              <w:fldChar w:fldCharType="end"/>
                            </w:r>
                            <w:r w:rsidRPr="004540B9">
                              <w:rPr>
                                <w:color w:val="auto"/>
                                <w:sz w:val="26"/>
                                <w:szCs w:val="26"/>
                              </w:rPr>
                              <w:t>: Sơ đồ thành phần hệ thống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789DC" id="_x0000_s1042" type="#_x0000_t202" style="position:absolute;left:0;text-align:left;margin-left:-.2pt;margin-top:319.1pt;width:451.3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" stroked="f">
                <v:textbox style="mso-fit-shape-to-text:t" inset="0,0,0,0">
                  <w:txbxContent>
                    <w:p w14:paraId="38E3EF9C" w14:textId="1D94CC5E" w:rsidR="000C5451" w:rsidRPr="004540B9" w:rsidRDefault="000C5451" w:rsidP="000C5451">
                      <w:pPr>
                        <w:pStyle w:val="Caption"/>
                        <w:jc w:val="center"/>
                        <w:rPr>
                          <w:noProof/>
                          <w:color w:val="auto"/>
                          <w:sz w:val="26"/>
                          <w:szCs w:val="26"/>
                          <w:lang w:val="en-CA"/>
                        </w:rPr>
                      </w:pPr>
                      <w:bookmarkStart w:id="138" w:name="_Toc215950076"/>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17</w:t>
                      </w:r>
                      <w:r w:rsidRPr="004540B9">
                        <w:rPr>
                          <w:color w:val="auto"/>
                          <w:sz w:val="26"/>
                          <w:szCs w:val="26"/>
                        </w:rPr>
                        <w:fldChar w:fldCharType="end"/>
                      </w:r>
                      <w:r w:rsidRPr="004540B9">
                        <w:rPr>
                          <w:color w:val="auto"/>
                          <w:sz w:val="26"/>
                          <w:szCs w:val="26"/>
                        </w:rPr>
                        <w:t>: Sơ đồ thành phần hệ thống</w:t>
                      </w:r>
                      <w:bookmarkEnd w:id="138"/>
                    </w:p>
                  </w:txbxContent>
                </v:textbox>
                <w10:wrap type="topAndBottom"/>
              </v:shape>
            </w:pict>
          </mc:Fallback>
        </mc:AlternateContent>
      </w:r>
      <w:r w:rsidRPr="004540B9">
        <w:rPr>
          <w:rFonts w:ascii="Times New Roman" w:hAnsi="Times New Roman" w:cs="Times New Roman"/>
          <w:noProof/>
          <w:color w:val="auto"/>
          <w:sz w:val="26"/>
          <w:szCs w:val="26"/>
          <w:lang w:val="en-CA"/>
        </w:rPr>
        <w:drawing>
          <wp:anchor distT="0" distB="0" distL="114300" distR="114300" simplePos="0" relativeHeight="252013568" behindDoc="0" locked="0" layoutInCell="1" allowOverlap="1" wp14:anchorId="70B1A27D" wp14:editId="69B37ED5">
            <wp:simplePos x="0" y="0"/>
            <wp:positionH relativeFrom="margin">
              <wp:align>right</wp:align>
            </wp:positionH>
            <wp:positionV relativeFrom="paragraph">
              <wp:posOffset>444803</wp:posOffset>
            </wp:positionV>
            <wp:extent cx="5731510" cy="3550920"/>
            <wp:effectExtent l="0" t="0" r="2540" b="0"/>
            <wp:wrapTopAndBottom/>
            <wp:docPr id="614032885" name="Picture 1" descr="A diagram of a computer&#10;&#10;AI-generated content may be incorrect.">
              <a:extLst xmlns:a="http://schemas.openxmlformats.org/drawingml/2006/main">
                <a:ext uri="{FF2B5EF4-FFF2-40B4-BE49-F238E27FC236}">
                  <a16:creationId xmlns:a16="http://schemas.microsoft.com/office/drawing/2014/main" id="{4FB1D838-1994-4771-AF45-45B96CF3C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2885" name="Picture 1"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anchor>
        </w:drawing>
      </w:r>
      <w:r w:rsidRPr="004540B9">
        <w:rPr>
          <w:rFonts w:ascii="Times New Roman" w:hAnsi="Times New Roman" w:cs="Times New Roman"/>
          <w:b/>
          <w:bCs/>
          <w:color w:val="auto"/>
          <w:sz w:val="26"/>
          <w:szCs w:val="26"/>
          <w:lang w:val="en-CA"/>
        </w:rPr>
        <w:t>3.4 Các thành phần của hệ thống</w:t>
      </w:r>
      <w:bookmarkEnd w:id="136"/>
    </w:p>
    <w:p w14:paraId="1EB97222"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B5C5393"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2FFF0459"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65568AEB"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41C493D"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0C328A45"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09EF3C21"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39E28745"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26C2E45"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4B37DC7D"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391295EE"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190EA23B"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617271F2" w14:textId="77777777" w:rsidR="000C5451" w:rsidRPr="004540B9" w:rsidRDefault="000C5451" w:rsidP="000C5451">
      <w:pPr>
        <w:spacing w:line="288" w:lineRule="auto"/>
        <w:ind w:left="1800" w:firstLine="0"/>
        <w:rPr>
          <w:rFonts w:ascii="Times New Roman" w:hAnsi="Times New Roman" w:cs="Times New Roman"/>
          <w:sz w:val="26"/>
          <w:szCs w:val="26"/>
          <w:lang w:val="en-CA"/>
        </w:rPr>
      </w:pPr>
    </w:p>
    <w:p w14:paraId="7E8A39CF" w14:textId="77777777" w:rsidR="000C5451" w:rsidRPr="004540B9" w:rsidRDefault="000C5451" w:rsidP="000C5451">
      <w:pPr>
        <w:pStyle w:val="Heading2"/>
        <w:ind w:hanging="426"/>
        <w:rPr>
          <w:rFonts w:ascii="Times New Roman" w:hAnsi="Times New Roman" w:cs="Times New Roman"/>
          <w:b/>
          <w:color w:val="auto"/>
          <w:sz w:val="26"/>
          <w:szCs w:val="26"/>
          <w:lang w:val="en-CA"/>
        </w:rPr>
      </w:pPr>
      <w:bookmarkStart w:id="139" w:name="_Toc215742393"/>
      <w:r w:rsidRPr="004540B9">
        <w:rPr>
          <w:rFonts w:ascii="Times New Roman" w:hAnsi="Times New Roman" w:cs="Times New Roman"/>
          <w:b/>
          <w:color w:val="auto"/>
          <w:sz w:val="26"/>
          <w:szCs w:val="26"/>
          <w:lang w:val="en-CA"/>
        </w:rPr>
        <w:lastRenderedPageBreak/>
        <w:t>3.4 Cơ sở dữ liệu</w:t>
      </w:r>
      <w:bookmarkEnd w:id="139"/>
    </w:p>
    <w:p w14:paraId="17D8C5CB" w14:textId="77777777" w:rsidR="000C5451" w:rsidRPr="004540B9" w:rsidRDefault="000C5451" w:rsidP="000C5451">
      <w:pPr>
        <w:spacing w:line="288" w:lineRule="auto"/>
        <w:ind w:firstLine="720"/>
        <w:rPr>
          <w:rFonts w:ascii="Times New Roman" w:hAnsi="Times New Roman" w:cs="Times New Roman"/>
          <w:sz w:val="26"/>
          <w:szCs w:val="26"/>
          <w:lang w:val="en-CA"/>
        </w:rPr>
      </w:pPr>
      <w:r w:rsidRPr="004540B9">
        <w:rPr>
          <w:noProof/>
        </w:rPr>
        <mc:AlternateContent>
          <mc:Choice Requires="wps">
            <w:drawing>
              <wp:anchor distT="0" distB="0" distL="114300" distR="114300" simplePos="0" relativeHeight="252039168" behindDoc="0" locked="0" layoutInCell="1" allowOverlap="1" wp14:anchorId="2615A119" wp14:editId="26D20F41">
                <wp:simplePos x="0" y="0"/>
                <wp:positionH relativeFrom="margin">
                  <wp:posOffset>-2575560</wp:posOffset>
                </wp:positionH>
                <wp:positionV relativeFrom="paragraph">
                  <wp:posOffset>4156075</wp:posOffset>
                </wp:positionV>
                <wp:extent cx="5687060" cy="635"/>
                <wp:effectExtent l="0" t="953" r="7938" b="7937"/>
                <wp:wrapTopAndBottom/>
                <wp:docPr id="1489500419" name="Text Box 1"/>
                <wp:cNvGraphicFramePr/>
                <a:graphic xmlns:a="http://schemas.openxmlformats.org/drawingml/2006/main">
                  <a:graphicData uri="http://schemas.microsoft.com/office/word/2010/wordprocessingShape">
                    <wps:wsp>
                      <wps:cNvSpPr txBox="1"/>
                      <wps:spPr>
                        <a:xfrm rot="5400000">
                          <a:off x="0" y="0"/>
                          <a:ext cx="5687060" cy="635"/>
                        </a:xfrm>
                        <a:prstGeom prst="rect">
                          <a:avLst/>
                        </a:prstGeom>
                        <a:solidFill>
                          <a:prstClr val="white"/>
                        </a:solidFill>
                        <a:ln>
                          <a:noFill/>
                        </a:ln>
                      </wps:spPr>
                      <wps:txbx>
                        <w:txbxContent>
                          <w:p w14:paraId="18B16A66" w14:textId="20E80950" w:rsidR="000C5451" w:rsidRPr="004540B9" w:rsidRDefault="000C5451" w:rsidP="000C5451">
                            <w:pPr>
                              <w:pStyle w:val="Caption"/>
                              <w:jc w:val="center"/>
                              <w:rPr>
                                <w:noProof/>
                                <w:color w:val="auto"/>
                                <w:sz w:val="26"/>
                                <w:szCs w:val="26"/>
                              </w:rPr>
                            </w:pPr>
                            <w:bookmarkStart w:id="140" w:name="_Toc215950077"/>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18</w:t>
                            </w:r>
                            <w:r w:rsidRPr="004540B9">
                              <w:rPr>
                                <w:color w:val="auto"/>
                                <w:sz w:val="26"/>
                                <w:szCs w:val="26"/>
                              </w:rPr>
                              <w:fldChar w:fldCharType="end"/>
                            </w:r>
                            <w:r w:rsidRPr="004540B9">
                              <w:rPr>
                                <w:color w:val="auto"/>
                                <w:sz w:val="26"/>
                                <w:szCs w:val="26"/>
                              </w:rPr>
                              <w:t>: Sơ đồ ERD hệ thống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5A119" id="_x0000_s1043" type="#_x0000_t202" style="position:absolute;left:0;text-align:left;margin-left:-202.8pt;margin-top:327.25pt;width:447.8pt;height:.05pt;rotation:90;z-index:252039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" stroked="f">
                <v:textbox style="mso-fit-shape-to-text:t" inset="0,0,0,0">
                  <w:txbxContent>
                    <w:p w14:paraId="18B16A66" w14:textId="20E80950" w:rsidR="000C5451" w:rsidRPr="004540B9" w:rsidRDefault="000C5451" w:rsidP="000C5451">
                      <w:pPr>
                        <w:pStyle w:val="Caption"/>
                        <w:jc w:val="center"/>
                        <w:rPr>
                          <w:noProof/>
                          <w:color w:val="auto"/>
                          <w:sz w:val="26"/>
                          <w:szCs w:val="26"/>
                        </w:rPr>
                      </w:pPr>
                      <w:bookmarkStart w:id="141" w:name="_Toc215950077"/>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18</w:t>
                      </w:r>
                      <w:r w:rsidRPr="004540B9">
                        <w:rPr>
                          <w:color w:val="auto"/>
                          <w:sz w:val="26"/>
                          <w:szCs w:val="26"/>
                        </w:rPr>
                        <w:fldChar w:fldCharType="end"/>
                      </w:r>
                      <w:r w:rsidRPr="004540B9">
                        <w:rPr>
                          <w:color w:val="auto"/>
                          <w:sz w:val="26"/>
                          <w:szCs w:val="26"/>
                        </w:rPr>
                        <w:t>: Sơ đồ ERD hệ thống</w:t>
                      </w:r>
                      <w:bookmarkEnd w:id="141"/>
                    </w:p>
                  </w:txbxContent>
                </v:textbox>
                <w10:wrap type="topAndBottom" anchorx="margin"/>
              </v:shape>
            </w:pict>
          </mc:Fallback>
        </mc:AlternateContent>
      </w:r>
      <w:r w:rsidRPr="004540B9">
        <w:rPr>
          <w:rFonts w:ascii="Times New Roman" w:hAnsi="Times New Roman" w:cs="Times New Roman"/>
          <w:noProof/>
          <w:sz w:val="26"/>
          <w:szCs w:val="26"/>
          <w:lang w:val="en-US"/>
        </w:rPr>
        <w:drawing>
          <wp:anchor distT="0" distB="0" distL="114300" distR="114300" simplePos="0" relativeHeight="252075008" behindDoc="0" locked="0" layoutInCell="1" allowOverlap="1" wp14:anchorId="639FFBEA" wp14:editId="0B902EE8">
            <wp:simplePos x="0" y="0"/>
            <wp:positionH relativeFrom="margin">
              <wp:align>right</wp:align>
            </wp:positionH>
            <wp:positionV relativeFrom="paragraph">
              <wp:posOffset>1218565</wp:posOffset>
            </wp:positionV>
            <wp:extent cx="6563995" cy="4982845"/>
            <wp:effectExtent l="0" t="9525" r="0" b="0"/>
            <wp:wrapTopAndBottom/>
            <wp:docPr id="46350036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0367" name="Picture 1" descr="A computer screen shot of a computer&#10;&#10;AI-generated content may be incorrect."/>
                    <pic:cNvPicPr/>
                  </pic:nvPicPr>
                  <pic:blipFill rotWithShape="1">
                    <a:blip r:embed="rId32">
                      <a:extLst>
                        <a:ext uri="{28A0092B-C50C-407E-A947-70E740481C1C}">
                          <a14:useLocalDpi xmlns:a14="http://schemas.microsoft.com/office/drawing/2010/main" val="0"/>
                        </a:ext>
                      </a:extLst>
                    </a:blip>
                    <a:srcRect l="4141" r="1668"/>
                    <a:stretch>
                      <a:fillRect/>
                    </a:stretch>
                  </pic:blipFill>
                  <pic:spPr bwMode="auto">
                    <a:xfrm rot="5400000">
                      <a:off x="0" y="0"/>
                      <a:ext cx="6563995" cy="498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8BF81"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2047B200"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79846078"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6675DDD1" w14:textId="77777777" w:rsidR="000C5451" w:rsidRPr="004540B9" w:rsidRDefault="000C5451" w:rsidP="000C5451">
      <w:pPr>
        <w:spacing w:line="288" w:lineRule="auto"/>
        <w:ind w:firstLine="720"/>
        <w:rPr>
          <w:rFonts w:ascii="Times New Roman" w:hAnsi="Times New Roman" w:cs="Times New Roman"/>
          <w:sz w:val="26"/>
          <w:szCs w:val="26"/>
          <w:lang w:val="en-CA"/>
        </w:rPr>
      </w:pPr>
    </w:p>
    <w:p w14:paraId="668862DC" w14:textId="47004313" w:rsidR="00152EC4" w:rsidRDefault="00152EC4" w:rsidP="00152EC4">
      <w:pPr>
        <w:pStyle w:val="Heading2"/>
        <w:ind w:hanging="426"/>
        <w:rPr>
          <w:rFonts w:ascii="Times New Roman" w:hAnsi="Times New Roman" w:cs="Times New Roman"/>
          <w:b/>
          <w:color w:val="auto"/>
          <w:sz w:val="26"/>
          <w:szCs w:val="26"/>
          <w:lang w:val="en-US"/>
        </w:rPr>
      </w:pPr>
      <w:bookmarkStart w:id="142" w:name="_Toc215742394"/>
      <w:r w:rsidRPr="004540B9">
        <w:rPr>
          <w:noProof/>
        </w:rPr>
        <w:lastRenderedPageBreak/>
        <mc:AlternateContent>
          <mc:Choice Requires="wps">
            <w:drawing>
              <wp:anchor distT="0" distB="0" distL="114300" distR="114300" simplePos="0" relativeHeight="252098560" behindDoc="0" locked="0" layoutInCell="1" allowOverlap="1" wp14:anchorId="3564272A" wp14:editId="17059BF1">
                <wp:simplePos x="0" y="0"/>
                <wp:positionH relativeFrom="column">
                  <wp:posOffset>-62865</wp:posOffset>
                </wp:positionH>
                <wp:positionV relativeFrom="paragraph">
                  <wp:posOffset>3949626</wp:posOffset>
                </wp:positionV>
                <wp:extent cx="5731510" cy="635"/>
                <wp:effectExtent l="0" t="0" r="0" b="0"/>
                <wp:wrapTopAndBottom/>
                <wp:docPr id="17706104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5BD7EB" w14:textId="383F6631" w:rsidR="000C5451" w:rsidRPr="004540B9" w:rsidRDefault="000C5451" w:rsidP="000C5451">
                            <w:pPr>
                              <w:pStyle w:val="Caption"/>
                              <w:jc w:val="center"/>
                              <w:rPr>
                                <w:noProof/>
                                <w:color w:val="auto"/>
                                <w:sz w:val="26"/>
                                <w:szCs w:val="26"/>
                              </w:rPr>
                            </w:pPr>
                            <w:bookmarkStart w:id="143" w:name="_Toc215950078"/>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19</w:t>
                            </w:r>
                            <w:r w:rsidRPr="004540B9">
                              <w:rPr>
                                <w:color w:val="auto"/>
                                <w:sz w:val="26"/>
                                <w:szCs w:val="26"/>
                              </w:rPr>
                              <w:fldChar w:fldCharType="end"/>
                            </w:r>
                            <w:r w:rsidRPr="004540B9">
                              <w:rPr>
                                <w:color w:val="auto"/>
                                <w:sz w:val="26"/>
                                <w:szCs w:val="26"/>
                              </w:rPr>
                              <w:t>: Cấu trúc mạch hệ thống IoT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64272A" id="_x0000_s1044" type="#_x0000_t202" style="position:absolute;left:0;text-align:left;margin-left:-4.95pt;margin-top:311pt;width:451.3pt;height:.0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" stroked="f">
                <v:textbox style="mso-fit-shape-to-text:t" inset="0,0,0,0">
                  <w:txbxContent>
                    <w:p w14:paraId="105BD7EB" w14:textId="383F6631" w:rsidR="000C5451" w:rsidRPr="004540B9" w:rsidRDefault="000C5451" w:rsidP="000C5451">
                      <w:pPr>
                        <w:pStyle w:val="Caption"/>
                        <w:jc w:val="center"/>
                        <w:rPr>
                          <w:noProof/>
                          <w:color w:val="auto"/>
                          <w:sz w:val="26"/>
                          <w:szCs w:val="26"/>
                        </w:rPr>
                      </w:pPr>
                      <w:bookmarkStart w:id="144" w:name="_Toc215950078"/>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19</w:t>
                      </w:r>
                      <w:r w:rsidRPr="004540B9">
                        <w:rPr>
                          <w:color w:val="auto"/>
                          <w:sz w:val="26"/>
                          <w:szCs w:val="26"/>
                        </w:rPr>
                        <w:fldChar w:fldCharType="end"/>
                      </w:r>
                      <w:r w:rsidRPr="004540B9">
                        <w:rPr>
                          <w:color w:val="auto"/>
                          <w:sz w:val="26"/>
                          <w:szCs w:val="26"/>
                        </w:rPr>
                        <w:t>: Cấu trúc mạch hệ thống IoT</w:t>
                      </w:r>
                      <w:bookmarkEnd w:id="144"/>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2062720" behindDoc="0" locked="0" layoutInCell="1" allowOverlap="1" wp14:anchorId="3CCE4DD1" wp14:editId="486726CF">
            <wp:simplePos x="0" y="0"/>
            <wp:positionH relativeFrom="column">
              <wp:posOffset>350830</wp:posOffset>
            </wp:positionH>
            <wp:positionV relativeFrom="paragraph">
              <wp:posOffset>309348</wp:posOffset>
            </wp:positionV>
            <wp:extent cx="4741545" cy="3517265"/>
            <wp:effectExtent l="0" t="0" r="1905" b="6985"/>
            <wp:wrapTopAndBottom/>
            <wp:docPr id="1904513133" name="Picture 2" descr="A diagram of a computer system&#10;&#10;AI-generated content may be incorrect.">
              <a:extLst xmlns:a="http://schemas.openxmlformats.org/drawingml/2006/main">
                <a:ext uri="{FF2B5EF4-FFF2-40B4-BE49-F238E27FC236}">
                  <a16:creationId xmlns:a16="http://schemas.microsoft.com/office/drawing/2014/main" id="{53502E93-C6E8-42B2-A866-E46D3DFDD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3133" name="Picture 2" descr="A diagram of a computer syste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741545" cy="351726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color w:val="auto"/>
          <w:sz w:val="26"/>
          <w:szCs w:val="26"/>
          <w:lang w:val="en-US"/>
        </w:rPr>
        <w:t>3.5 Cấu trúc mạch của hệ thống IoT</w:t>
      </w:r>
      <w:bookmarkStart w:id="145" w:name="_Toc215742395"/>
      <w:bookmarkEnd w:id="142"/>
    </w:p>
    <w:p w14:paraId="14478559" w14:textId="2E8C54CE" w:rsidR="00152EC4" w:rsidRPr="00152EC4" w:rsidRDefault="00152EC4" w:rsidP="00152EC4">
      <w:pPr>
        <w:rPr>
          <w:lang w:val="en-US"/>
        </w:rPr>
      </w:pPr>
    </w:p>
    <w:tbl>
      <w:tblPr>
        <w:tblW w:w="8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5"/>
        <w:gridCol w:w="1297"/>
        <w:gridCol w:w="2737"/>
        <w:gridCol w:w="2268"/>
        <w:gridCol w:w="1355"/>
      </w:tblGrid>
      <w:tr w:rsidR="00152EC4" w:rsidRPr="00152EC4" w14:paraId="36DE54A8" w14:textId="77777777" w:rsidTr="00152EC4">
        <w:trPr>
          <w:trHeight w:val="320"/>
        </w:trPr>
        <w:tc>
          <w:tcPr>
            <w:tcW w:w="0" w:type="auto"/>
            <w:shd w:val="clear" w:color="auto" w:fill="FFFFFF"/>
            <w:tcMar>
              <w:top w:w="30" w:type="dxa"/>
              <w:left w:w="120" w:type="dxa"/>
              <w:bottom w:w="30" w:type="dxa"/>
              <w:right w:w="120" w:type="dxa"/>
            </w:tcMar>
            <w:vAlign w:val="center"/>
          </w:tcPr>
          <w:p w14:paraId="0AEBC2DB" w14:textId="2E381951" w:rsidR="00152EC4" w:rsidRPr="00152EC4" w:rsidRDefault="00152EC4" w:rsidP="00152EC4">
            <w:pPr>
              <w:spacing w:after="0"/>
              <w:ind w:left="0" w:firstLine="0"/>
              <w:jc w:val="center"/>
              <w:rPr>
                <w:rFonts w:ascii="Times New Roman" w:hAnsi="Times New Roman" w:cs="Times New Roman"/>
                <w:b/>
                <w:sz w:val="26"/>
                <w:szCs w:val="26"/>
              </w:rPr>
            </w:pPr>
            <w:r w:rsidRPr="00152EC4">
              <w:rPr>
                <w:rFonts w:ascii="Times New Roman" w:hAnsi="Times New Roman" w:cs="Times New Roman"/>
                <w:b/>
                <w:sz w:val="26"/>
                <w:szCs w:val="26"/>
              </w:rPr>
              <w:t>ESP32</w:t>
            </w:r>
          </w:p>
        </w:tc>
        <w:tc>
          <w:tcPr>
            <w:tcW w:w="0" w:type="auto"/>
            <w:shd w:val="clear" w:color="auto" w:fill="FFFFFF"/>
            <w:tcMar>
              <w:top w:w="30" w:type="dxa"/>
              <w:left w:w="120" w:type="dxa"/>
              <w:bottom w:w="30" w:type="dxa"/>
              <w:right w:w="120" w:type="dxa"/>
            </w:tcMar>
            <w:vAlign w:val="center"/>
          </w:tcPr>
          <w:p w14:paraId="119EFC1E" w14:textId="61F23612" w:rsidR="00152EC4" w:rsidRPr="00152EC4" w:rsidRDefault="00152EC4" w:rsidP="00152EC4">
            <w:pPr>
              <w:spacing w:after="0"/>
              <w:ind w:left="0" w:firstLine="0"/>
              <w:jc w:val="center"/>
              <w:rPr>
                <w:rFonts w:ascii="Times New Roman" w:hAnsi="Times New Roman" w:cs="Times New Roman"/>
                <w:b/>
                <w:sz w:val="26"/>
                <w:szCs w:val="26"/>
              </w:rPr>
            </w:pPr>
            <w:r w:rsidRPr="00152EC4">
              <w:rPr>
                <w:rFonts w:ascii="Times New Roman" w:hAnsi="Times New Roman" w:cs="Times New Roman"/>
                <w:b/>
                <w:sz w:val="26"/>
                <w:szCs w:val="26"/>
              </w:rPr>
              <w:t>AS608</w:t>
            </w:r>
          </w:p>
        </w:tc>
        <w:tc>
          <w:tcPr>
            <w:tcW w:w="0" w:type="auto"/>
            <w:shd w:val="clear" w:color="auto" w:fill="FFFFFF"/>
            <w:tcMar>
              <w:top w:w="30" w:type="dxa"/>
              <w:left w:w="120" w:type="dxa"/>
              <w:bottom w:w="30" w:type="dxa"/>
              <w:right w:w="120" w:type="dxa"/>
            </w:tcMar>
            <w:vAlign w:val="center"/>
          </w:tcPr>
          <w:p w14:paraId="1B3AB2FD" w14:textId="3B2DC0E3" w:rsidR="00152EC4" w:rsidRPr="00152EC4" w:rsidRDefault="00152EC4" w:rsidP="00152EC4">
            <w:pPr>
              <w:spacing w:after="0"/>
              <w:ind w:left="0" w:firstLine="0"/>
              <w:jc w:val="center"/>
              <w:rPr>
                <w:rFonts w:ascii="Times New Roman" w:hAnsi="Times New Roman" w:cs="Times New Roman"/>
                <w:b/>
                <w:sz w:val="26"/>
                <w:szCs w:val="26"/>
              </w:rPr>
            </w:pPr>
            <w:r>
              <w:rPr>
                <w:rFonts w:ascii="Times New Roman" w:hAnsi="Times New Roman" w:cs="Times New Roman"/>
                <w:b/>
                <w:sz w:val="26"/>
                <w:szCs w:val="26"/>
              </w:rPr>
              <w:t>LCD 1602 (I2C)</w:t>
            </w:r>
          </w:p>
        </w:tc>
        <w:tc>
          <w:tcPr>
            <w:tcW w:w="0" w:type="auto"/>
            <w:shd w:val="clear" w:color="auto" w:fill="FFFFFF"/>
            <w:tcMar>
              <w:top w:w="30" w:type="dxa"/>
              <w:left w:w="120" w:type="dxa"/>
              <w:bottom w:w="30" w:type="dxa"/>
              <w:right w:w="120" w:type="dxa"/>
            </w:tcMar>
            <w:vAlign w:val="center"/>
          </w:tcPr>
          <w:p w14:paraId="35F14E35" w14:textId="64907645" w:rsidR="00152EC4" w:rsidRPr="00152EC4" w:rsidRDefault="00152EC4" w:rsidP="00152EC4">
            <w:pPr>
              <w:spacing w:after="0"/>
              <w:ind w:left="0" w:firstLine="0"/>
              <w:jc w:val="center"/>
              <w:rPr>
                <w:rFonts w:ascii="Times New Roman" w:hAnsi="Times New Roman" w:cs="Times New Roman"/>
                <w:b/>
                <w:sz w:val="26"/>
                <w:szCs w:val="26"/>
              </w:rPr>
            </w:pPr>
            <w:r>
              <w:rPr>
                <w:rFonts w:ascii="Times New Roman" w:hAnsi="Times New Roman" w:cs="Times New Roman"/>
                <w:b/>
                <w:sz w:val="26"/>
                <w:szCs w:val="26"/>
              </w:rPr>
              <w:t>Buzzer(còi)</w:t>
            </w:r>
          </w:p>
        </w:tc>
        <w:tc>
          <w:tcPr>
            <w:tcW w:w="0" w:type="auto"/>
            <w:shd w:val="clear" w:color="auto" w:fill="FFFFFF"/>
            <w:tcMar>
              <w:top w:w="30" w:type="dxa"/>
              <w:left w:w="120" w:type="dxa"/>
              <w:bottom w:w="30" w:type="dxa"/>
              <w:right w:w="120" w:type="dxa"/>
            </w:tcMar>
            <w:vAlign w:val="center"/>
          </w:tcPr>
          <w:p w14:paraId="055206DF" w14:textId="38AACFEF" w:rsidR="00152EC4" w:rsidRPr="00152EC4" w:rsidRDefault="00152EC4" w:rsidP="00152EC4">
            <w:pPr>
              <w:spacing w:after="0"/>
              <w:ind w:left="0" w:firstLine="0"/>
              <w:jc w:val="center"/>
              <w:rPr>
                <w:rFonts w:ascii="Times New Roman" w:hAnsi="Times New Roman" w:cs="Times New Roman"/>
                <w:b/>
                <w:sz w:val="26"/>
                <w:szCs w:val="26"/>
              </w:rPr>
            </w:pPr>
            <w:r>
              <w:rPr>
                <w:rFonts w:ascii="Times New Roman" w:hAnsi="Times New Roman" w:cs="Times New Roman"/>
                <w:b/>
                <w:sz w:val="26"/>
                <w:szCs w:val="26"/>
              </w:rPr>
              <w:t>Button</w:t>
            </w:r>
          </w:p>
        </w:tc>
      </w:tr>
      <w:tr w:rsidR="00152EC4" w:rsidRPr="00152EC4" w14:paraId="31E6B43E" w14:textId="77777777" w:rsidTr="00152EC4">
        <w:trPr>
          <w:trHeight w:val="320"/>
        </w:trPr>
        <w:tc>
          <w:tcPr>
            <w:tcW w:w="0" w:type="auto"/>
            <w:shd w:val="clear" w:color="auto" w:fill="FFFFFF"/>
            <w:tcMar>
              <w:top w:w="30" w:type="dxa"/>
              <w:left w:w="120" w:type="dxa"/>
              <w:bottom w:w="30" w:type="dxa"/>
              <w:right w:w="120" w:type="dxa"/>
            </w:tcMar>
            <w:vAlign w:val="center"/>
            <w:hideMark/>
          </w:tcPr>
          <w:p w14:paraId="7123DA3F"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Vin</w:t>
            </w:r>
          </w:p>
        </w:tc>
        <w:tc>
          <w:tcPr>
            <w:tcW w:w="0" w:type="auto"/>
            <w:shd w:val="clear" w:color="auto" w:fill="FFFFFF"/>
            <w:tcMar>
              <w:top w:w="30" w:type="dxa"/>
              <w:left w:w="120" w:type="dxa"/>
              <w:bottom w:w="30" w:type="dxa"/>
              <w:right w:w="120" w:type="dxa"/>
            </w:tcMar>
            <w:vAlign w:val="center"/>
            <w:hideMark/>
          </w:tcPr>
          <w:p w14:paraId="07788B7E"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V+</w:t>
            </w:r>
          </w:p>
        </w:tc>
        <w:tc>
          <w:tcPr>
            <w:tcW w:w="0" w:type="auto"/>
            <w:shd w:val="clear" w:color="auto" w:fill="FFFFFF"/>
            <w:tcMar>
              <w:top w:w="30" w:type="dxa"/>
              <w:left w:w="120" w:type="dxa"/>
              <w:bottom w:w="30" w:type="dxa"/>
              <w:right w:w="120" w:type="dxa"/>
            </w:tcMar>
            <w:vAlign w:val="center"/>
            <w:hideMark/>
          </w:tcPr>
          <w:p w14:paraId="368C03C4"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VCC</w:t>
            </w:r>
          </w:p>
        </w:tc>
        <w:tc>
          <w:tcPr>
            <w:tcW w:w="0" w:type="auto"/>
            <w:shd w:val="clear" w:color="auto" w:fill="FFFFFF"/>
            <w:tcMar>
              <w:top w:w="30" w:type="dxa"/>
              <w:left w:w="120" w:type="dxa"/>
              <w:bottom w:w="30" w:type="dxa"/>
              <w:right w:w="120" w:type="dxa"/>
            </w:tcMar>
            <w:vAlign w:val="center"/>
            <w:hideMark/>
          </w:tcPr>
          <w:p w14:paraId="34794960"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FFFFF"/>
            <w:tcMar>
              <w:top w:w="30" w:type="dxa"/>
              <w:left w:w="120" w:type="dxa"/>
              <w:bottom w:w="30" w:type="dxa"/>
              <w:right w:w="120" w:type="dxa"/>
            </w:tcMar>
            <w:vAlign w:val="center"/>
            <w:hideMark/>
          </w:tcPr>
          <w:p w14:paraId="2C00B32E" w14:textId="77777777" w:rsidR="00152EC4" w:rsidRPr="00152EC4" w:rsidRDefault="00152EC4" w:rsidP="00152EC4">
            <w:pPr>
              <w:ind w:left="0" w:firstLine="0"/>
              <w:rPr>
                <w:rFonts w:ascii="Times New Roman" w:hAnsi="Times New Roman" w:cs="Times New Roman"/>
                <w:bCs/>
                <w:sz w:val="26"/>
                <w:szCs w:val="26"/>
              </w:rPr>
            </w:pPr>
          </w:p>
        </w:tc>
      </w:tr>
      <w:tr w:rsidR="00152EC4" w:rsidRPr="00152EC4" w14:paraId="00FF1FD2" w14:textId="77777777" w:rsidTr="00152EC4">
        <w:trPr>
          <w:trHeight w:val="320"/>
        </w:trPr>
        <w:tc>
          <w:tcPr>
            <w:tcW w:w="0" w:type="auto"/>
            <w:shd w:val="clear" w:color="auto" w:fill="F6F8F9"/>
            <w:tcMar>
              <w:top w:w="30" w:type="dxa"/>
              <w:left w:w="120" w:type="dxa"/>
              <w:bottom w:w="30" w:type="dxa"/>
              <w:right w:w="120" w:type="dxa"/>
            </w:tcMar>
            <w:vAlign w:val="center"/>
            <w:hideMark/>
          </w:tcPr>
          <w:p w14:paraId="7A9D81C4"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RX2</w:t>
            </w:r>
          </w:p>
        </w:tc>
        <w:tc>
          <w:tcPr>
            <w:tcW w:w="0" w:type="auto"/>
            <w:shd w:val="clear" w:color="auto" w:fill="F6F8F9"/>
            <w:tcMar>
              <w:top w:w="30" w:type="dxa"/>
              <w:left w:w="120" w:type="dxa"/>
              <w:bottom w:w="30" w:type="dxa"/>
              <w:right w:w="120" w:type="dxa"/>
            </w:tcMar>
            <w:vAlign w:val="center"/>
            <w:hideMark/>
          </w:tcPr>
          <w:p w14:paraId="078834D7"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TX</w:t>
            </w:r>
          </w:p>
        </w:tc>
        <w:tc>
          <w:tcPr>
            <w:tcW w:w="0" w:type="auto"/>
            <w:shd w:val="clear" w:color="auto" w:fill="F6F8F9"/>
            <w:tcMar>
              <w:top w:w="30" w:type="dxa"/>
              <w:left w:w="120" w:type="dxa"/>
              <w:bottom w:w="30" w:type="dxa"/>
              <w:right w:w="120" w:type="dxa"/>
            </w:tcMar>
            <w:vAlign w:val="center"/>
            <w:hideMark/>
          </w:tcPr>
          <w:p w14:paraId="0F5FE0AB"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6F8F9"/>
            <w:tcMar>
              <w:top w:w="30" w:type="dxa"/>
              <w:left w:w="120" w:type="dxa"/>
              <w:bottom w:w="30" w:type="dxa"/>
              <w:right w:w="120" w:type="dxa"/>
            </w:tcMar>
            <w:vAlign w:val="center"/>
            <w:hideMark/>
          </w:tcPr>
          <w:p w14:paraId="6C3ABB50"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6F8F9"/>
            <w:tcMar>
              <w:top w:w="30" w:type="dxa"/>
              <w:left w:w="120" w:type="dxa"/>
              <w:bottom w:w="30" w:type="dxa"/>
              <w:right w:w="120" w:type="dxa"/>
            </w:tcMar>
            <w:vAlign w:val="center"/>
            <w:hideMark/>
          </w:tcPr>
          <w:p w14:paraId="2430D8EF" w14:textId="77777777" w:rsidR="00152EC4" w:rsidRPr="00152EC4" w:rsidRDefault="00152EC4" w:rsidP="00152EC4">
            <w:pPr>
              <w:ind w:left="0" w:firstLine="0"/>
              <w:rPr>
                <w:rFonts w:ascii="Times New Roman" w:hAnsi="Times New Roman" w:cs="Times New Roman"/>
                <w:bCs/>
                <w:sz w:val="26"/>
                <w:szCs w:val="26"/>
              </w:rPr>
            </w:pPr>
          </w:p>
        </w:tc>
      </w:tr>
      <w:tr w:rsidR="00152EC4" w:rsidRPr="00152EC4" w14:paraId="3EC0F400" w14:textId="77777777" w:rsidTr="00152EC4">
        <w:trPr>
          <w:trHeight w:val="320"/>
        </w:trPr>
        <w:tc>
          <w:tcPr>
            <w:tcW w:w="0" w:type="auto"/>
            <w:shd w:val="clear" w:color="auto" w:fill="FFFFFF"/>
            <w:tcMar>
              <w:top w:w="30" w:type="dxa"/>
              <w:left w:w="120" w:type="dxa"/>
              <w:bottom w:w="30" w:type="dxa"/>
              <w:right w:w="120" w:type="dxa"/>
            </w:tcMar>
            <w:vAlign w:val="center"/>
            <w:hideMark/>
          </w:tcPr>
          <w:p w14:paraId="56746A58"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TX2</w:t>
            </w:r>
          </w:p>
        </w:tc>
        <w:tc>
          <w:tcPr>
            <w:tcW w:w="0" w:type="auto"/>
            <w:shd w:val="clear" w:color="auto" w:fill="FFFFFF"/>
            <w:tcMar>
              <w:top w:w="30" w:type="dxa"/>
              <w:left w:w="120" w:type="dxa"/>
              <w:bottom w:w="30" w:type="dxa"/>
              <w:right w:w="120" w:type="dxa"/>
            </w:tcMar>
            <w:vAlign w:val="center"/>
            <w:hideMark/>
          </w:tcPr>
          <w:p w14:paraId="4B208E82"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RX</w:t>
            </w:r>
          </w:p>
        </w:tc>
        <w:tc>
          <w:tcPr>
            <w:tcW w:w="0" w:type="auto"/>
            <w:shd w:val="clear" w:color="auto" w:fill="FFFFFF"/>
            <w:tcMar>
              <w:top w:w="30" w:type="dxa"/>
              <w:left w:w="120" w:type="dxa"/>
              <w:bottom w:w="30" w:type="dxa"/>
              <w:right w:w="120" w:type="dxa"/>
            </w:tcMar>
            <w:vAlign w:val="center"/>
            <w:hideMark/>
          </w:tcPr>
          <w:p w14:paraId="3B07DCAE"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FFFFF"/>
            <w:tcMar>
              <w:top w:w="30" w:type="dxa"/>
              <w:left w:w="120" w:type="dxa"/>
              <w:bottom w:w="30" w:type="dxa"/>
              <w:right w:w="120" w:type="dxa"/>
            </w:tcMar>
            <w:vAlign w:val="center"/>
            <w:hideMark/>
          </w:tcPr>
          <w:p w14:paraId="37A9D5AE"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FFFFF"/>
            <w:tcMar>
              <w:top w:w="30" w:type="dxa"/>
              <w:left w:w="120" w:type="dxa"/>
              <w:bottom w:w="30" w:type="dxa"/>
              <w:right w:w="120" w:type="dxa"/>
            </w:tcMar>
            <w:vAlign w:val="center"/>
            <w:hideMark/>
          </w:tcPr>
          <w:p w14:paraId="09773F38" w14:textId="77777777" w:rsidR="00152EC4" w:rsidRPr="00152EC4" w:rsidRDefault="00152EC4" w:rsidP="00152EC4">
            <w:pPr>
              <w:ind w:left="0" w:firstLine="0"/>
              <w:rPr>
                <w:rFonts w:ascii="Times New Roman" w:hAnsi="Times New Roman" w:cs="Times New Roman"/>
                <w:bCs/>
                <w:sz w:val="26"/>
                <w:szCs w:val="26"/>
              </w:rPr>
            </w:pPr>
          </w:p>
        </w:tc>
      </w:tr>
      <w:tr w:rsidR="00152EC4" w:rsidRPr="00152EC4" w14:paraId="7F2FD8B2" w14:textId="77777777" w:rsidTr="00152EC4">
        <w:trPr>
          <w:trHeight w:val="320"/>
        </w:trPr>
        <w:tc>
          <w:tcPr>
            <w:tcW w:w="0" w:type="auto"/>
            <w:shd w:val="clear" w:color="auto" w:fill="F6F8F9"/>
            <w:tcMar>
              <w:top w:w="30" w:type="dxa"/>
              <w:left w:w="120" w:type="dxa"/>
              <w:bottom w:w="30" w:type="dxa"/>
              <w:right w:w="120" w:type="dxa"/>
            </w:tcMar>
            <w:vAlign w:val="center"/>
            <w:hideMark/>
          </w:tcPr>
          <w:p w14:paraId="0B5D87BC"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GND</w:t>
            </w:r>
          </w:p>
        </w:tc>
        <w:tc>
          <w:tcPr>
            <w:tcW w:w="0" w:type="auto"/>
            <w:shd w:val="clear" w:color="auto" w:fill="F6F8F9"/>
            <w:tcMar>
              <w:top w:w="30" w:type="dxa"/>
              <w:left w:w="120" w:type="dxa"/>
              <w:bottom w:w="30" w:type="dxa"/>
              <w:right w:w="120" w:type="dxa"/>
            </w:tcMar>
            <w:vAlign w:val="center"/>
            <w:hideMark/>
          </w:tcPr>
          <w:p w14:paraId="1E2CE1B5"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GND</w:t>
            </w:r>
          </w:p>
        </w:tc>
        <w:tc>
          <w:tcPr>
            <w:tcW w:w="0" w:type="auto"/>
            <w:shd w:val="clear" w:color="auto" w:fill="F6F8F9"/>
            <w:tcMar>
              <w:top w:w="30" w:type="dxa"/>
              <w:left w:w="120" w:type="dxa"/>
              <w:bottom w:w="30" w:type="dxa"/>
              <w:right w:w="120" w:type="dxa"/>
            </w:tcMar>
            <w:vAlign w:val="center"/>
            <w:hideMark/>
          </w:tcPr>
          <w:p w14:paraId="3ADBAF40"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GND</w:t>
            </w:r>
          </w:p>
        </w:tc>
        <w:tc>
          <w:tcPr>
            <w:tcW w:w="0" w:type="auto"/>
            <w:shd w:val="clear" w:color="auto" w:fill="F6F8F9"/>
            <w:tcMar>
              <w:top w:w="30" w:type="dxa"/>
              <w:left w:w="120" w:type="dxa"/>
              <w:bottom w:w="30" w:type="dxa"/>
              <w:right w:w="120" w:type="dxa"/>
            </w:tcMar>
            <w:vAlign w:val="center"/>
            <w:hideMark/>
          </w:tcPr>
          <w:p w14:paraId="18DF0391"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Chân ngắn (-)</w:t>
            </w:r>
          </w:p>
        </w:tc>
        <w:tc>
          <w:tcPr>
            <w:tcW w:w="0" w:type="auto"/>
            <w:shd w:val="clear" w:color="auto" w:fill="F6F8F9"/>
            <w:tcMar>
              <w:top w:w="30" w:type="dxa"/>
              <w:left w:w="120" w:type="dxa"/>
              <w:bottom w:w="30" w:type="dxa"/>
              <w:right w:w="120" w:type="dxa"/>
            </w:tcMar>
            <w:vAlign w:val="center"/>
            <w:hideMark/>
          </w:tcPr>
          <w:p w14:paraId="3E9898EF"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Chân 1</w:t>
            </w:r>
          </w:p>
        </w:tc>
      </w:tr>
      <w:tr w:rsidR="00152EC4" w:rsidRPr="00152EC4" w14:paraId="4ED54DAC" w14:textId="77777777" w:rsidTr="00152EC4">
        <w:trPr>
          <w:trHeight w:val="320"/>
        </w:trPr>
        <w:tc>
          <w:tcPr>
            <w:tcW w:w="0" w:type="auto"/>
            <w:shd w:val="clear" w:color="auto" w:fill="FFFFFF"/>
            <w:tcMar>
              <w:top w:w="30" w:type="dxa"/>
              <w:left w:w="120" w:type="dxa"/>
              <w:bottom w:w="30" w:type="dxa"/>
              <w:right w:w="120" w:type="dxa"/>
            </w:tcMar>
            <w:vAlign w:val="center"/>
            <w:hideMark/>
          </w:tcPr>
          <w:p w14:paraId="699916A1"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D25</w:t>
            </w:r>
          </w:p>
        </w:tc>
        <w:tc>
          <w:tcPr>
            <w:tcW w:w="0" w:type="auto"/>
            <w:shd w:val="clear" w:color="auto" w:fill="FFFFFF"/>
            <w:tcMar>
              <w:top w:w="30" w:type="dxa"/>
              <w:left w:w="120" w:type="dxa"/>
              <w:bottom w:w="30" w:type="dxa"/>
              <w:right w:w="120" w:type="dxa"/>
            </w:tcMar>
            <w:vAlign w:val="center"/>
            <w:hideMark/>
          </w:tcPr>
          <w:p w14:paraId="310602F8"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FFFFF"/>
            <w:tcMar>
              <w:top w:w="30" w:type="dxa"/>
              <w:left w:w="120" w:type="dxa"/>
              <w:bottom w:w="30" w:type="dxa"/>
              <w:right w:w="120" w:type="dxa"/>
            </w:tcMar>
            <w:vAlign w:val="center"/>
            <w:hideMark/>
          </w:tcPr>
          <w:p w14:paraId="4EACADD3"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FFFFF"/>
            <w:tcMar>
              <w:top w:w="30" w:type="dxa"/>
              <w:left w:w="120" w:type="dxa"/>
              <w:bottom w:w="30" w:type="dxa"/>
              <w:right w:w="120" w:type="dxa"/>
            </w:tcMar>
            <w:vAlign w:val="center"/>
            <w:hideMark/>
          </w:tcPr>
          <w:p w14:paraId="5195474D"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FFFFF"/>
            <w:tcMar>
              <w:top w:w="30" w:type="dxa"/>
              <w:left w:w="120" w:type="dxa"/>
              <w:bottom w:w="30" w:type="dxa"/>
              <w:right w:w="120" w:type="dxa"/>
            </w:tcMar>
            <w:vAlign w:val="center"/>
            <w:hideMark/>
          </w:tcPr>
          <w:p w14:paraId="66DD3208"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Chân 2</w:t>
            </w:r>
          </w:p>
        </w:tc>
      </w:tr>
      <w:tr w:rsidR="00152EC4" w:rsidRPr="00152EC4" w14:paraId="5F2C2008" w14:textId="77777777" w:rsidTr="00152EC4">
        <w:trPr>
          <w:trHeight w:val="320"/>
        </w:trPr>
        <w:tc>
          <w:tcPr>
            <w:tcW w:w="0" w:type="auto"/>
            <w:shd w:val="clear" w:color="auto" w:fill="F6F8F9"/>
            <w:tcMar>
              <w:top w:w="30" w:type="dxa"/>
              <w:left w:w="120" w:type="dxa"/>
              <w:bottom w:w="30" w:type="dxa"/>
              <w:right w:w="120" w:type="dxa"/>
            </w:tcMar>
            <w:vAlign w:val="center"/>
            <w:hideMark/>
          </w:tcPr>
          <w:p w14:paraId="6811A77C"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D21</w:t>
            </w:r>
          </w:p>
        </w:tc>
        <w:tc>
          <w:tcPr>
            <w:tcW w:w="0" w:type="auto"/>
            <w:shd w:val="clear" w:color="auto" w:fill="F6F8F9"/>
            <w:tcMar>
              <w:top w:w="30" w:type="dxa"/>
              <w:left w:w="120" w:type="dxa"/>
              <w:bottom w:w="30" w:type="dxa"/>
              <w:right w:w="120" w:type="dxa"/>
            </w:tcMar>
            <w:vAlign w:val="center"/>
            <w:hideMark/>
          </w:tcPr>
          <w:p w14:paraId="08531E63"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6F8F9"/>
            <w:tcMar>
              <w:top w:w="30" w:type="dxa"/>
              <w:left w:w="120" w:type="dxa"/>
              <w:bottom w:w="30" w:type="dxa"/>
              <w:right w:w="120" w:type="dxa"/>
            </w:tcMar>
            <w:vAlign w:val="center"/>
            <w:hideMark/>
          </w:tcPr>
          <w:p w14:paraId="77C16360"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SDA</w:t>
            </w:r>
          </w:p>
        </w:tc>
        <w:tc>
          <w:tcPr>
            <w:tcW w:w="0" w:type="auto"/>
            <w:shd w:val="clear" w:color="auto" w:fill="F6F8F9"/>
            <w:tcMar>
              <w:top w:w="30" w:type="dxa"/>
              <w:left w:w="120" w:type="dxa"/>
              <w:bottom w:w="30" w:type="dxa"/>
              <w:right w:w="120" w:type="dxa"/>
            </w:tcMar>
            <w:vAlign w:val="center"/>
            <w:hideMark/>
          </w:tcPr>
          <w:p w14:paraId="510E488B"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6F8F9"/>
            <w:tcMar>
              <w:top w:w="30" w:type="dxa"/>
              <w:left w:w="120" w:type="dxa"/>
              <w:bottom w:w="30" w:type="dxa"/>
              <w:right w:w="120" w:type="dxa"/>
            </w:tcMar>
            <w:vAlign w:val="center"/>
            <w:hideMark/>
          </w:tcPr>
          <w:p w14:paraId="2C01E147" w14:textId="77777777" w:rsidR="00152EC4" w:rsidRPr="00152EC4" w:rsidRDefault="00152EC4" w:rsidP="00152EC4">
            <w:pPr>
              <w:ind w:left="0" w:firstLine="0"/>
              <w:rPr>
                <w:rFonts w:ascii="Times New Roman" w:hAnsi="Times New Roman" w:cs="Times New Roman"/>
                <w:bCs/>
                <w:sz w:val="26"/>
                <w:szCs w:val="26"/>
              </w:rPr>
            </w:pPr>
          </w:p>
        </w:tc>
      </w:tr>
      <w:tr w:rsidR="00152EC4" w:rsidRPr="00152EC4" w14:paraId="472BEB3C" w14:textId="77777777" w:rsidTr="00152EC4">
        <w:trPr>
          <w:trHeight w:val="320"/>
        </w:trPr>
        <w:tc>
          <w:tcPr>
            <w:tcW w:w="0" w:type="auto"/>
            <w:shd w:val="clear" w:color="auto" w:fill="FFFFFF"/>
            <w:tcMar>
              <w:top w:w="30" w:type="dxa"/>
              <w:left w:w="120" w:type="dxa"/>
              <w:bottom w:w="30" w:type="dxa"/>
              <w:right w:w="120" w:type="dxa"/>
            </w:tcMar>
            <w:vAlign w:val="center"/>
            <w:hideMark/>
          </w:tcPr>
          <w:p w14:paraId="3AD5B86F"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D22</w:t>
            </w:r>
          </w:p>
        </w:tc>
        <w:tc>
          <w:tcPr>
            <w:tcW w:w="0" w:type="auto"/>
            <w:shd w:val="clear" w:color="auto" w:fill="FFFFFF"/>
            <w:tcMar>
              <w:top w:w="30" w:type="dxa"/>
              <w:left w:w="120" w:type="dxa"/>
              <w:bottom w:w="30" w:type="dxa"/>
              <w:right w:w="120" w:type="dxa"/>
            </w:tcMar>
            <w:vAlign w:val="center"/>
            <w:hideMark/>
          </w:tcPr>
          <w:p w14:paraId="341158E3"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FFFFF"/>
            <w:tcMar>
              <w:top w:w="30" w:type="dxa"/>
              <w:left w:w="120" w:type="dxa"/>
              <w:bottom w:w="30" w:type="dxa"/>
              <w:right w:w="120" w:type="dxa"/>
            </w:tcMar>
            <w:vAlign w:val="center"/>
            <w:hideMark/>
          </w:tcPr>
          <w:p w14:paraId="188BB8C9"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SCL</w:t>
            </w:r>
          </w:p>
        </w:tc>
        <w:tc>
          <w:tcPr>
            <w:tcW w:w="0" w:type="auto"/>
            <w:shd w:val="clear" w:color="auto" w:fill="FFFFFF"/>
            <w:tcMar>
              <w:top w:w="30" w:type="dxa"/>
              <w:left w:w="120" w:type="dxa"/>
              <w:bottom w:w="30" w:type="dxa"/>
              <w:right w:w="120" w:type="dxa"/>
            </w:tcMar>
            <w:vAlign w:val="center"/>
            <w:hideMark/>
          </w:tcPr>
          <w:p w14:paraId="433CB2F6"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FFFFF"/>
            <w:tcMar>
              <w:top w:w="30" w:type="dxa"/>
              <w:left w:w="120" w:type="dxa"/>
              <w:bottom w:w="30" w:type="dxa"/>
              <w:right w:w="120" w:type="dxa"/>
            </w:tcMar>
            <w:vAlign w:val="center"/>
            <w:hideMark/>
          </w:tcPr>
          <w:p w14:paraId="0AAA6D33" w14:textId="77777777" w:rsidR="00152EC4" w:rsidRPr="00152EC4" w:rsidRDefault="00152EC4" w:rsidP="00152EC4">
            <w:pPr>
              <w:ind w:left="0" w:firstLine="0"/>
              <w:rPr>
                <w:rFonts w:ascii="Times New Roman" w:hAnsi="Times New Roman" w:cs="Times New Roman"/>
                <w:bCs/>
                <w:sz w:val="26"/>
                <w:szCs w:val="26"/>
              </w:rPr>
            </w:pPr>
          </w:p>
        </w:tc>
      </w:tr>
      <w:tr w:rsidR="00152EC4" w:rsidRPr="00152EC4" w14:paraId="4F359573" w14:textId="77777777" w:rsidTr="00152EC4">
        <w:trPr>
          <w:trHeight w:val="320"/>
        </w:trPr>
        <w:tc>
          <w:tcPr>
            <w:tcW w:w="0" w:type="auto"/>
            <w:shd w:val="clear" w:color="auto" w:fill="F6F8F9"/>
            <w:tcMar>
              <w:top w:w="30" w:type="dxa"/>
              <w:left w:w="120" w:type="dxa"/>
              <w:bottom w:w="30" w:type="dxa"/>
              <w:right w:w="120" w:type="dxa"/>
            </w:tcMar>
            <w:vAlign w:val="center"/>
            <w:hideMark/>
          </w:tcPr>
          <w:p w14:paraId="7AEC2EFD"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D14</w:t>
            </w:r>
          </w:p>
        </w:tc>
        <w:tc>
          <w:tcPr>
            <w:tcW w:w="0" w:type="auto"/>
            <w:shd w:val="clear" w:color="auto" w:fill="F6F8F9"/>
            <w:tcMar>
              <w:top w:w="30" w:type="dxa"/>
              <w:left w:w="120" w:type="dxa"/>
              <w:bottom w:w="30" w:type="dxa"/>
              <w:right w:w="120" w:type="dxa"/>
            </w:tcMar>
            <w:vAlign w:val="center"/>
            <w:hideMark/>
          </w:tcPr>
          <w:p w14:paraId="51D3AA14"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6F8F9"/>
            <w:tcMar>
              <w:top w:w="30" w:type="dxa"/>
              <w:left w:w="120" w:type="dxa"/>
              <w:bottom w:w="30" w:type="dxa"/>
              <w:right w:w="120" w:type="dxa"/>
            </w:tcMar>
            <w:vAlign w:val="center"/>
            <w:hideMark/>
          </w:tcPr>
          <w:p w14:paraId="40309902" w14:textId="77777777" w:rsidR="00152EC4" w:rsidRPr="00152EC4" w:rsidRDefault="00152EC4" w:rsidP="00152EC4">
            <w:pPr>
              <w:ind w:left="0" w:firstLine="0"/>
              <w:rPr>
                <w:rFonts w:ascii="Times New Roman" w:hAnsi="Times New Roman" w:cs="Times New Roman"/>
                <w:bCs/>
                <w:sz w:val="26"/>
                <w:szCs w:val="26"/>
              </w:rPr>
            </w:pPr>
          </w:p>
        </w:tc>
        <w:tc>
          <w:tcPr>
            <w:tcW w:w="0" w:type="auto"/>
            <w:shd w:val="clear" w:color="auto" w:fill="F6F8F9"/>
            <w:tcMar>
              <w:top w:w="30" w:type="dxa"/>
              <w:left w:w="120" w:type="dxa"/>
              <w:bottom w:w="30" w:type="dxa"/>
              <w:right w:w="120" w:type="dxa"/>
            </w:tcMar>
            <w:vAlign w:val="center"/>
            <w:hideMark/>
          </w:tcPr>
          <w:p w14:paraId="236AB01B" w14:textId="77777777" w:rsidR="00152EC4" w:rsidRPr="00152EC4" w:rsidRDefault="00152EC4" w:rsidP="00152EC4">
            <w:pPr>
              <w:ind w:left="0" w:firstLine="0"/>
              <w:rPr>
                <w:rFonts w:ascii="Times New Roman" w:hAnsi="Times New Roman" w:cs="Times New Roman"/>
                <w:bCs/>
                <w:sz w:val="26"/>
                <w:szCs w:val="26"/>
              </w:rPr>
            </w:pPr>
            <w:r w:rsidRPr="00152EC4">
              <w:rPr>
                <w:rFonts w:ascii="Times New Roman" w:hAnsi="Times New Roman" w:cs="Times New Roman"/>
                <w:bCs/>
                <w:sz w:val="26"/>
                <w:szCs w:val="26"/>
              </w:rPr>
              <w:t>Chân dài (+)</w:t>
            </w:r>
          </w:p>
        </w:tc>
        <w:tc>
          <w:tcPr>
            <w:tcW w:w="0" w:type="auto"/>
            <w:shd w:val="clear" w:color="auto" w:fill="F6F8F9"/>
            <w:tcMar>
              <w:top w:w="30" w:type="dxa"/>
              <w:left w:w="120" w:type="dxa"/>
              <w:bottom w:w="30" w:type="dxa"/>
              <w:right w:w="120" w:type="dxa"/>
            </w:tcMar>
            <w:vAlign w:val="center"/>
            <w:hideMark/>
          </w:tcPr>
          <w:p w14:paraId="4EF2AF22" w14:textId="77777777" w:rsidR="00152EC4" w:rsidRPr="00152EC4" w:rsidRDefault="00152EC4" w:rsidP="00152EC4">
            <w:pPr>
              <w:ind w:left="0" w:firstLine="0"/>
              <w:rPr>
                <w:rFonts w:ascii="Times New Roman" w:hAnsi="Times New Roman" w:cs="Times New Roman"/>
                <w:bCs/>
                <w:sz w:val="26"/>
                <w:szCs w:val="26"/>
              </w:rPr>
            </w:pPr>
          </w:p>
        </w:tc>
      </w:tr>
    </w:tbl>
    <w:p w14:paraId="02D4A936" w14:textId="3B448EDF" w:rsidR="00152EC4" w:rsidRDefault="00152EC4">
      <w:pPr>
        <w:ind w:left="0" w:firstLine="0"/>
        <w:rPr>
          <w:rFonts w:ascii="Times New Roman" w:eastAsiaTheme="majorEastAsia" w:hAnsi="Times New Roman" w:cs="Times New Roman"/>
          <w:b/>
          <w:sz w:val="26"/>
          <w:szCs w:val="26"/>
          <w:lang w:val="en-US"/>
        </w:rPr>
      </w:pPr>
    </w:p>
    <w:p w14:paraId="50887C47" w14:textId="1003F4D8" w:rsidR="00F45DB7" w:rsidRDefault="00F45DB7" w:rsidP="00F45DB7">
      <w:pPr>
        <w:pStyle w:val="Heading2"/>
        <w:ind w:hanging="426"/>
        <w:rPr>
          <w:rFonts w:ascii="Times New Roman" w:hAnsi="Times New Roman" w:cs="Times New Roman"/>
          <w:b/>
          <w:color w:val="auto"/>
          <w:sz w:val="26"/>
          <w:szCs w:val="26"/>
          <w:lang w:val="en-US"/>
        </w:rPr>
      </w:pPr>
      <w:r>
        <w:rPr>
          <w:rFonts w:ascii="Times New Roman" w:hAnsi="Times New Roman" w:cs="Times New Roman"/>
          <w:b/>
          <w:color w:val="auto"/>
          <w:sz w:val="26"/>
          <w:szCs w:val="26"/>
          <w:lang w:val="en-US"/>
        </w:rPr>
        <w:lastRenderedPageBreak/>
        <w:t>3.6 Sơ đồ triển khai</w:t>
      </w:r>
    </w:p>
    <w:p w14:paraId="12869874" w14:textId="77777777" w:rsidR="00F45DB7" w:rsidRDefault="00F45DB7" w:rsidP="00F45DB7">
      <w:pPr>
        <w:keepNext/>
        <w:tabs>
          <w:tab w:val="left" w:pos="2783"/>
        </w:tabs>
        <w:ind w:left="0" w:firstLine="0"/>
        <w:jc w:val="center"/>
      </w:pPr>
      <w:r>
        <w:rPr>
          <w:rFonts w:ascii="Times New Roman" w:eastAsiaTheme="majorEastAsia" w:hAnsi="Times New Roman" w:cs="Times New Roman"/>
          <w:b/>
          <w:noProof/>
          <w:sz w:val="26"/>
          <w:szCs w:val="26"/>
          <w:lang w:val="en-US"/>
        </w:rPr>
        <w:drawing>
          <wp:inline distT="0" distB="0" distL="0" distR="0" wp14:anchorId="4F1E6FE5" wp14:editId="195C742C">
            <wp:extent cx="4516562" cy="3910083"/>
            <wp:effectExtent l="0" t="0" r="0" b="0"/>
            <wp:docPr id="804109026" name="Picture 60"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09026" name="Picture 60" descr="A diagram of a computer network&#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557677" cy="3945678"/>
                    </a:xfrm>
                    <a:prstGeom prst="rect">
                      <a:avLst/>
                    </a:prstGeom>
                  </pic:spPr>
                </pic:pic>
              </a:graphicData>
            </a:graphic>
          </wp:inline>
        </w:drawing>
      </w:r>
    </w:p>
    <w:p w14:paraId="207402B0" w14:textId="3303B66A" w:rsidR="00BF74CD" w:rsidRPr="00F45DB7" w:rsidRDefault="00F45DB7" w:rsidP="00F45DB7">
      <w:pPr>
        <w:pStyle w:val="Caption"/>
        <w:jc w:val="center"/>
        <w:rPr>
          <w:rFonts w:eastAsiaTheme="majorEastAsia"/>
          <w:b/>
          <w:color w:val="auto"/>
          <w:sz w:val="26"/>
          <w:szCs w:val="26"/>
        </w:rPr>
      </w:pPr>
      <w:bookmarkStart w:id="146" w:name="_Toc215950079"/>
      <w:r w:rsidRPr="00F45DB7">
        <w:rPr>
          <w:color w:val="auto"/>
          <w:sz w:val="26"/>
          <w:szCs w:val="26"/>
        </w:rPr>
        <w:t xml:space="preserve">Hình </w:t>
      </w:r>
      <w:r w:rsidRPr="00F45DB7">
        <w:rPr>
          <w:color w:val="auto"/>
          <w:sz w:val="26"/>
          <w:szCs w:val="26"/>
        </w:rPr>
        <w:fldChar w:fldCharType="begin"/>
      </w:r>
      <w:r w:rsidRPr="00F45DB7">
        <w:rPr>
          <w:color w:val="auto"/>
          <w:sz w:val="26"/>
          <w:szCs w:val="26"/>
        </w:rPr>
        <w:instrText xml:space="preserve"> SEQ Hình \* ARABIC </w:instrText>
      </w:r>
      <w:r w:rsidRPr="00F45DB7">
        <w:rPr>
          <w:color w:val="auto"/>
          <w:sz w:val="26"/>
          <w:szCs w:val="26"/>
        </w:rPr>
        <w:fldChar w:fldCharType="separate"/>
      </w:r>
      <w:r w:rsidR="000E28BA">
        <w:rPr>
          <w:noProof/>
          <w:color w:val="auto"/>
          <w:sz w:val="26"/>
          <w:szCs w:val="26"/>
        </w:rPr>
        <w:t>20</w:t>
      </w:r>
      <w:r w:rsidRPr="00F45DB7">
        <w:rPr>
          <w:color w:val="auto"/>
          <w:sz w:val="26"/>
          <w:szCs w:val="26"/>
        </w:rPr>
        <w:fldChar w:fldCharType="end"/>
      </w:r>
      <w:r w:rsidRPr="00F45DB7">
        <w:rPr>
          <w:color w:val="auto"/>
          <w:sz w:val="26"/>
          <w:szCs w:val="26"/>
        </w:rPr>
        <w:t>: Sơ đồ triển khai</w:t>
      </w:r>
      <w:bookmarkEnd w:id="146"/>
    </w:p>
    <w:p w14:paraId="1CCD6E0F" w14:textId="77777777" w:rsidR="00152EC4" w:rsidRDefault="00152EC4">
      <w:pPr>
        <w:ind w:left="0" w:firstLine="0"/>
        <w:rPr>
          <w:rFonts w:ascii="Times New Roman" w:eastAsiaTheme="majorEastAsia" w:hAnsi="Times New Roman" w:cs="Times New Roman"/>
          <w:b/>
          <w:sz w:val="26"/>
          <w:szCs w:val="26"/>
          <w:lang w:val="en-US"/>
        </w:rPr>
      </w:pPr>
      <w:r>
        <w:rPr>
          <w:rFonts w:ascii="Times New Roman" w:hAnsi="Times New Roman" w:cs="Times New Roman"/>
          <w:b/>
          <w:sz w:val="26"/>
          <w:szCs w:val="26"/>
          <w:lang w:val="en-US"/>
        </w:rPr>
        <w:br w:type="page"/>
      </w:r>
    </w:p>
    <w:p w14:paraId="00DED214" w14:textId="56808DD1" w:rsidR="000C5451" w:rsidRPr="004540B9" w:rsidRDefault="000C5451" w:rsidP="00A173C9">
      <w:pPr>
        <w:pStyle w:val="Heading1"/>
        <w:ind w:hanging="426"/>
        <w:jc w:val="center"/>
        <w:rPr>
          <w:rFonts w:ascii="Times New Roman" w:hAnsi="Times New Roman" w:cs="Times New Roman"/>
          <w:b/>
          <w:color w:val="auto"/>
          <w:sz w:val="26"/>
          <w:szCs w:val="26"/>
          <w:lang w:val="en-US"/>
        </w:rPr>
      </w:pPr>
      <w:r w:rsidRPr="004540B9">
        <w:rPr>
          <w:rFonts w:ascii="Times New Roman" w:hAnsi="Times New Roman" w:cs="Times New Roman"/>
          <w:b/>
          <w:color w:val="auto"/>
          <w:sz w:val="26"/>
          <w:szCs w:val="26"/>
          <w:lang w:val="en-US"/>
        </w:rPr>
        <w:lastRenderedPageBreak/>
        <w:t xml:space="preserve">CHƯƠNG 4: CÀI ĐẶT </w:t>
      </w:r>
      <w:r w:rsidRPr="004540B9">
        <w:rPr>
          <w:rFonts w:ascii="Times New Roman" w:hAnsi="Times New Roman" w:cs="Times New Roman"/>
          <w:b/>
          <w:bCs/>
          <w:color w:val="auto"/>
          <w:sz w:val="26"/>
          <w:szCs w:val="26"/>
          <w:lang w:val="en-US"/>
        </w:rPr>
        <w:t>HỆ THỐNG</w:t>
      </w:r>
      <w:bookmarkEnd w:id="145"/>
    </w:p>
    <w:p w14:paraId="7F2DFF6F" w14:textId="77777777" w:rsidR="000C5451" w:rsidRPr="004540B9" w:rsidRDefault="000C5451" w:rsidP="000C5451">
      <w:pPr>
        <w:pStyle w:val="Heading2"/>
        <w:ind w:hanging="426"/>
        <w:rPr>
          <w:rFonts w:ascii="Times New Roman" w:hAnsi="Times New Roman" w:cs="Times New Roman"/>
          <w:b/>
          <w:color w:val="auto"/>
          <w:sz w:val="26"/>
          <w:szCs w:val="26"/>
          <w:lang w:val="en-US"/>
        </w:rPr>
      </w:pPr>
      <w:bookmarkStart w:id="147" w:name="_Toc215742396"/>
      <w:r w:rsidRPr="004540B9">
        <w:rPr>
          <w:rFonts w:ascii="Times New Roman" w:hAnsi="Times New Roman" w:cs="Times New Roman"/>
          <w:b/>
          <w:color w:val="auto"/>
          <w:sz w:val="26"/>
          <w:szCs w:val="26"/>
          <w:lang w:val="en-US"/>
        </w:rPr>
        <w:t>4.1 Cấu trúc cài đặt</w:t>
      </w:r>
      <w:bookmarkEnd w:id="147"/>
      <w:r w:rsidRPr="004540B9">
        <w:rPr>
          <w:rFonts w:ascii="Times New Roman" w:hAnsi="Times New Roman" w:cs="Times New Roman"/>
          <w:b/>
          <w:color w:val="auto"/>
          <w:sz w:val="26"/>
          <w:szCs w:val="26"/>
          <w:lang w:val="en-US"/>
        </w:rPr>
        <w:t xml:space="preserve"> </w:t>
      </w:r>
    </w:p>
    <w:p w14:paraId="22AD520B" w14:textId="77777777" w:rsidR="000C5451" w:rsidRPr="004540B9" w:rsidRDefault="000C5451" w:rsidP="000C5451">
      <w:pPr>
        <w:pStyle w:val="Heading3"/>
        <w:ind w:hanging="426"/>
        <w:rPr>
          <w:rFonts w:ascii="Times New Roman" w:hAnsi="Times New Roman" w:cs="Times New Roman"/>
          <w:b/>
          <w:color w:val="auto"/>
          <w:sz w:val="26"/>
          <w:szCs w:val="26"/>
          <w:lang w:val="en-US"/>
        </w:rPr>
      </w:pPr>
      <w:bookmarkStart w:id="148" w:name="_Toc215742397"/>
      <w:r w:rsidRPr="004540B9">
        <w:rPr>
          <w:rFonts w:ascii="Times New Roman" w:hAnsi="Times New Roman" w:cs="Times New Roman"/>
          <w:b/>
          <w:color w:val="auto"/>
          <w:sz w:val="26"/>
          <w:szCs w:val="26"/>
          <w:lang w:val="en-US"/>
        </w:rPr>
        <w:t>4.1.1 Backend</w:t>
      </w:r>
      <w:bookmarkEnd w:id="148"/>
      <w:r w:rsidRPr="004540B9">
        <w:rPr>
          <w:rFonts w:ascii="Times New Roman" w:hAnsi="Times New Roman" w:cs="Times New Roman"/>
          <w:b/>
          <w:color w:val="auto"/>
          <w:sz w:val="26"/>
          <w:szCs w:val="26"/>
          <w:lang w:val="en-US"/>
        </w:rPr>
        <w:t xml:space="preserve"> </w:t>
      </w:r>
    </w:p>
    <w:p w14:paraId="6E3133A7" w14:textId="77777777" w:rsidR="000C5451" w:rsidRPr="004540B9" w:rsidRDefault="000C5451" w:rsidP="000C5451">
      <w:pPr>
        <w:spacing w:line="288" w:lineRule="auto"/>
        <w:ind w:left="709"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ab/>
      </w:r>
      <w:r w:rsidRPr="004540B9">
        <w:rPr>
          <w:rFonts w:ascii="Times New Roman" w:hAnsi="Times New Roman" w:cs="Times New Roman"/>
          <w:sz w:val="26"/>
          <w:szCs w:val="26"/>
          <w:lang w:val="en-US"/>
        </w:rPr>
        <w:tab/>
        <w:t xml:space="preserve">Backend của hệ thống được xây dựng bằng </w:t>
      </w:r>
      <w:r w:rsidRPr="004540B9">
        <w:rPr>
          <w:rFonts w:ascii="Times New Roman" w:hAnsi="Times New Roman" w:cs="Times New Roman"/>
          <w:b/>
          <w:bCs/>
          <w:sz w:val="26"/>
          <w:szCs w:val="26"/>
          <w:lang w:val="en-US"/>
        </w:rPr>
        <w:t>Spring Boot</w:t>
      </w:r>
      <w:r w:rsidRPr="004540B9">
        <w:rPr>
          <w:rFonts w:ascii="Times New Roman" w:hAnsi="Times New Roman" w:cs="Times New Roman"/>
          <w:sz w:val="26"/>
          <w:szCs w:val="26"/>
          <w:lang w:val="en-US"/>
        </w:rPr>
        <w:t xml:space="preserve"> theo kiến trúc nhiều lớp (</w:t>
      </w:r>
      <w:r w:rsidRPr="004540B9">
        <w:rPr>
          <w:rFonts w:ascii="Times New Roman" w:hAnsi="Times New Roman" w:cs="Times New Roman"/>
          <w:b/>
          <w:bCs/>
          <w:sz w:val="26"/>
          <w:szCs w:val="26"/>
          <w:lang w:val="en-US"/>
        </w:rPr>
        <w:t>Layered Architecture</w:t>
      </w:r>
      <w:r w:rsidRPr="004540B9">
        <w:rPr>
          <w:rFonts w:ascii="Times New Roman" w:hAnsi="Times New Roman" w:cs="Times New Roman"/>
          <w:sz w:val="26"/>
          <w:szCs w:val="26"/>
          <w:lang w:val="en-US"/>
        </w:rPr>
        <w:t>) nhằm đảm bảo khả năng mở rộng, bảo trì và tái sử dụng mã nguồn.</w:t>
      </w:r>
    </w:p>
    <w:p w14:paraId="70978EB1" w14:textId="77777777" w:rsidR="000C5451" w:rsidRPr="004540B9" w:rsidRDefault="000C5451" w:rsidP="000C5451">
      <w:pPr>
        <w:spacing w:line="288" w:lineRule="auto"/>
        <w:ind w:hanging="426"/>
        <w:rPr>
          <w:rFonts w:ascii="Times New Roman" w:hAnsi="Times New Roman" w:cs="Times New Roman"/>
          <w:b/>
          <w:sz w:val="26"/>
          <w:szCs w:val="26"/>
          <w:lang w:val="en-US"/>
        </w:rPr>
      </w:pPr>
      <w:r w:rsidRPr="004540B9">
        <w:rPr>
          <w:rFonts w:ascii="Times New Roman" w:hAnsi="Times New Roman" w:cs="Times New Roman"/>
          <w:b/>
          <w:sz w:val="26"/>
          <w:szCs w:val="26"/>
          <w:lang w:val="en-US"/>
        </w:rPr>
        <w:t xml:space="preserve">Cấu trúc thư mục backend: </w:t>
      </w:r>
    </w:p>
    <w:p w14:paraId="014A146A"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src/main/java/com.FinalProject/backend/</w:t>
      </w:r>
    </w:p>
    <w:p w14:paraId="11FDE095"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Config/</w:t>
      </w:r>
    </w:p>
    <w:p w14:paraId="539D5ED7"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Controllers/</w:t>
      </w:r>
    </w:p>
    <w:p w14:paraId="574C319D"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Dto/</w:t>
      </w:r>
    </w:p>
    <w:p w14:paraId="21182B8E"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Models/</w:t>
      </w:r>
    </w:p>
    <w:p w14:paraId="374BA00F"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Repository/</w:t>
      </w:r>
    </w:p>
    <w:p w14:paraId="6B481F23"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Service/</w:t>
      </w:r>
    </w:p>
    <w:p w14:paraId="48DF6AB0"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BackendApplication.java</w:t>
      </w:r>
    </w:p>
    <w:tbl>
      <w:tblPr>
        <w:tblStyle w:val="TableGrid"/>
        <w:tblW w:w="0" w:type="auto"/>
        <w:tblLook w:val="04A0" w:firstRow="1" w:lastRow="0" w:firstColumn="1" w:lastColumn="0" w:noHBand="0" w:noVBand="1"/>
      </w:tblPr>
      <w:tblGrid>
        <w:gridCol w:w="3026"/>
        <w:gridCol w:w="5990"/>
      </w:tblGrid>
      <w:tr w:rsidR="000C5451" w:rsidRPr="004540B9" w14:paraId="6898A839" w14:textId="77777777" w:rsidTr="009F71AA">
        <w:tc>
          <w:tcPr>
            <w:tcW w:w="0" w:type="auto"/>
            <w:vAlign w:val="center"/>
            <w:hideMark/>
          </w:tcPr>
          <w:p w14:paraId="3E0CCE36" w14:textId="77777777" w:rsidR="000C5451" w:rsidRPr="004540B9" w:rsidRDefault="000C5451" w:rsidP="009F71AA">
            <w:pPr>
              <w:spacing w:line="288" w:lineRule="auto"/>
              <w:ind w:left="0" w:firstLine="0"/>
              <w:jc w:val="center"/>
              <w:rPr>
                <w:rFonts w:ascii="Times New Roman" w:hAnsi="Times New Roman" w:cs="Times New Roman"/>
                <w:b/>
                <w:sz w:val="26"/>
                <w:szCs w:val="26"/>
                <w:lang w:val="en-CA"/>
              </w:rPr>
            </w:pPr>
            <w:r w:rsidRPr="004540B9">
              <w:rPr>
                <w:rFonts w:ascii="Times New Roman" w:hAnsi="Times New Roman" w:cs="Times New Roman"/>
                <w:b/>
                <w:sz w:val="26"/>
                <w:szCs w:val="26"/>
                <w:lang w:val="en-CA"/>
              </w:rPr>
              <w:t>Thư mục</w:t>
            </w:r>
          </w:p>
        </w:tc>
        <w:tc>
          <w:tcPr>
            <w:tcW w:w="0" w:type="auto"/>
            <w:vAlign w:val="center"/>
            <w:hideMark/>
          </w:tcPr>
          <w:p w14:paraId="0C4FB327" w14:textId="77777777" w:rsidR="000C5451" w:rsidRPr="004540B9" w:rsidRDefault="000C5451" w:rsidP="009F71AA">
            <w:pPr>
              <w:spacing w:line="288" w:lineRule="auto"/>
              <w:ind w:left="0" w:firstLine="0"/>
              <w:jc w:val="center"/>
              <w:rPr>
                <w:rFonts w:ascii="Times New Roman" w:hAnsi="Times New Roman" w:cs="Times New Roman"/>
                <w:b/>
                <w:sz w:val="26"/>
                <w:szCs w:val="26"/>
                <w:lang w:val="en-CA"/>
              </w:rPr>
            </w:pPr>
            <w:r w:rsidRPr="004540B9">
              <w:rPr>
                <w:rFonts w:ascii="Times New Roman" w:hAnsi="Times New Roman" w:cs="Times New Roman"/>
                <w:b/>
                <w:sz w:val="26"/>
                <w:szCs w:val="26"/>
                <w:lang w:val="en-CA"/>
              </w:rPr>
              <w:t>Vai trò</w:t>
            </w:r>
          </w:p>
        </w:tc>
      </w:tr>
      <w:tr w:rsidR="000C5451" w:rsidRPr="004540B9" w14:paraId="63923B38" w14:textId="77777777" w:rsidTr="009F71AA">
        <w:tc>
          <w:tcPr>
            <w:tcW w:w="0" w:type="auto"/>
            <w:vAlign w:val="center"/>
            <w:hideMark/>
          </w:tcPr>
          <w:p w14:paraId="437A705E"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Config/</w:t>
            </w:r>
          </w:p>
        </w:tc>
        <w:tc>
          <w:tcPr>
            <w:tcW w:w="0" w:type="auto"/>
            <w:vAlign w:val="center"/>
            <w:hideMark/>
          </w:tcPr>
          <w:p w14:paraId="4B35A1EF"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Chứa các cấu hình ứng dụng: bảo mật, JWT filter, CORS, cấu hình xác thực…</w:t>
            </w:r>
          </w:p>
        </w:tc>
      </w:tr>
      <w:tr w:rsidR="000C5451" w:rsidRPr="004540B9" w14:paraId="7CF096FD" w14:textId="77777777" w:rsidTr="009F71AA">
        <w:tc>
          <w:tcPr>
            <w:tcW w:w="0" w:type="auto"/>
            <w:vAlign w:val="center"/>
            <w:hideMark/>
          </w:tcPr>
          <w:p w14:paraId="7BF6B4AC"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Controllers/</w:t>
            </w:r>
          </w:p>
        </w:tc>
        <w:tc>
          <w:tcPr>
            <w:tcW w:w="0" w:type="auto"/>
            <w:vAlign w:val="center"/>
            <w:hideMark/>
          </w:tcPr>
          <w:p w14:paraId="427E28D0"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Xử lý request từ Client (Angular/ESP32), định tuyến API RESTful</w:t>
            </w:r>
          </w:p>
        </w:tc>
      </w:tr>
      <w:tr w:rsidR="000C5451" w:rsidRPr="004540B9" w14:paraId="3B6B504F" w14:textId="77777777" w:rsidTr="009F71AA">
        <w:tc>
          <w:tcPr>
            <w:tcW w:w="0" w:type="auto"/>
            <w:vAlign w:val="center"/>
            <w:hideMark/>
          </w:tcPr>
          <w:p w14:paraId="34DD698A"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Service/</w:t>
            </w:r>
          </w:p>
        </w:tc>
        <w:tc>
          <w:tcPr>
            <w:tcW w:w="0" w:type="auto"/>
            <w:vAlign w:val="center"/>
            <w:hideMark/>
          </w:tcPr>
          <w:p w14:paraId="2D268FE7"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Xử lý nghiệp vụ hệ thống như điểm danh, quản lý lớp học, tài khoản…</w:t>
            </w:r>
          </w:p>
        </w:tc>
      </w:tr>
      <w:tr w:rsidR="000C5451" w:rsidRPr="004540B9" w14:paraId="745949CF" w14:textId="77777777" w:rsidTr="009F71AA">
        <w:tc>
          <w:tcPr>
            <w:tcW w:w="0" w:type="auto"/>
            <w:vAlign w:val="center"/>
            <w:hideMark/>
          </w:tcPr>
          <w:p w14:paraId="1EF4B3CE"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Repository/</w:t>
            </w:r>
          </w:p>
        </w:tc>
        <w:tc>
          <w:tcPr>
            <w:tcW w:w="0" w:type="auto"/>
            <w:vAlign w:val="center"/>
            <w:hideMark/>
          </w:tcPr>
          <w:p w14:paraId="2CA295CB"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Tương tác với cơ sở dữ liệu thông qua JPA/Hibernate</w:t>
            </w:r>
          </w:p>
        </w:tc>
      </w:tr>
      <w:tr w:rsidR="000C5451" w:rsidRPr="004540B9" w14:paraId="1740DE69" w14:textId="77777777" w:rsidTr="009F71AA">
        <w:tc>
          <w:tcPr>
            <w:tcW w:w="0" w:type="auto"/>
            <w:vAlign w:val="center"/>
            <w:hideMark/>
          </w:tcPr>
          <w:p w14:paraId="20718BD4"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Models/</w:t>
            </w:r>
          </w:p>
        </w:tc>
        <w:tc>
          <w:tcPr>
            <w:tcW w:w="0" w:type="auto"/>
            <w:vAlign w:val="center"/>
            <w:hideMark/>
          </w:tcPr>
          <w:p w14:paraId="3F0E00C8"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Các thực thể Entity ánh xạ với bảng trong cơ sở dữ liệu</w:t>
            </w:r>
          </w:p>
        </w:tc>
      </w:tr>
      <w:tr w:rsidR="000C5451" w:rsidRPr="004540B9" w14:paraId="6DF76051" w14:textId="77777777" w:rsidTr="009F71AA">
        <w:tc>
          <w:tcPr>
            <w:tcW w:w="0" w:type="auto"/>
            <w:vAlign w:val="center"/>
            <w:hideMark/>
          </w:tcPr>
          <w:p w14:paraId="2EA12F3F"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Dto/</w:t>
            </w:r>
          </w:p>
        </w:tc>
        <w:tc>
          <w:tcPr>
            <w:tcW w:w="0" w:type="auto"/>
            <w:vAlign w:val="center"/>
            <w:hideMark/>
          </w:tcPr>
          <w:p w14:paraId="789E5A33"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Vận chuyển dữ liệu giữa các lớp (Data Transfer Objects)</w:t>
            </w:r>
          </w:p>
        </w:tc>
      </w:tr>
      <w:tr w:rsidR="000C5451" w:rsidRPr="004540B9" w14:paraId="0C5668F9" w14:textId="77777777" w:rsidTr="009F71AA">
        <w:tc>
          <w:tcPr>
            <w:tcW w:w="0" w:type="auto"/>
            <w:vAlign w:val="center"/>
            <w:hideMark/>
          </w:tcPr>
          <w:p w14:paraId="46370520" w14:textId="77777777" w:rsidR="000C5451" w:rsidRPr="004540B9" w:rsidRDefault="000C5451" w:rsidP="009F71AA">
            <w:pPr>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b/>
                <w:sz w:val="26"/>
                <w:szCs w:val="26"/>
                <w:lang w:val="en-CA"/>
              </w:rPr>
              <w:t>BackendApplication.java</w:t>
            </w:r>
          </w:p>
        </w:tc>
        <w:tc>
          <w:tcPr>
            <w:tcW w:w="0" w:type="auto"/>
            <w:vAlign w:val="center"/>
            <w:hideMark/>
          </w:tcPr>
          <w:p w14:paraId="47CC86A6" w14:textId="77777777" w:rsidR="000C5451" w:rsidRPr="004540B9" w:rsidRDefault="000C5451" w:rsidP="00BC626C">
            <w:pPr>
              <w:keepNext/>
              <w:spacing w:line="288" w:lineRule="auto"/>
              <w:ind w:left="0" w:firstLine="0"/>
              <w:jc w:val="center"/>
              <w:rPr>
                <w:rFonts w:ascii="Times New Roman" w:hAnsi="Times New Roman" w:cs="Times New Roman"/>
                <w:sz w:val="26"/>
                <w:szCs w:val="26"/>
                <w:lang w:val="en-CA"/>
              </w:rPr>
            </w:pPr>
            <w:r w:rsidRPr="004540B9">
              <w:rPr>
                <w:rFonts w:ascii="Times New Roman" w:hAnsi="Times New Roman" w:cs="Times New Roman"/>
                <w:sz w:val="26"/>
                <w:szCs w:val="26"/>
                <w:lang w:val="en-CA"/>
              </w:rPr>
              <w:t>Class main khởi chạy toàn bộ hệ thống Spring Boot</w:t>
            </w:r>
          </w:p>
        </w:tc>
      </w:tr>
    </w:tbl>
    <w:p w14:paraId="012812AE" w14:textId="287011F0" w:rsidR="00442AE8" w:rsidRPr="00F45DB7" w:rsidRDefault="00BC626C" w:rsidP="00F45DB7">
      <w:pPr>
        <w:pStyle w:val="Caption"/>
        <w:jc w:val="center"/>
        <w:rPr>
          <w:color w:val="auto"/>
          <w:sz w:val="26"/>
          <w:szCs w:val="26"/>
        </w:rPr>
      </w:pPr>
      <w:bookmarkStart w:id="149" w:name="_Toc215821886"/>
      <w:bookmarkStart w:id="150" w:name="_Toc216018958"/>
      <w:r w:rsidRPr="004540B9">
        <w:rPr>
          <w:color w:val="auto"/>
          <w:sz w:val="26"/>
          <w:szCs w:val="26"/>
        </w:rPr>
        <w:t xml:space="preserve">Bảng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0082492D">
        <w:rPr>
          <w:noProof/>
          <w:color w:val="auto"/>
          <w:sz w:val="26"/>
          <w:szCs w:val="26"/>
        </w:rPr>
        <w:t>4</w:t>
      </w:r>
      <w:r w:rsidRPr="004540B9">
        <w:rPr>
          <w:color w:val="auto"/>
          <w:sz w:val="26"/>
          <w:szCs w:val="26"/>
        </w:rPr>
        <w:fldChar w:fldCharType="end"/>
      </w:r>
      <w:r w:rsidRPr="004540B9">
        <w:rPr>
          <w:color w:val="auto"/>
          <w:sz w:val="26"/>
          <w:szCs w:val="26"/>
        </w:rPr>
        <w:t>: Vai trò các thư mục trong Backend</w:t>
      </w:r>
      <w:bookmarkEnd w:id="149"/>
      <w:bookmarkEnd w:id="150"/>
    </w:p>
    <w:p w14:paraId="6A05C3B0" w14:textId="77777777" w:rsidR="000C5451" w:rsidRPr="004540B9" w:rsidRDefault="000C5451" w:rsidP="000C5451">
      <w:pPr>
        <w:spacing w:line="288" w:lineRule="auto"/>
        <w:ind w:hanging="426"/>
        <w:rPr>
          <w:rFonts w:ascii="Times New Roman" w:hAnsi="Times New Roman" w:cs="Times New Roman"/>
          <w:b/>
          <w:sz w:val="26"/>
          <w:szCs w:val="26"/>
          <w:lang w:val="en-US"/>
        </w:rPr>
      </w:pPr>
      <w:r w:rsidRPr="004540B9">
        <w:rPr>
          <w:rFonts w:ascii="Times New Roman" w:hAnsi="Times New Roman" w:cs="Times New Roman"/>
          <w:b/>
          <w:sz w:val="26"/>
          <w:szCs w:val="26"/>
          <w:lang w:val="en-US"/>
        </w:rPr>
        <w:t>Các công nghệ tích hợp trong Backend</w:t>
      </w:r>
    </w:p>
    <w:tbl>
      <w:tblPr>
        <w:tblStyle w:val="TableGrid"/>
        <w:tblW w:w="0" w:type="auto"/>
        <w:jc w:val="center"/>
        <w:tblLook w:val="04A0" w:firstRow="1" w:lastRow="0" w:firstColumn="1" w:lastColumn="0" w:noHBand="0" w:noVBand="1"/>
      </w:tblPr>
      <w:tblGrid>
        <w:gridCol w:w="2765"/>
        <w:gridCol w:w="4987"/>
      </w:tblGrid>
      <w:tr w:rsidR="000C5451" w:rsidRPr="004540B9" w14:paraId="4ECF790A" w14:textId="77777777" w:rsidTr="00BC626C">
        <w:trPr>
          <w:jc w:val="center"/>
        </w:trPr>
        <w:tc>
          <w:tcPr>
            <w:tcW w:w="2765" w:type="dxa"/>
            <w:hideMark/>
          </w:tcPr>
          <w:p w14:paraId="7A312FB8" w14:textId="77777777" w:rsidR="000C5451" w:rsidRPr="004540B9" w:rsidRDefault="000C5451" w:rsidP="009F71AA">
            <w:pPr>
              <w:spacing w:line="288" w:lineRule="auto"/>
              <w:ind w:left="34" w:firstLine="33"/>
              <w:rPr>
                <w:rFonts w:ascii="Times New Roman" w:hAnsi="Times New Roman" w:cs="Times New Roman"/>
                <w:b/>
                <w:bCs/>
                <w:i/>
                <w:iCs/>
                <w:sz w:val="26"/>
                <w:szCs w:val="26"/>
                <w:lang w:val="en-CA"/>
              </w:rPr>
            </w:pPr>
            <w:r w:rsidRPr="004540B9">
              <w:rPr>
                <w:rFonts w:ascii="Times New Roman" w:hAnsi="Times New Roman" w:cs="Times New Roman"/>
                <w:b/>
                <w:bCs/>
                <w:i/>
                <w:iCs/>
                <w:sz w:val="26"/>
                <w:szCs w:val="26"/>
                <w:lang w:val="en-CA"/>
              </w:rPr>
              <w:t>Công nghệ</w:t>
            </w:r>
          </w:p>
        </w:tc>
        <w:tc>
          <w:tcPr>
            <w:tcW w:w="4987" w:type="dxa"/>
            <w:hideMark/>
          </w:tcPr>
          <w:p w14:paraId="4C009E8E" w14:textId="77777777" w:rsidR="000C5451" w:rsidRPr="004540B9" w:rsidRDefault="000C5451" w:rsidP="009F71AA">
            <w:pPr>
              <w:spacing w:line="288" w:lineRule="auto"/>
              <w:ind w:left="34" w:firstLine="33"/>
              <w:rPr>
                <w:rFonts w:ascii="Times New Roman" w:hAnsi="Times New Roman" w:cs="Times New Roman"/>
                <w:b/>
                <w:bCs/>
                <w:i/>
                <w:iCs/>
                <w:sz w:val="26"/>
                <w:szCs w:val="26"/>
                <w:lang w:val="en-CA"/>
              </w:rPr>
            </w:pPr>
            <w:r w:rsidRPr="004540B9">
              <w:rPr>
                <w:rFonts w:ascii="Times New Roman" w:hAnsi="Times New Roman" w:cs="Times New Roman"/>
                <w:b/>
                <w:bCs/>
                <w:i/>
                <w:iCs/>
                <w:sz w:val="26"/>
                <w:szCs w:val="26"/>
                <w:lang w:val="en-CA"/>
              </w:rPr>
              <w:t>Mục đích</w:t>
            </w:r>
          </w:p>
        </w:tc>
      </w:tr>
      <w:tr w:rsidR="000C5451" w:rsidRPr="004540B9" w14:paraId="43A2E1CC" w14:textId="77777777" w:rsidTr="00BC626C">
        <w:trPr>
          <w:jc w:val="center"/>
        </w:trPr>
        <w:tc>
          <w:tcPr>
            <w:tcW w:w="2765" w:type="dxa"/>
            <w:hideMark/>
          </w:tcPr>
          <w:p w14:paraId="08634B1B"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Spring Boot Web</w:t>
            </w:r>
          </w:p>
        </w:tc>
        <w:tc>
          <w:tcPr>
            <w:tcW w:w="4987" w:type="dxa"/>
            <w:hideMark/>
          </w:tcPr>
          <w:p w14:paraId="6444EF72"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Xây dựng API RESTful</w:t>
            </w:r>
          </w:p>
        </w:tc>
      </w:tr>
      <w:tr w:rsidR="000C5451" w:rsidRPr="004540B9" w14:paraId="6430B43C" w14:textId="77777777" w:rsidTr="00BC626C">
        <w:trPr>
          <w:jc w:val="center"/>
        </w:trPr>
        <w:tc>
          <w:tcPr>
            <w:tcW w:w="2765" w:type="dxa"/>
            <w:hideMark/>
          </w:tcPr>
          <w:p w14:paraId="5ABD32D6"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lastRenderedPageBreak/>
              <w:t>Spring Security + JWT</w:t>
            </w:r>
          </w:p>
        </w:tc>
        <w:tc>
          <w:tcPr>
            <w:tcW w:w="4987" w:type="dxa"/>
            <w:hideMark/>
          </w:tcPr>
          <w:p w14:paraId="275432E1"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Bảo mật xác thực và phân quyền người dùng</w:t>
            </w:r>
          </w:p>
        </w:tc>
      </w:tr>
      <w:tr w:rsidR="000C5451" w:rsidRPr="004540B9" w14:paraId="2571D19F" w14:textId="77777777" w:rsidTr="00BC626C">
        <w:trPr>
          <w:jc w:val="center"/>
        </w:trPr>
        <w:tc>
          <w:tcPr>
            <w:tcW w:w="2765" w:type="dxa"/>
            <w:hideMark/>
          </w:tcPr>
          <w:p w14:paraId="3B7F3B1D"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Spring Data JDBC</w:t>
            </w:r>
          </w:p>
        </w:tc>
        <w:tc>
          <w:tcPr>
            <w:tcW w:w="4987" w:type="dxa"/>
            <w:hideMark/>
          </w:tcPr>
          <w:p w14:paraId="1B0B8ECB"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Truy cập và thao tác cơ sở dữ liệu</w:t>
            </w:r>
          </w:p>
        </w:tc>
      </w:tr>
      <w:tr w:rsidR="000C5451" w:rsidRPr="004540B9" w14:paraId="52F00A90" w14:textId="77777777" w:rsidTr="00BC626C">
        <w:trPr>
          <w:jc w:val="center"/>
        </w:trPr>
        <w:tc>
          <w:tcPr>
            <w:tcW w:w="2765" w:type="dxa"/>
            <w:hideMark/>
          </w:tcPr>
          <w:p w14:paraId="1A838C5E"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SQL Server</w:t>
            </w:r>
          </w:p>
        </w:tc>
        <w:tc>
          <w:tcPr>
            <w:tcW w:w="4987" w:type="dxa"/>
            <w:hideMark/>
          </w:tcPr>
          <w:p w14:paraId="43ACB030"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Kho dữ liệu hệ thống</w:t>
            </w:r>
          </w:p>
        </w:tc>
      </w:tr>
      <w:tr w:rsidR="000C5451" w:rsidRPr="004540B9" w14:paraId="0181855B" w14:textId="77777777" w:rsidTr="00BC626C">
        <w:trPr>
          <w:jc w:val="center"/>
        </w:trPr>
        <w:tc>
          <w:tcPr>
            <w:tcW w:w="2765" w:type="dxa"/>
            <w:hideMark/>
          </w:tcPr>
          <w:p w14:paraId="5DD20A15"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Lombok</w:t>
            </w:r>
          </w:p>
        </w:tc>
        <w:tc>
          <w:tcPr>
            <w:tcW w:w="4987" w:type="dxa"/>
            <w:hideMark/>
          </w:tcPr>
          <w:p w14:paraId="5DD9A450"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Giảm boilerplate code</w:t>
            </w:r>
          </w:p>
        </w:tc>
      </w:tr>
      <w:tr w:rsidR="000C5451" w:rsidRPr="004540B9" w14:paraId="75D86D26" w14:textId="77777777" w:rsidTr="00BC626C">
        <w:trPr>
          <w:jc w:val="center"/>
        </w:trPr>
        <w:tc>
          <w:tcPr>
            <w:tcW w:w="2765" w:type="dxa"/>
            <w:hideMark/>
          </w:tcPr>
          <w:p w14:paraId="60E5A3F0" w14:textId="77777777" w:rsidR="000C5451" w:rsidRPr="004540B9" w:rsidRDefault="000C5451" w:rsidP="009F71AA">
            <w:pPr>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Jackson</w:t>
            </w:r>
          </w:p>
        </w:tc>
        <w:tc>
          <w:tcPr>
            <w:tcW w:w="4987" w:type="dxa"/>
            <w:hideMark/>
          </w:tcPr>
          <w:p w14:paraId="64CF0AA6" w14:textId="77777777" w:rsidR="000C5451" w:rsidRPr="004540B9" w:rsidRDefault="000C5451" w:rsidP="009F71AA">
            <w:pPr>
              <w:keepNext/>
              <w:spacing w:line="288" w:lineRule="auto"/>
              <w:ind w:left="34" w:firstLine="33"/>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 xml:space="preserve">Chuyển đổi JSON </w:t>
            </w:r>
            <w:r w:rsidRPr="004540B9">
              <w:rPr>
                <w:rFonts w:ascii="Cambria Math" w:hAnsi="Cambria Math" w:cs="Cambria Math"/>
                <w:i/>
                <w:iCs/>
                <w:sz w:val="26"/>
                <w:szCs w:val="26"/>
                <w:lang w:val="en-CA"/>
              </w:rPr>
              <w:t>⇔</w:t>
            </w:r>
            <w:r w:rsidRPr="004540B9">
              <w:rPr>
                <w:rFonts w:ascii="Times New Roman" w:hAnsi="Times New Roman" w:cs="Times New Roman"/>
                <w:i/>
                <w:iCs/>
                <w:sz w:val="26"/>
                <w:szCs w:val="26"/>
                <w:lang w:val="en-CA"/>
              </w:rPr>
              <w:t xml:space="preserve"> Object khi truyền dữ liệu</w:t>
            </w:r>
          </w:p>
        </w:tc>
      </w:tr>
    </w:tbl>
    <w:p w14:paraId="0AE04BC3" w14:textId="11048619" w:rsidR="000C5451" w:rsidRPr="004540B9" w:rsidRDefault="000C5451" w:rsidP="000C5451">
      <w:pPr>
        <w:pStyle w:val="Caption"/>
        <w:jc w:val="center"/>
        <w:rPr>
          <w:color w:val="auto"/>
          <w:sz w:val="26"/>
          <w:szCs w:val="26"/>
        </w:rPr>
      </w:pPr>
      <w:bookmarkStart w:id="151" w:name="_Toc215821887"/>
      <w:bookmarkStart w:id="152" w:name="_Toc216018959"/>
      <w:r w:rsidRPr="004540B9">
        <w:rPr>
          <w:color w:val="auto"/>
          <w:sz w:val="26"/>
          <w:szCs w:val="26"/>
        </w:rPr>
        <w:t xml:space="preserve">Bảng </w:t>
      </w:r>
      <w:r w:rsidR="009467C9" w:rsidRPr="004540B9">
        <w:rPr>
          <w:color w:val="auto"/>
          <w:sz w:val="26"/>
          <w:szCs w:val="26"/>
        </w:rPr>
        <w:t>5</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Các công nghệ tích hợp trong Backend</w:t>
      </w:r>
      <w:bookmarkEnd w:id="151"/>
      <w:bookmarkEnd w:id="152"/>
    </w:p>
    <w:p w14:paraId="59C71C2E" w14:textId="77777777" w:rsidR="000C5451" w:rsidRPr="004540B9" w:rsidRDefault="000C5451" w:rsidP="000C5451">
      <w:pPr>
        <w:spacing w:line="288" w:lineRule="auto"/>
        <w:ind w:left="709" w:firstLine="0"/>
        <w:jc w:val="both"/>
        <w:rPr>
          <w:rFonts w:ascii="Times New Roman" w:hAnsi="Times New Roman" w:cs="Times New Roman"/>
          <w:i/>
          <w:iCs/>
          <w:sz w:val="26"/>
          <w:szCs w:val="26"/>
          <w:lang w:val="en-CA"/>
        </w:rPr>
      </w:pPr>
      <w:r w:rsidRPr="004540B9">
        <w:rPr>
          <w:rFonts w:ascii="Times New Roman" w:hAnsi="Times New Roman" w:cs="Times New Roman"/>
          <w:sz w:val="26"/>
          <w:szCs w:val="26"/>
          <w:lang w:val="en-US"/>
        </w:rPr>
        <w:tab/>
      </w:r>
      <w:r w:rsidRPr="004540B9">
        <w:rPr>
          <w:rFonts w:ascii="Times New Roman" w:hAnsi="Times New Roman" w:cs="Times New Roman"/>
          <w:sz w:val="26"/>
          <w:szCs w:val="26"/>
          <w:lang w:val="en-US"/>
        </w:rPr>
        <w:tab/>
        <w:t xml:space="preserve">Backend sử dụng mô hình phân lớp với Spring Boot giúp quản lý code rõ ràng, đảm bảo tách biệt giữa điều khiển request (Controllers), xử lý nghiệp vụ (Service) và truy cập dữ liệu (Repository), giúp hệ thống dễ bảo trì và phát triển thêm chức năng mới. </w:t>
      </w:r>
    </w:p>
    <w:p w14:paraId="4690EE39" w14:textId="77777777" w:rsidR="000C5451" w:rsidRPr="004540B9" w:rsidRDefault="000C5451" w:rsidP="000C5451">
      <w:pPr>
        <w:pStyle w:val="Heading3"/>
        <w:ind w:hanging="426"/>
        <w:rPr>
          <w:rFonts w:ascii="Times New Roman" w:hAnsi="Times New Roman" w:cs="Times New Roman"/>
          <w:b/>
          <w:i/>
          <w:color w:val="auto"/>
          <w:sz w:val="26"/>
          <w:szCs w:val="26"/>
          <w:lang w:val="en-CA"/>
        </w:rPr>
      </w:pPr>
      <w:bookmarkStart w:id="153" w:name="_Toc215742398"/>
      <w:r w:rsidRPr="004540B9">
        <w:rPr>
          <w:rFonts w:ascii="Times New Roman" w:hAnsi="Times New Roman" w:cs="Times New Roman"/>
          <w:b/>
          <w:i/>
          <w:color w:val="auto"/>
          <w:sz w:val="26"/>
          <w:szCs w:val="26"/>
          <w:lang w:val="en-CA"/>
        </w:rPr>
        <w:t xml:space="preserve">4.4.2 </w:t>
      </w:r>
      <w:r w:rsidRPr="004540B9">
        <w:rPr>
          <w:rFonts w:ascii="Times New Roman" w:hAnsi="Times New Roman" w:cs="Times New Roman"/>
          <w:b/>
          <w:color w:val="auto"/>
          <w:sz w:val="26"/>
          <w:szCs w:val="26"/>
          <w:lang w:val="en-US"/>
        </w:rPr>
        <w:t>Frontend</w:t>
      </w:r>
      <w:bookmarkEnd w:id="153"/>
    </w:p>
    <w:p w14:paraId="410FCE8F" w14:textId="77777777" w:rsidR="000C5451" w:rsidRPr="004540B9" w:rsidRDefault="000C5451" w:rsidP="000C5451">
      <w:pPr>
        <w:spacing w:line="288" w:lineRule="auto"/>
        <w:ind w:left="709" w:firstLine="0"/>
        <w:rPr>
          <w:rFonts w:ascii="Times New Roman" w:hAnsi="Times New Roman" w:cs="Times New Roman"/>
          <w:sz w:val="26"/>
          <w:szCs w:val="26"/>
          <w:lang w:val="en-US"/>
        </w:rPr>
      </w:pPr>
      <w:r w:rsidRPr="004540B9">
        <w:rPr>
          <w:rFonts w:ascii="Times New Roman" w:hAnsi="Times New Roman" w:cs="Times New Roman"/>
          <w:sz w:val="26"/>
          <w:szCs w:val="26"/>
          <w:lang w:val="en-US"/>
        </w:rPr>
        <w:tab/>
      </w:r>
      <w:r w:rsidRPr="004540B9">
        <w:rPr>
          <w:rFonts w:ascii="Times New Roman" w:hAnsi="Times New Roman" w:cs="Times New Roman"/>
          <w:sz w:val="26"/>
          <w:szCs w:val="26"/>
          <w:lang w:val="en-US"/>
        </w:rPr>
        <w:tab/>
        <w:t xml:space="preserve">Frontend của hệ thống được xây dựng bằng </w:t>
      </w:r>
      <w:r w:rsidRPr="004540B9">
        <w:rPr>
          <w:rFonts w:ascii="Times New Roman" w:hAnsi="Times New Roman" w:cs="Times New Roman"/>
          <w:b/>
          <w:bCs/>
          <w:sz w:val="26"/>
          <w:szCs w:val="26"/>
          <w:lang w:val="en-US"/>
        </w:rPr>
        <w:t>Angular Framework</w:t>
      </w:r>
      <w:r w:rsidRPr="004540B9">
        <w:rPr>
          <w:rFonts w:ascii="Times New Roman" w:hAnsi="Times New Roman" w:cs="Times New Roman"/>
          <w:sz w:val="26"/>
          <w:szCs w:val="26"/>
          <w:lang w:val="en-US"/>
        </w:rPr>
        <w:t xml:space="preserve"> kết hợp với </w:t>
      </w:r>
      <w:r w:rsidRPr="004540B9">
        <w:rPr>
          <w:rFonts w:ascii="Times New Roman" w:hAnsi="Times New Roman" w:cs="Times New Roman"/>
          <w:b/>
          <w:bCs/>
          <w:sz w:val="26"/>
          <w:szCs w:val="26"/>
          <w:lang w:val="en-US"/>
        </w:rPr>
        <w:t>HTML, TypeScript và SCSS</w:t>
      </w:r>
      <w:r w:rsidRPr="004540B9">
        <w:rPr>
          <w:rFonts w:ascii="Times New Roman" w:hAnsi="Times New Roman" w:cs="Times New Roman"/>
          <w:sz w:val="26"/>
          <w:szCs w:val="26"/>
          <w:lang w:val="en-US"/>
        </w:rPr>
        <w:t>. Dự án được tổ chức theo kiến trúc component hóa của Angular, đảm bảo khả năng tái sử dụng và mở rộng trong tương lai.</w:t>
      </w:r>
    </w:p>
    <w:p w14:paraId="1674133A"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b/>
          <w:sz w:val="26"/>
          <w:szCs w:val="26"/>
          <w:lang w:val="en-US"/>
        </w:rPr>
        <w:t xml:space="preserve">Cấu trúc thư mục </w:t>
      </w:r>
      <w:proofErr w:type="gramStart"/>
      <w:r w:rsidRPr="004540B9">
        <w:rPr>
          <w:rFonts w:ascii="Times New Roman" w:hAnsi="Times New Roman" w:cs="Times New Roman"/>
          <w:b/>
          <w:sz w:val="26"/>
          <w:szCs w:val="26"/>
          <w:lang w:val="en-US"/>
        </w:rPr>
        <w:t>frontend :</w:t>
      </w:r>
      <w:proofErr w:type="gramEnd"/>
      <w:r w:rsidRPr="004540B9">
        <w:rPr>
          <w:rFonts w:ascii="Times New Roman" w:hAnsi="Times New Roman" w:cs="Times New Roman"/>
          <w:sz w:val="26"/>
          <w:szCs w:val="26"/>
          <w:lang w:val="en-US"/>
        </w:rPr>
        <w:t xml:space="preserve"> src/</w:t>
      </w:r>
    </w:p>
    <w:p w14:paraId="7E125249"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app/</w:t>
      </w:r>
    </w:p>
    <w:p w14:paraId="1FEBBFE5"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assets/</w:t>
      </w:r>
    </w:p>
    <w:p w14:paraId="322D73F5"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index.html</w:t>
      </w:r>
    </w:p>
    <w:p w14:paraId="14C64796"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main.ts</w:t>
      </w:r>
    </w:p>
    <w:p w14:paraId="15B50735" w14:textId="77777777" w:rsidR="000C5451" w:rsidRPr="004540B9" w:rsidRDefault="000C5451" w:rsidP="000C5451">
      <w:pPr>
        <w:spacing w:line="288" w:lineRule="auto"/>
        <w:ind w:left="709" w:hanging="1"/>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 </w:t>
      </w:r>
      <w:proofErr w:type="gramStart"/>
      <w:r w:rsidRPr="004540B9">
        <w:rPr>
          <w:rFonts w:ascii="Times New Roman" w:hAnsi="Times New Roman" w:cs="Times New Roman"/>
          <w:sz w:val="26"/>
          <w:szCs w:val="26"/>
          <w:lang w:val="en-US"/>
        </w:rPr>
        <w:t>styles.scss</w:t>
      </w:r>
      <w:proofErr w:type="gramEnd"/>
    </w:p>
    <w:p w14:paraId="5CE23B31"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Trong </w:t>
      </w:r>
      <w:proofErr w:type="gramStart"/>
      <w:r w:rsidRPr="004540B9">
        <w:rPr>
          <w:rFonts w:ascii="Times New Roman" w:hAnsi="Times New Roman" w:cs="Times New Roman"/>
          <w:sz w:val="26"/>
          <w:szCs w:val="26"/>
          <w:lang w:val="en-US"/>
        </w:rPr>
        <w:t>đó :</w:t>
      </w:r>
      <w:proofErr w:type="gramEnd"/>
    </w:p>
    <w:p w14:paraId="6E05B6D1" w14:textId="77777777" w:rsidR="000C5451" w:rsidRPr="004540B9" w:rsidRDefault="000C5451" w:rsidP="00265B70">
      <w:pPr>
        <w:pStyle w:val="ListParagraph"/>
        <w:numPr>
          <w:ilvl w:val="0"/>
          <w:numId w:val="34"/>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index.html: File HTML gốc của ứng dụng</w:t>
      </w:r>
    </w:p>
    <w:p w14:paraId="6C435EF8" w14:textId="77777777" w:rsidR="000C5451" w:rsidRPr="004540B9" w:rsidRDefault="000C5451" w:rsidP="00265B70">
      <w:pPr>
        <w:pStyle w:val="ListParagraph"/>
        <w:numPr>
          <w:ilvl w:val="0"/>
          <w:numId w:val="34"/>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main.ts: Điểm khởi chạy ứng dụng Angular</w:t>
      </w:r>
    </w:p>
    <w:p w14:paraId="6F9F316C" w14:textId="77777777" w:rsidR="000C5451" w:rsidRPr="004540B9" w:rsidRDefault="000C5451" w:rsidP="00265B70">
      <w:pPr>
        <w:pStyle w:val="ListParagraph"/>
        <w:numPr>
          <w:ilvl w:val="0"/>
          <w:numId w:val="34"/>
        </w:numPr>
        <w:spacing w:line="288" w:lineRule="auto"/>
        <w:rPr>
          <w:rFonts w:ascii="Times New Roman" w:hAnsi="Times New Roman" w:cs="Times New Roman"/>
          <w:sz w:val="26"/>
          <w:szCs w:val="26"/>
          <w:lang w:val="en-CA"/>
        </w:rPr>
      </w:pPr>
      <w:proofErr w:type="gramStart"/>
      <w:r w:rsidRPr="004540B9">
        <w:rPr>
          <w:rFonts w:ascii="Times New Roman" w:hAnsi="Times New Roman" w:cs="Times New Roman"/>
          <w:sz w:val="26"/>
          <w:szCs w:val="26"/>
          <w:lang w:val="en-CA"/>
        </w:rPr>
        <w:t>styles.scss</w:t>
      </w:r>
      <w:proofErr w:type="gramEnd"/>
      <w:r w:rsidRPr="004540B9">
        <w:rPr>
          <w:rFonts w:ascii="Times New Roman" w:hAnsi="Times New Roman" w:cs="Times New Roman"/>
          <w:sz w:val="26"/>
          <w:szCs w:val="26"/>
          <w:lang w:val="en-CA"/>
        </w:rPr>
        <w:t>: Stylesheet tổng thể</w:t>
      </w:r>
    </w:p>
    <w:p w14:paraId="4937FAA3" w14:textId="77777777" w:rsidR="000C5451" w:rsidRPr="004540B9" w:rsidRDefault="000C5451" w:rsidP="00265B70">
      <w:pPr>
        <w:pStyle w:val="ListParagraph"/>
        <w:numPr>
          <w:ilvl w:val="0"/>
          <w:numId w:val="34"/>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assets/: Lưu trữ tài nguyên như ảnh, icon, </w:t>
      </w:r>
      <w:proofErr w:type="gramStart"/>
      <w:r w:rsidRPr="004540B9">
        <w:rPr>
          <w:rFonts w:ascii="Times New Roman" w:hAnsi="Times New Roman" w:cs="Times New Roman"/>
          <w:sz w:val="26"/>
          <w:szCs w:val="26"/>
          <w:lang w:val="en-CA"/>
        </w:rPr>
        <w:t>logo,…</w:t>
      </w:r>
      <w:proofErr w:type="gramEnd"/>
    </w:p>
    <w:p w14:paraId="5513FF06" w14:textId="77777777" w:rsidR="00BC626C" w:rsidRPr="004540B9" w:rsidRDefault="00BC626C" w:rsidP="00BC626C">
      <w:pPr>
        <w:pStyle w:val="ListParagraph"/>
        <w:spacing w:line="288" w:lineRule="auto"/>
        <w:ind w:left="1855" w:firstLine="0"/>
        <w:rPr>
          <w:rFonts w:ascii="Times New Roman" w:hAnsi="Times New Roman" w:cs="Times New Roman"/>
          <w:sz w:val="26"/>
          <w:szCs w:val="26"/>
          <w:lang w:val="en-CA"/>
        </w:rPr>
      </w:pPr>
    </w:p>
    <w:tbl>
      <w:tblPr>
        <w:tblStyle w:val="TableGrid"/>
        <w:tblW w:w="0" w:type="auto"/>
        <w:tblLook w:val="04A0" w:firstRow="1" w:lastRow="0" w:firstColumn="1" w:lastColumn="0" w:noHBand="0" w:noVBand="1"/>
      </w:tblPr>
      <w:tblGrid>
        <w:gridCol w:w="2181"/>
        <w:gridCol w:w="6835"/>
      </w:tblGrid>
      <w:tr w:rsidR="000C5451" w:rsidRPr="004540B9" w14:paraId="70EB8ECF" w14:textId="77777777" w:rsidTr="009F71AA">
        <w:tc>
          <w:tcPr>
            <w:tcW w:w="0" w:type="auto"/>
            <w:hideMark/>
          </w:tcPr>
          <w:p w14:paraId="0397298B"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Thư mục/File</w:t>
            </w:r>
          </w:p>
        </w:tc>
        <w:tc>
          <w:tcPr>
            <w:tcW w:w="0" w:type="auto"/>
            <w:hideMark/>
          </w:tcPr>
          <w:p w14:paraId="5921634E"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Chức năng</w:t>
            </w:r>
          </w:p>
        </w:tc>
      </w:tr>
      <w:tr w:rsidR="000C5451" w:rsidRPr="004540B9" w14:paraId="7409EE61" w14:textId="77777777" w:rsidTr="009F71AA">
        <w:tc>
          <w:tcPr>
            <w:tcW w:w="0" w:type="auto"/>
            <w:hideMark/>
          </w:tcPr>
          <w:p w14:paraId="17D2957C"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admin/</w:t>
            </w:r>
          </w:p>
        </w:tc>
        <w:tc>
          <w:tcPr>
            <w:tcW w:w="0" w:type="auto"/>
            <w:hideMark/>
          </w:tcPr>
          <w:p w14:paraId="04BD7A4F"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Giao diện quản trị cho Admin quản lý hệ thống</w:t>
            </w:r>
          </w:p>
        </w:tc>
      </w:tr>
      <w:tr w:rsidR="000C5451" w:rsidRPr="004540B9" w14:paraId="04EBB1A0" w14:textId="77777777" w:rsidTr="009F71AA">
        <w:tc>
          <w:tcPr>
            <w:tcW w:w="0" w:type="auto"/>
            <w:hideMark/>
          </w:tcPr>
          <w:p w14:paraId="3C0AFC98"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login/</w:t>
            </w:r>
          </w:p>
        </w:tc>
        <w:tc>
          <w:tcPr>
            <w:tcW w:w="0" w:type="auto"/>
            <w:hideMark/>
          </w:tcPr>
          <w:p w14:paraId="0C8928B7"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Chức năng đăng nhập và xác thực, và đăng kí </w:t>
            </w:r>
          </w:p>
        </w:tc>
      </w:tr>
      <w:tr w:rsidR="000C5451" w:rsidRPr="004540B9" w14:paraId="1E62558B" w14:textId="77777777" w:rsidTr="009F71AA">
        <w:tc>
          <w:tcPr>
            <w:tcW w:w="0" w:type="auto"/>
            <w:hideMark/>
          </w:tcPr>
          <w:p w14:paraId="610A02FE"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guards/</w:t>
            </w:r>
          </w:p>
        </w:tc>
        <w:tc>
          <w:tcPr>
            <w:tcW w:w="0" w:type="auto"/>
            <w:hideMark/>
          </w:tcPr>
          <w:p w14:paraId="5821A922"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Bảo vệ route theo vai trò (JWT guard, Auth guard)</w:t>
            </w:r>
          </w:p>
        </w:tc>
      </w:tr>
      <w:tr w:rsidR="000C5451" w:rsidRPr="004540B9" w14:paraId="230B5319" w14:textId="77777777" w:rsidTr="009F71AA">
        <w:tc>
          <w:tcPr>
            <w:tcW w:w="0" w:type="auto"/>
            <w:hideMark/>
          </w:tcPr>
          <w:p w14:paraId="3D788751"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lastRenderedPageBreak/>
              <w:t>interceptors/</w:t>
            </w:r>
          </w:p>
        </w:tc>
        <w:tc>
          <w:tcPr>
            <w:tcW w:w="0" w:type="auto"/>
            <w:hideMark/>
          </w:tcPr>
          <w:p w14:paraId="53EC15C0"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Interceptor thêm Authorization Token vào mỗi request</w:t>
            </w:r>
          </w:p>
        </w:tc>
      </w:tr>
      <w:tr w:rsidR="000C5451" w:rsidRPr="004540B9" w14:paraId="4EF1D8A2" w14:textId="77777777" w:rsidTr="009F71AA">
        <w:tc>
          <w:tcPr>
            <w:tcW w:w="0" w:type="auto"/>
            <w:hideMark/>
          </w:tcPr>
          <w:p w14:paraId="047FB296"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services/</w:t>
            </w:r>
          </w:p>
        </w:tc>
        <w:tc>
          <w:tcPr>
            <w:tcW w:w="0" w:type="auto"/>
            <w:hideMark/>
          </w:tcPr>
          <w:p w14:paraId="31F2E96D"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Chứa các service gọi API từ Backend</w:t>
            </w:r>
          </w:p>
        </w:tc>
      </w:tr>
      <w:tr w:rsidR="000C5451" w:rsidRPr="004540B9" w14:paraId="5FDF6D24" w14:textId="77777777" w:rsidTr="009F71AA">
        <w:tc>
          <w:tcPr>
            <w:tcW w:w="0" w:type="auto"/>
            <w:hideMark/>
          </w:tcPr>
          <w:p w14:paraId="2F10971E"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model/</w:t>
            </w:r>
          </w:p>
        </w:tc>
        <w:tc>
          <w:tcPr>
            <w:tcW w:w="0" w:type="auto"/>
            <w:hideMark/>
          </w:tcPr>
          <w:p w14:paraId="2A8232B1" w14:textId="4ACBE341"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Khai báo kiểu dữ liệu (Account</w:t>
            </w:r>
            <w:r w:rsidR="008C4378">
              <w:rPr>
                <w:rFonts w:ascii="Times New Roman" w:hAnsi="Times New Roman" w:cs="Times New Roman"/>
                <w:sz w:val="26"/>
                <w:szCs w:val="26"/>
                <w:lang w:val="en-CA"/>
              </w:rPr>
              <w:t>)</w:t>
            </w:r>
          </w:p>
        </w:tc>
      </w:tr>
      <w:tr w:rsidR="000C5451" w:rsidRPr="004540B9" w14:paraId="68C5CFD5" w14:textId="77777777" w:rsidTr="009F71AA">
        <w:tc>
          <w:tcPr>
            <w:tcW w:w="0" w:type="auto"/>
            <w:hideMark/>
          </w:tcPr>
          <w:p w14:paraId="196AEACD"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gv-*</w:t>
            </w:r>
          </w:p>
        </w:tc>
        <w:tc>
          <w:tcPr>
            <w:tcW w:w="0" w:type="auto"/>
            <w:hideMark/>
          </w:tcPr>
          <w:p w14:paraId="35BE8374"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Các module giao diện dành cho Giảng viên: lịch dạy, quản lý điểm số, quản lý vân tay, trang chủ…</w:t>
            </w:r>
          </w:p>
        </w:tc>
      </w:tr>
      <w:tr w:rsidR="000C5451" w:rsidRPr="004540B9" w14:paraId="0D3A49FD" w14:textId="77777777" w:rsidTr="009F71AA">
        <w:tc>
          <w:tcPr>
            <w:tcW w:w="0" w:type="auto"/>
            <w:hideMark/>
          </w:tcPr>
          <w:p w14:paraId="07C2FE4A"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sv-*</w:t>
            </w:r>
          </w:p>
        </w:tc>
        <w:tc>
          <w:tcPr>
            <w:tcW w:w="0" w:type="auto"/>
            <w:hideMark/>
          </w:tcPr>
          <w:p w14:paraId="5EA2238A"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Các module giao diện dành cho Sinh viên: điểm danh, xem lịch học, xem điểm và dashboard</w:t>
            </w:r>
          </w:p>
        </w:tc>
      </w:tr>
      <w:tr w:rsidR="007112B2" w:rsidRPr="004540B9" w14:paraId="3E90D625" w14:textId="77777777" w:rsidTr="009F71AA">
        <w:tc>
          <w:tcPr>
            <w:tcW w:w="0" w:type="auto"/>
          </w:tcPr>
          <w:p w14:paraId="54C48C23" w14:textId="4014A859" w:rsidR="007112B2" w:rsidRPr="004540B9" w:rsidRDefault="007112B2" w:rsidP="009F71AA">
            <w:pPr>
              <w:spacing w:line="288" w:lineRule="auto"/>
              <w:ind w:left="0" w:firstLine="0"/>
              <w:rPr>
                <w:rFonts w:ascii="Times New Roman" w:hAnsi="Times New Roman" w:cs="Times New Roman"/>
                <w:b/>
                <w:sz w:val="26"/>
                <w:szCs w:val="26"/>
                <w:lang w:val="en-CA"/>
              </w:rPr>
            </w:pPr>
            <w:r>
              <w:rPr>
                <w:rFonts w:ascii="Times New Roman" w:hAnsi="Times New Roman" w:cs="Times New Roman"/>
                <w:b/>
                <w:sz w:val="26"/>
                <w:szCs w:val="26"/>
                <w:lang w:val="en-CA"/>
              </w:rPr>
              <w:t>sv-sidebar</w:t>
            </w:r>
            <w:r w:rsidR="001448B3">
              <w:rPr>
                <w:rFonts w:ascii="Times New Roman" w:hAnsi="Times New Roman" w:cs="Times New Roman"/>
                <w:b/>
                <w:sz w:val="26"/>
                <w:szCs w:val="26"/>
                <w:lang w:val="en-CA"/>
              </w:rPr>
              <w:t>/</w:t>
            </w:r>
          </w:p>
        </w:tc>
        <w:tc>
          <w:tcPr>
            <w:tcW w:w="0" w:type="auto"/>
          </w:tcPr>
          <w:p w14:paraId="1340F8AE" w14:textId="7B5D6644" w:rsidR="007112B2" w:rsidRPr="004540B9" w:rsidRDefault="001448B3" w:rsidP="009F71AA">
            <w:pPr>
              <w:spacing w:line="288" w:lineRule="auto"/>
              <w:ind w:left="0" w:firstLine="0"/>
              <w:rPr>
                <w:rFonts w:ascii="Times New Roman" w:hAnsi="Times New Roman" w:cs="Times New Roman"/>
                <w:sz w:val="26"/>
                <w:szCs w:val="26"/>
                <w:lang w:val="en-CA"/>
              </w:rPr>
            </w:pPr>
            <w:r>
              <w:rPr>
                <w:rFonts w:ascii="Times New Roman" w:hAnsi="Times New Roman" w:cs="Times New Roman"/>
                <w:sz w:val="26"/>
                <w:szCs w:val="26"/>
                <w:lang w:val="en-CA"/>
              </w:rPr>
              <w:t>Sidebar menu cho sinh viên</w:t>
            </w:r>
          </w:p>
        </w:tc>
      </w:tr>
      <w:tr w:rsidR="000C5451" w:rsidRPr="004540B9" w14:paraId="11900C46" w14:textId="77777777" w:rsidTr="009F71AA">
        <w:tc>
          <w:tcPr>
            <w:tcW w:w="0" w:type="auto"/>
            <w:hideMark/>
          </w:tcPr>
          <w:p w14:paraId="1035351F"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sidebar/</w:t>
            </w:r>
          </w:p>
        </w:tc>
        <w:tc>
          <w:tcPr>
            <w:tcW w:w="0" w:type="auto"/>
            <w:hideMark/>
          </w:tcPr>
          <w:p w14:paraId="6443A14E" w14:textId="3FDF7DB0"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Sidebar menu cho </w:t>
            </w:r>
            <w:r w:rsidR="007112B2">
              <w:rPr>
                <w:rFonts w:ascii="Times New Roman" w:hAnsi="Times New Roman" w:cs="Times New Roman"/>
                <w:sz w:val="26"/>
                <w:szCs w:val="26"/>
                <w:lang w:val="en-CA"/>
              </w:rPr>
              <w:t>giảng viên</w:t>
            </w:r>
          </w:p>
        </w:tc>
      </w:tr>
      <w:tr w:rsidR="000C5451" w:rsidRPr="004540B9" w14:paraId="19F4D545" w14:textId="77777777" w:rsidTr="009F71AA">
        <w:tc>
          <w:tcPr>
            <w:tcW w:w="0" w:type="auto"/>
            <w:hideMark/>
          </w:tcPr>
          <w:p w14:paraId="5E339239"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slideshow/</w:t>
            </w:r>
          </w:p>
        </w:tc>
        <w:tc>
          <w:tcPr>
            <w:tcW w:w="0" w:type="auto"/>
            <w:hideMark/>
          </w:tcPr>
          <w:p w14:paraId="7B7D88C5"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Slideshow giới thiệu trên giao diện</w:t>
            </w:r>
          </w:p>
        </w:tc>
      </w:tr>
      <w:tr w:rsidR="000C5451" w:rsidRPr="004540B9" w14:paraId="309C5625" w14:textId="77777777" w:rsidTr="009F71AA">
        <w:tc>
          <w:tcPr>
            <w:tcW w:w="0" w:type="auto"/>
            <w:hideMark/>
          </w:tcPr>
          <w:p w14:paraId="60A67A87"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toast/</w:t>
            </w:r>
          </w:p>
        </w:tc>
        <w:tc>
          <w:tcPr>
            <w:tcW w:w="0" w:type="auto"/>
            <w:hideMark/>
          </w:tcPr>
          <w:p w14:paraId="6DB76B4D"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Component hiển thị thông báo trạng thái</w:t>
            </w:r>
          </w:p>
        </w:tc>
      </w:tr>
      <w:tr w:rsidR="000C5451" w:rsidRPr="004540B9" w14:paraId="700C47DD" w14:textId="77777777" w:rsidTr="009F71AA">
        <w:tc>
          <w:tcPr>
            <w:tcW w:w="0" w:type="auto"/>
            <w:hideMark/>
          </w:tcPr>
          <w:p w14:paraId="78A195F1"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chatbot/</w:t>
            </w:r>
          </w:p>
        </w:tc>
        <w:tc>
          <w:tcPr>
            <w:tcW w:w="0" w:type="auto"/>
            <w:hideMark/>
          </w:tcPr>
          <w:p w14:paraId="6A0229D9" w14:textId="1A7CC420"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Hệ thống AI</w:t>
            </w:r>
            <w:r w:rsidR="001448B3">
              <w:rPr>
                <w:rFonts w:ascii="Times New Roman" w:hAnsi="Times New Roman" w:cs="Times New Roman"/>
                <w:sz w:val="26"/>
                <w:szCs w:val="26"/>
                <w:lang w:val="en-CA"/>
              </w:rPr>
              <w:t xml:space="preserve"> analytics</w:t>
            </w:r>
            <w:r w:rsidRPr="004540B9">
              <w:rPr>
                <w:rFonts w:ascii="Times New Roman" w:hAnsi="Times New Roman" w:cs="Times New Roman"/>
                <w:sz w:val="26"/>
                <w:szCs w:val="26"/>
                <w:lang w:val="en-CA"/>
              </w:rPr>
              <w:t xml:space="preserve"> cho giảng viên</w:t>
            </w:r>
          </w:p>
        </w:tc>
      </w:tr>
      <w:tr w:rsidR="000C5451" w:rsidRPr="004540B9" w14:paraId="2AC4390F" w14:textId="77777777" w:rsidTr="009F71AA">
        <w:tc>
          <w:tcPr>
            <w:tcW w:w="0" w:type="auto"/>
            <w:hideMark/>
          </w:tcPr>
          <w:p w14:paraId="222DE7EB" w14:textId="77777777" w:rsidR="000C5451" w:rsidRPr="004540B9" w:rsidRDefault="000C5451" w:rsidP="009F71AA">
            <w:pPr>
              <w:spacing w:line="288" w:lineRule="auto"/>
              <w:ind w:left="0" w:firstLine="0"/>
              <w:rPr>
                <w:rFonts w:ascii="Times New Roman" w:hAnsi="Times New Roman" w:cs="Times New Roman"/>
                <w:b/>
                <w:sz w:val="26"/>
                <w:szCs w:val="26"/>
                <w:lang w:val="en-CA"/>
              </w:rPr>
            </w:pPr>
            <w:proofErr w:type="gramStart"/>
            <w:r w:rsidRPr="004540B9">
              <w:rPr>
                <w:rFonts w:ascii="Times New Roman" w:hAnsi="Times New Roman" w:cs="Times New Roman"/>
                <w:b/>
                <w:sz w:val="26"/>
                <w:szCs w:val="26"/>
                <w:lang w:val="en-CA"/>
              </w:rPr>
              <w:t>app.component</w:t>
            </w:r>
            <w:proofErr w:type="gramEnd"/>
            <w:r w:rsidRPr="004540B9">
              <w:rPr>
                <w:rFonts w:ascii="Times New Roman" w:hAnsi="Times New Roman" w:cs="Times New Roman"/>
                <w:b/>
                <w:sz w:val="26"/>
                <w:szCs w:val="26"/>
                <w:lang w:val="en-CA"/>
              </w:rPr>
              <w:t>.ts</w:t>
            </w:r>
          </w:p>
        </w:tc>
        <w:tc>
          <w:tcPr>
            <w:tcW w:w="0" w:type="auto"/>
            <w:hideMark/>
          </w:tcPr>
          <w:p w14:paraId="5626D4F2"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Component gốc, nơi xử lý layout tổng</w:t>
            </w:r>
          </w:p>
        </w:tc>
      </w:tr>
      <w:tr w:rsidR="000C5451" w:rsidRPr="004540B9" w14:paraId="46291B6E" w14:textId="77777777" w:rsidTr="009F71AA">
        <w:tc>
          <w:tcPr>
            <w:tcW w:w="0" w:type="auto"/>
            <w:hideMark/>
          </w:tcPr>
          <w:p w14:paraId="44CDB291" w14:textId="77777777" w:rsidR="000C5451" w:rsidRPr="004540B9" w:rsidRDefault="000C5451" w:rsidP="009F71AA">
            <w:pPr>
              <w:spacing w:line="288" w:lineRule="auto"/>
              <w:ind w:left="0" w:firstLine="0"/>
              <w:rPr>
                <w:rFonts w:ascii="Times New Roman" w:hAnsi="Times New Roman" w:cs="Times New Roman"/>
                <w:b/>
                <w:sz w:val="26"/>
                <w:szCs w:val="26"/>
                <w:lang w:val="en-CA"/>
              </w:rPr>
            </w:pPr>
            <w:proofErr w:type="gramStart"/>
            <w:r w:rsidRPr="004540B9">
              <w:rPr>
                <w:rFonts w:ascii="Times New Roman" w:hAnsi="Times New Roman" w:cs="Times New Roman"/>
                <w:b/>
                <w:sz w:val="26"/>
                <w:szCs w:val="26"/>
                <w:lang w:val="en-CA"/>
              </w:rPr>
              <w:t>app.routes</w:t>
            </w:r>
            <w:proofErr w:type="gramEnd"/>
            <w:r w:rsidRPr="004540B9">
              <w:rPr>
                <w:rFonts w:ascii="Times New Roman" w:hAnsi="Times New Roman" w:cs="Times New Roman"/>
                <w:b/>
                <w:sz w:val="26"/>
                <w:szCs w:val="26"/>
                <w:lang w:val="en-CA"/>
              </w:rPr>
              <w:t>.ts</w:t>
            </w:r>
          </w:p>
        </w:tc>
        <w:tc>
          <w:tcPr>
            <w:tcW w:w="0" w:type="auto"/>
            <w:hideMark/>
          </w:tcPr>
          <w:p w14:paraId="22482E68" w14:textId="77777777" w:rsidR="000C5451" w:rsidRPr="004540B9" w:rsidRDefault="000C5451" w:rsidP="009F71AA">
            <w:pPr>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Định nghĩa routes và phân quyền</w:t>
            </w:r>
          </w:p>
        </w:tc>
      </w:tr>
      <w:tr w:rsidR="000C5451" w:rsidRPr="004540B9" w14:paraId="0FE19422" w14:textId="77777777" w:rsidTr="009F71AA">
        <w:tc>
          <w:tcPr>
            <w:tcW w:w="0" w:type="auto"/>
            <w:hideMark/>
          </w:tcPr>
          <w:p w14:paraId="320E2806" w14:textId="77777777" w:rsidR="000C5451" w:rsidRPr="004540B9" w:rsidRDefault="000C5451" w:rsidP="009F71AA">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lang w:val="en-CA"/>
              </w:rPr>
              <w:t>app.config.ts</w:t>
            </w:r>
          </w:p>
        </w:tc>
        <w:tc>
          <w:tcPr>
            <w:tcW w:w="0" w:type="auto"/>
            <w:hideMark/>
          </w:tcPr>
          <w:p w14:paraId="64223895" w14:textId="77777777" w:rsidR="000C5451" w:rsidRPr="004540B9" w:rsidRDefault="000C5451" w:rsidP="00BC626C">
            <w:pPr>
              <w:keepNext/>
              <w:spacing w:line="288" w:lineRule="auto"/>
              <w:ind w:left="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Cấu hình ứng dụng chung</w:t>
            </w:r>
          </w:p>
        </w:tc>
      </w:tr>
    </w:tbl>
    <w:p w14:paraId="015DCEF3" w14:textId="2CE8E07C" w:rsidR="00BC626C" w:rsidRPr="004540B9" w:rsidRDefault="00BC626C" w:rsidP="00BC626C">
      <w:pPr>
        <w:pStyle w:val="Caption"/>
        <w:jc w:val="center"/>
        <w:rPr>
          <w:color w:val="auto"/>
          <w:sz w:val="26"/>
          <w:szCs w:val="26"/>
        </w:rPr>
      </w:pPr>
      <w:bookmarkStart w:id="154" w:name="_Toc215821888"/>
      <w:bookmarkStart w:id="155" w:name="_Toc216018960"/>
      <w:r w:rsidRPr="004540B9">
        <w:rPr>
          <w:color w:val="auto"/>
          <w:sz w:val="26"/>
          <w:szCs w:val="26"/>
        </w:rPr>
        <w:t xml:space="preserve">Bảng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0082492D">
        <w:rPr>
          <w:noProof/>
          <w:color w:val="auto"/>
          <w:sz w:val="26"/>
          <w:szCs w:val="26"/>
        </w:rPr>
        <w:t>6</w:t>
      </w:r>
      <w:r w:rsidRPr="004540B9">
        <w:rPr>
          <w:color w:val="auto"/>
          <w:sz w:val="26"/>
          <w:szCs w:val="26"/>
        </w:rPr>
        <w:fldChar w:fldCharType="end"/>
      </w:r>
      <w:r w:rsidRPr="004540B9">
        <w:rPr>
          <w:color w:val="auto"/>
          <w:sz w:val="26"/>
          <w:szCs w:val="26"/>
        </w:rPr>
        <w:t>: Các thư mục trong /app và chức năng của chúng</w:t>
      </w:r>
      <w:bookmarkEnd w:id="154"/>
      <w:bookmarkEnd w:id="155"/>
    </w:p>
    <w:p w14:paraId="03D301EF" w14:textId="1398693C" w:rsidR="000C5451" w:rsidRPr="004540B9" w:rsidRDefault="00AD4C97" w:rsidP="000C5451">
      <w:pPr>
        <w:spacing w:line="288" w:lineRule="auto"/>
        <w:ind w:left="709" w:firstLine="0"/>
        <w:rPr>
          <w:rFonts w:ascii="Times New Roman" w:hAnsi="Times New Roman" w:cs="Times New Roman"/>
          <w:i/>
          <w:sz w:val="26"/>
          <w:szCs w:val="26"/>
          <w:lang w:val="en-CA"/>
        </w:rPr>
      </w:pPr>
      <w:r>
        <w:rPr>
          <w:rFonts w:ascii="Times New Roman" w:hAnsi="Times New Roman" w:cs="Times New Roman"/>
          <w:sz w:val="26"/>
          <w:szCs w:val="26"/>
          <w:lang w:val="en-US"/>
        </w:rPr>
        <w:tab/>
      </w:r>
      <w:r w:rsidR="000C5451" w:rsidRPr="004540B9">
        <w:rPr>
          <w:rFonts w:ascii="Times New Roman" w:hAnsi="Times New Roman" w:cs="Times New Roman"/>
          <w:sz w:val="26"/>
          <w:szCs w:val="26"/>
          <w:lang w:val="en-US"/>
        </w:rPr>
        <w:tab/>
        <w:t>Ứng dụng Angular được tổ chức theo mô hình component hóa, phân chia theo từng vai trò người dùng (Admin, Giảng viên, Sinh viên). Kết hợp với kiến trúc Service và Interceptor giúp tái sử dụng logic và bảo mật API bằng JWT. Các phần giao diện được tách biệt theo chức năng độc lập, thuận lợi cho việc bảo trì và mở rộng.</w:t>
      </w:r>
    </w:p>
    <w:p w14:paraId="50FDCFC4" w14:textId="77777777" w:rsidR="000C5451" w:rsidRPr="004540B9" w:rsidRDefault="000C5451" w:rsidP="000C5451">
      <w:pPr>
        <w:pStyle w:val="Heading2"/>
        <w:rPr>
          <w:rFonts w:ascii="Times New Roman" w:hAnsi="Times New Roman" w:cs="Times New Roman"/>
          <w:b/>
          <w:i/>
          <w:color w:val="auto"/>
          <w:sz w:val="26"/>
          <w:szCs w:val="26"/>
          <w:lang w:val="en-CA"/>
        </w:rPr>
      </w:pPr>
      <w:bookmarkStart w:id="156" w:name="_Toc215742399"/>
      <w:r w:rsidRPr="004540B9">
        <w:rPr>
          <w:rFonts w:ascii="Times New Roman" w:hAnsi="Times New Roman" w:cs="Times New Roman"/>
          <w:b/>
          <w:color w:val="auto"/>
          <w:sz w:val="26"/>
          <w:szCs w:val="26"/>
          <w:lang w:val="en-US"/>
        </w:rPr>
        <w:t>4.2 Mô tả API của hệ thống</w:t>
      </w:r>
      <w:bookmarkEnd w:id="156"/>
      <w:r w:rsidRPr="004540B9">
        <w:rPr>
          <w:rFonts w:ascii="Times New Roman" w:hAnsi="Times New Roman" w:cs="Times New Roman"/>
          <w:b/>
          <w:color w:val="auto"/>
          <w:sz w:val="26"/>
          <w:szCs w:val="26"/>
          <w:lang w:val="en-US"/>
        </w:rPr>
        <w:t xml:space="preserve"> </w:t>
      </w:r>
    </w:p>
    <w:p w14:paraId="341876E8" w14:textId="77777777" w:rsidR="000C5451" w:rsidRPr="004540B9" w:rsidRDefault="000C5451" w:rsidP="000C5451">
      <w:pPr>
        <w:pStyle w:val="Heading3"/>
        <w:rPr>
          <w:rFonts w:ascii="Times New Roman" w:hAnsi="Times New Roman" w:cs="Times New Roman"/>
          <w:b/>
          <w:i/>
          <w:color w:val="auto"/>
          <w:sz w:val="26"/>
          <w:szCs w:val="26"/>
          <w:lang w:val="en-CA"/>
        </w:rPr>
      </w:pPr>
      <w:bookmarkStart w:id="157" w:name="_Toc215742400"/>
      <w:r w:rsidRPr="004540B9">
        <w:rPr>
          <w:rFonts w:ascii="Times New Roman" w:hAnsi="Times New Roman" w:cs="Times New Roman"/>
          <w:b/>
          <w:color w:val="auto"/>
          <w:sz w:val="26"/>
          <w:szCs w:val="26"/>
          <w:lang w:val="en-US"/>
        </w:rPr>
        <w:t>4.2.1 Nhóm API Quản lý lớp học</w:t>
      </w:r>
      <w:bookmarkEnd w:id="157"/>
      <w:r w:rsidRPr="004540B9">
        <w:rPr>
          <w:rFonts w:ascii="Times New Roman" w:hAnsi="Times New Roman" w:cs="Times New Roman"/>
          <w:b/>
          <w:color w:val="auto"/>
          <w:sz w:val="26"/>
          <w:szCs w:val="26"/>
          <w:lang w:val="en-US"/>
        </w:rPr>
        <w:t xml:space="preserve"> </w:t>
      </w:r>
    </w:p>
    <w:tbl>
      <w:tblPr>
        <w:tblStyle w:val="TableGrid"/>
        <w:tblW w:w="10206" w:type="dxa"/>
        <w:tblInd w:w="108" w:type="dxa"/>
        <w:tblLook w:val="04A0" w:firstRow="1" w:lastRow="0" w:firstColumn="1" w:lastColumn="0" w:noHBand="0" w:noVBand="1"/>
      </w:tblPr>
      <w:tblGrid>
        <w:gridCol w:w="1040"/>
        <w:gridCol w:w="2296"/>
        <w:gridCol w:w="2165"/>
        <w:gridCol w:w="2389"/>
        <w:gridCol w:w="2316"/>
      </w:tblGrid>
      <w:tr w:rsidR="000C5451" w:rsidRPr="004540B9" w14:paraId="36765BB8" w14:textId="77777777" w:rsidTr="009F71AA">
        <w:tc>
          <w:tcPr>
            <w:tcW w:w="1029" w:type="dxa"/>
            <w:vAlign w:val="center"/>
          </w:tcPr>
          <w:p w14:paraId="299680EB"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2296" w:type="dxa"/>
            <w:vAlign w:val="center"/>
          </w:tcPr>
          <w:p w14:paraId="0DDC7AA9"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204" w:type="dxa"/>
            <w:vAlign w:val="center"/>
          </w:tcPr>
          <w:p w14:paraId="5E5A5D37"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2405" w:type="dxa"/>
            <w:vAlign w:val="center"/>
          </w:tcPr>
          <w:p w14:paraId="4BB6ED2F"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272" w:type="dxa"/>
            <w:vAlign w:val="center"/>
          </w:tcPr>
          <w:p w14:paraId="43B5F49F"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12E7DF08" w14:textId="77777777" w:rsidTr="009F71AA">
        <w:tc>
          <w:tcPr>
            <w:tcW w:w="1029" w:type="dxa"/>
            <w:vAlign w:val="center"/>
          </w:tcPr>
          <w:p w14:paraId="75A96128"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296" w:type="dxa"/>
            <w:vAlign w:val="center"/>
          </w:tcPr>
          <w:p w14:paraId="7E012806"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/api/teacher-classes</w:t>
            </w:r>
          </w:p>
        </w:tc>
        <w:tc>
          <w:tcPr>
            <w:tcW w:w="2204" w:type="dxa"/>
            <w:vAlign w:val="center"/>
          </w:tcPr>
          <w:p w14:paraId="0D696EFC"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Lấy danh sách các lớp mà giảng viên đang dạy.</w:t>
            </w:r>
          </w:p>
        </w:tc>
        <w:tc>
          <w:tcPr>
            <w:tcW w:w="2405" w:type="dxa"/>
            <w:vAlign w:val="center"/>
          </w:tcPr>
          <w:p w14:paraId="20D37651"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Token (UserAuth)</w:t>
            </w:r>
          </w:p>
        </w:tc>
        <w:tc>
          <w:tcPr>
            <w:tcW w:w="2272" w:type="dxa"/>
            <w:vAlign w:val="center"/>
          </w:tcPr>
          <w:p w14:paraId="6B6EC0D0"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List&lt;ClassListDto&gt;</w:t>
            </w:r>
          </w:p>
        </w:tc>
      </w:tr>
      <w:tr w:rsidR="000C5451" w:rsidRPr="004540B9" w14:paraId="2D7AF709" w14:textId="77777777" w:rsidTr="009F71AA">
        <w:tc>
          <w:tcPr>
            <w:tcW w:w="1029" w:type="dxa"/>
            <w:vAlign w:val="center"/>
          </w:tcPr>
          <w:p w14:paraId="6463E5EF"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296" w:type="dxa"/>
            <w:vAlign w:val="center"/>
          </w:tcPr>
          <w:p w14:paraId="6778EC38"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/api/teacher-classes/export/excel</w:t>
            </w:r>
          </w:p>
        </w:tc>
        <w:tc>
          <w:tcPr>
            <w:tcW w:w="2204" w:type="dxa"/>
            <w:vAlign w:val="center"/>
          </w:tcPr>
          <w:p w14:paraId="250B1DD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Xuất file CSV danh sách lớp của giảng viên.</w:t>
            </w:r>
          </w:p>
        </w:tc>
        <w:tc>
          <w:tcPr>
            <w:tcW w:w="2405" w:type="dxa"/>
            <w:vAlign w:val="center"/>
          </w:tcPr>
          <w:p w14:paraId="3684F130"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Token (UserAuth)</w:t>
            </w:r>
          </w:p>
        </w:tc>
        <w:tc>
          <w:tcPr>
            <w:tcW w:w="2272" w:type="dxa"/>
            <w:vAlign w:val="center"/>
          </w:tcPr>
          <w:p w14:paraId="252592BC" w14:textId="77777777" w:rsidR="000C5451" w:rsidRPr="004540B9" w:rsidRDefault="000C5451" w:rsidP="00BC626C">
            <w:pPr>
              <w:keepNext/>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File .csv (</w:t>
            </w:r>
            <w:proofErr w:type="gramStart"/>
            <w:r w:rsidRPr="004540B9">
              <w:rPr>
                <w:rFonts w:ascii="Times New Roman" w:hAnsi="Times New Roman" w:cs="Times New Roman"/>
                <w:i/>
                <w:iCs/>
                <w:sz w:val="26"/>
                <w:szCs w:val="26"/>
                <w:lang w:val="en-US"/>
              </w:rPr>
              <w:t>byte[</w:t>
            </w:r>
            <w:proofErr w:type="gramEnd"/>
            <w:r w:rsidRPr="004540B9">
              <w:rPr>
                <w:rFonts w:ascii="Times New Roman" w:hAnsi="Times New Roman" w:cs="Times New Roman"/>
                <w:i/>
                <w:iCs/>
                <w:sz w:val="26"/>
                <w:szCs w:val="26"/>
                <w:lang w:val="en-US"/>
              </w:rPr>
              <w:t>])</w:t>
            </w:r>
          </w:p>
        </w:tc>
      </w:tr>
    </w:tbl>
    <w:p w14:paraId="25A328F5" w14:textId="17C9EB7D" w:rsidR="00BC626C" w:rsidRPr="00F45DB7" w:rsidRDefault="00BC626C" w:rsidP="00F45DB7">
      <w:pPr>
        <w:pStyle w:val="Caption"/>
        <w:jc w:val="center"/>
        <w:rPr>
          <w:color w:val="auto"/>
          <w:sz w:val="26"/>
          <w:szCs w:val="26"/>
        </w:rPr>
      </w:pPr>
      <w:bookmarkStart w:id="158" w:name="_Toc215821889"/>
      <w:bookmarkStart w:id="159" w:name="_Toc216018961"/>
      <w:r w:rsidRPr="004540B9">
        <w:rPr>
          <w:color w:val="auto"/>
          <w:sz w:val="26"/>
          <w:szCs w:val="26"/>
        </w:rPr>
        <w:t xml:space="preserve">Bảng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0082492D">
        <w:rPr>
          <w:noProof/>
          <w:color w:val="auto"/>
          <w:sz w:val="26"/>
          <w:szCs w:val="26"/>
        </w:rPr>
        <w:t>7</w:t>
      </w:r>
      <w:r w:rsidRPr="004540B9">
        <w:rPr>
          <w:color w:val="auto"/>
          <w:sz w:val="26"/>
          <w:szCs w:val="26"/>
        </w:rPr>
        <w:fldChar w:fldCharType="end"/>
      </w:r>
      <w:r w:rsidRPr="004540B9">
        <w:rPr>
          <w:color w:val="auto"/>
          <w:sz w:val="26"/>
          <w:szCs w:val="26"/>
        </w:rPr>
        <w:t>: Mô tả API của Quản lý lớp học</w:t>
      </w:r>
      <w:bookmarkEnd w:id="158"/>
      <w:bookmarkEnd w:id="159"/>
    </w:p>
    <w:p w14:paraId="51567DFB" w14:textId="77777777" w:rsidR="000C5451" w:rsidRPr="004540B9" w:rsidRDefault="000C5451" w:rsidP="000C5451">
      <w:pPr>
        <w:pStyle w:val="Heading3"/>
        <w:rPr>
          <w:rFonts w:ascii="Times New Roman" w:hAnsi="Times New Roman" w:cs="Times New Roman"/>
          <w:b/>
          <w:color w:val="auto"/>
          <w:sz w:val="26"/>
          <w:szCs w:val="26"/>
          <w:lang w:val="en-US"/>
        </w:rPr>
      </w:pPr>
      <w:bookmarkStart w:id="160" w:name="_Toc215742401"/>
      <w:r w:rsidRPr="004540B9">
        <w:rPr>
          <w:rFonts w:ascii="Times New Roman" w:hAnsi="Times New Roman" w:cs="Times New Roman"/>
          <w:b/>
          <w:bCs/>
          <w:color w:val="auto"/>
          <w:sz w:val="26"/>
          <w:szCs w:val="26"/>
          <w:lang w:val="en-US"/>
        </w:rPr>
        <w:t xml:space="preserve">4.2.2 </w:t>
      </w:r>
      <w:r w:rsidRPr="004540B9">
        <w:rPr>
          <w:rFonts w:ascii="Times New Roman" w:hAnsi="Times New Roman" w:cs="Times New Roman"/>
          <w:b/>
          <w:color w:val="auto"/>
          <w:sz w:val="26"/>
          <w:szCs w:val="26"/>
          <w:lang w:val="en-US"/>
        </w:rPr>
        <w:t>Nhóm API Quản lý Điểm danh</w:t>
      </w:r>
      <w:bookmarkEnd w:id="160"/>
      <w:r w:rsidRPr="004540B9">
        <w:rPr>
          <w:rFonts w:ascii="Times New Roman" w:hAnsi="Times New Roman" w:cs="Times New Roman"/>
          <w:b/>
          <w:color w:val="auto"/>
          <w:sz w:val="26"/>
          <w:szCs w:val="26"/>
          <w:lang w:val="en-US"/>
        </w:rPr>
        <w:t xml:space="preserve"> </w:t>
      </w:r>
    </w:p>
    <w:tbl>
      <w:tblPr>
        <w:tblStyle w:val="TableGrid"/>
        <w:tblW w:w="10093" w:type="dxa"/>
        <w:tblInd w:w="108" w:type="dxa"/>
        <w:tblLayout w:type="fixed"/>
        <w:tblLook w:val="04A0" w:firstRow="1" w:lastRow="0" w:firstColumn="1" w:lastColumn="0" w:noHBand="0" w:noVBand="1"/>
      </w:tblPr>
      <w:tblGrid>
        <w:gridCol w:w="1016"/>
        <w:gridCol w:w="2415"/>
        <w:gridCol w:w="2126"/>
        <w:gridCol w:w="2017"/>
        <w:gridCol w:w="2519"/>
      </w:tblGrid>
      <w:tr w:rsidR="000C5451" w:rsidRPr="004540B9" w14:paraId="43F105ED" w14:textId="77777777" w:rsidTr="00A173C9">
        <w:tc>
          <w:tcPr>
            <w:tcW w:w="1016" w:type="dxa"/>
            <w:vAlign w:val="center"/>
          </w:tcPr>
          <w:p w14:paraId="7E2BF05A"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2415" w:type="dxa"/>
            <w:vAlign w:val="center"/>
          </w:tcPr>
          <w:p w14:paraId="76B0BBA8"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126" w:type="dxa"/>
            <w:vAlign w:val="center"/>
          </w:tcPr>
          <w:p w14:paraId="751C0BBF"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2017" w:type="dxa"/>
            <w:vAlign w:val="center"/>
          </w:tcPr>
          <w:p w14:paraId="4FFB97FF"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519" w:type="dxa"/>
            <w:vAlign w:val="center"/>
          </w:tcPr>
          <w:p w14:paraId="0202E3FD"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646C9F53" w14:textId="77777777" w:rsidTr="00A173C9">
        <w:tc>
          <w:tcPr>
            <w:tcW w:w="1016" w:type="dxa"/>
            <w:vAlign w:val="center"/>
          </w:tcPr>
          <w:p w14:paraId="107D249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415" w:type="dxa"/>
            <w:vAlign w:val="center"/>
          </w:tcPr>
          <w:p w14:paraId="2BF1E7B6"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/api/teacher/attendance</w:t>
            </w:r>
          </w:p>
          <w:p w14:paraId="7A52FAB2"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lastRenderedPageBreak/>
              <w:t>/</w:t>
            </w:r>
            <w:proofErr w:type="gramStart"/>
            <w:r w:rsidRPr="004540B9">
              <w:rPr>
                <w:rFonts w:ascii="Times New Roman" w:hAnsi="Times New Roman" w:cs="Times New Roman"/>
                <w:i/>
                <w:iCs/>
                <w:sz w:val="26"/>
                <w:szCs w:val="26"/>
                <w:lang w:val="en-US"/>
              </w:rPr>
              <w:t>schedule/{</w:t>
            </w:r>
            <w:proofErr w:type="gramEnd"/>
            <w:r w:rsidRPr="004540B9">
              <w:rPr>
                <w:rFonts w:ascii="Times New Roman" w:hAnsi="Times New Roman" w:cs="Times New Roman"/>
                <w:i/>
                <w:iCs/>
                <w:sz w:val="26"/>
                <w:szCs w:val="26"/>
                <w:lang w:val="en-US"/>
              </w:rPr>
              <w:t>scheduleId}</w:t>
            </w:r>
          </w:p>
        </w:tc>
        <w:tc>
          <w:tcPr>
            <w:tcW w:w="2126" w:type="dxa"/>
            <w:vAlign w:val="center"/>
          </w:tcPr>
          <w:p w14:paraId="5C6866BD"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lastRenderedPageBreak/>
              <w:t>Lấy bảng điểm danh chi tiết của 1 buổi học.</w:t>
            </w:r>
          </w:p>
        </w:tc>
        <w:tc>
          <w:tcPr>
            <w:tcW w:w="2017" w:type="dxa"/>
            <w:vAlign w:val="center"/>
          </w:tcPr>
          <w:p w14:paraId="2C3A460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scheduleId (path)</w:t>
            </w:r>
          </w:p>
        </w:tc>
        <w:tc>
          <w:tcPr>
            <w:tcW w:w="2519" w:type="dxa"/>
            <w:vAlign w:val="center"/>
          </w:tcPr>
          <w:p w14:paraId="529DBE41" w14:textId="295B19DE"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List&lt;ClassAttendane</w:t>
            </w:r>
          </w:p>
          <w:p w14:paraId="0898AE8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StudentDto&gt;</w:t>
            </w:r>
          </w:p>
        </w:tc>
      </w:tr>
      <w:tr w:rsidR="000C5451" w:rsidRPr="004540B9" w14:paraId="1CDE32B6" w14:textId="77777777" w:rsidTr="00A173C9">
        <w:tc>
          <w:tcPr>
            <w:tcW w:w="1016" w:type="dxa"/>
            <w:vAlign w:val="center"/>
          </w:tcPr>
          <w:p w14:paraId="36292006"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PUT</w:t>
            </w:r>
          </w:p>
        </w:tc>
        <w:tc>
          <w:tcPr>
            <w:tcW w:w="2415" w:type="dxa"/>
            <w:vAlign w:val="center"/>
          </w:tcPr>
          <w:p w14:paraId="62BE5D18"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/api/teacher/attendance</w:t>
            </w:r>
          </w:p>
          <w:p w14:paraId="3C065688"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schedule/{</w:t>
            </w:r>
            <w:proofErr w:type="gramEnd"/>
            <w:r w:rsidRPr="004540B9">
              <w:rPr>
                <w:rFonts w:ascii="Times New Roman" w:hAnsi="Times New Roman" w:cs="Times New Roman"/>
                <w:i/>
                <w:iCs/>
                <w:sz w:val="26"/>
                <w:szCs w:val="26"/>
                <w:lang w:val="en-US"/>
              </w:rPr>
              <w:t>scheduleId}</w:t>
            </w:r>
          </w:p>
          <w:p w14:paraId="5A328010"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students/{</w:t>
            </w:r>
            <w:proofErr w:type="gramEnd"/>
            <w:r w:rsidRPr="004540B9">
              <w:rPr>
                <w:rFonts w:ascii="Times New Roman" w:hAnsi="Times New Roman" w:cs="Times New Roman"/>
                <w:i/>
                <w:iCs/>
                <w:sz w:val="26"/>
                <w:szCs w:val="26"/>
                <w:lang w:val="en-US"/>
              </w:rPr>
              <w:t>studentId}</w:t>
            </w:r>
          </w:p>
        </w:tc>
        <w:tc>
          <w:tcPr>
            <w:tcW w:w="2126" w:type="dxa"/>
            <w:vAlign w:val="center"/>
          </w:tcPr>
          <w:p w14:paraId="5E67CBCA"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Cập nhật trạng thái điểm danh thủ công (Có mặt/Vắng/Muộn).</w:t>
            </w:r>
          </w:p>
        </w:tc>
        <w:tc>
          <w:tcPr>
            <w:tcW w:w="2017" w:type="dxa"/>
            <w:vAlign w:val="center"/>
          </w:tcPr>
          <w:p w14:paraId="4F01E663"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 xml:space="preserve">scheduleId, studentId (path), </w:t>
            </w:r>
            <w:proofErr w:type="gramStart"/>
            <w:r w:rsidRPr="004540B9">
              <w:rPr>
                <w:rFonts w:ascii="Times New Roman" w:hAnsi="Times New Roman" w:cs="Times New Roman"/>
                <w:i/>
                <w:iCs/>
                <w:sz w:val="26"/>
                <w:szCs w:val="26"/>
                <w:lang w:val="en-US"/>
              </w:rPr>
              <w:t>Body: {</w:t>
            </w:r>
            <w:proofErr w:type="gramEnd"/>
            <w:r w:rsidRPr="004540B9">
              <w:rPr>
                <w:rFonts w:ascii="Times New Roman" w:hAnsi="Times New Roman" w:cs="Times New Roman"/>
                <w:i/>
                <w:iCs/>
                <w:sz w:val="26"/>
                <w:szCs w:val="26"/>
                <w:lang w:val="en-US"/>
              </w:rPr>
              <w:t>"status": "..."}</w:t>
            </w:r>
          </w:p>
        </w:tc>
        <w:tc>
          <w:tcPr>
            <w:tcW w:w="2519" w:type="dxa"/>
            <w:vAlign w:val="center"/>
          </w:tcPr>
          <w:p w14:paraId="16F05449"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Message thành công</w:t>
            </w:r>
          </w:p>
        </w:tc>
      </w:tr>
      <w:tr w:rsidR="000C5451" w:rsidRPr="004540B9" w14:paraId="7CB9BF13" w14:textId="77777777" w:rsidTr="00A173C9">
        <w:tc>
          <w:tcPr>
            <w:tcW w:w="1016" w:type="dxa"/>
            <w:vAlign w:val="center"/>
          </w:tcPr>
          <w:p w14:paraId="134C40D1"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415" w:type="dxa"/>
            <w:vAlign w:val="center"/>
          </w:tcPr>
          <w:p w14:paraId="6F5F5D73"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/api/teacher/attendance</w:t>
            </w:r>
          </w:p>
          <w:p w14:paraId="38910894"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class/{classId}/</w:t>
            </w:r>
            <w:proofErr w:type="gramEnd"/>
            <w:r w:rsidRPr="004540B9">
              <w:rPr>
                <w:rFonts w:ascii="Times New Roman" w:hAnsi="Times New Roman" w:cs="Times New Roman"/>
                <w:i/>
                <w:iCs/>
                <w:sz w:val="26"/>
                <w:szCs w:val="26"/>
                <w:lang w:val="en-US"/>
              </w:rPr>
              <w:t>student</w:t>
            </w:r>
          </w:p>
          <w:p w14:paraId="2F02DCB9"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/{studentId}/history</w:t>
            </w:r>
          </w:p>
        </w:tc>
        <w:tc>
          <w:tcPr>
            <w:tcW w:w="2126" w:type="dxa"/>
            <w:vAlign w:val="center"/>
          </w:tcPr>
          <w:p w14:paraId="1BDA7F93"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Xem lịch sử đi học của 1 sinh viên cụ thể trong lớp.</w:t>
            </w:r>
          </w:p>
        </w:tc>
        <w:tc>
          <w:tcPr>
            <w:tcW w:w="2017" w:type="dxa"/>
            <w:vAlign w:val="center"/>
          </w:tcPr>
          <w:p w14:paraId="285CE021" w14:textId="77777777"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classId, studentId (path)</w:t>
            </w:r>
          </w:p>
        </w:tc>
        <w:tc>
          <w:tcPr>
            <w:tcW w:w="2519" w:type="dxa"/>
            <w:vAlign w:val="center"/>
          </w:tcPr>
          <w:p w14:paraId="0E0F0E89" w14:textId="333380E3" w:rsidR="000C5451" w:rsidRPr="004540B9" w:rsidRDefault="000C5451" w:rsidP="009F71AA">
            <w:pPr>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List&lt;StudentAttendae</w:t>
            </w:r>
          </w:p>
          <w:p w14:paraId="72AD4840" w14:textId="77777777" w:rsidR="000C5451" w:rsidRPr="004540B9" w:rsidRDefault="000C5451" w:rsidP="00BC626C">
            <w:pPr>
              <w:keepNext/>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HistoryDto&gt;</w:t>
            </w:r>
          </w:p>
        </w:tc>
      </w:tr>
    </w:tbl>
    <w:p w14:paraId="7DD0B054" w14:textId="7002C6B0" w:rsidR="00BC626C" w:rsidRPr="004540B9" w:rsidRDefault="00BC626C" w:rsidP="00BC626C">
      <w:pPr>
        <w:pStyle w:val="Caption"/>
        <w:jc w:val="center"/>
        <w:rPr>
          <w:color w:val="auto"/>
          <w:sz w:val="26"/>
          <w:szCs w:val="26"/>
        </w:rPr>
      </w:pPr>
      <w:bookmarkStart w:id="161" w:name="_Toc215821890"/>
      <w:bookmarkStart w:id="162" w:name="_Toc216018962"/>
      <w:r w:rsidRPr="004540B9">
        <w:rPr>
          <w:color w:val="auto"/>
          <w:sz w:val="26"/>
          <w:szCs w:val="26"/>
        </w:rPr>
        <w:t xml:space="preserve">Bảng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0082492D">
        <w:rPr>
          <w:noProof/>
          <w:color w:val="auto"/>
          <w:sz w:val="26"/>
          <w:szCs w:val="26"/>
        </w:rPr>
        <w:t>8</w:t>
      </w:r>
      <w:r w:rsidRPr="004540B9">
        <w:rPr>
          <w:color w:val="auto"/>
          <w:sz w:val="26"/>
          <w:szCs w:val="26"/>
        </w:rPr>
        <w:fldChar w:fldCharType="end"/>
      </w:r>
      <w:r w:rsidRPr="004540B9">
        <w:rPr>
          <w:color w:val="auto"/>
          <w:sz w:val="26"/>
          <w:szCs w:val="26"/>
        </w:rPr>
        <w:t>: Mô tả API của Quản lý điểm danh</w:t>
      </w:r>
      <w:bookmarkEnd w:id="161"/>
      <w:bookmarkEnd w:id="162"/>
    </w:p>
    <w:p w14:paraId="5FB0BBAC" w14:textId="77777777" w:rsidR="000C5451" w:rsidRPr="004540B9" w:rsidRDefault="000C5451" w:rsidP="000C5451">
      <w:pPr>
        <w:pStyle w:val="Heading3"/>
        <w:ind w:hanging="426"/>
        <w:rPr>
          <w:rFonts w:ascii="Times New Roman" w:hAnsi="Times New Roman" w:cs="Times New Roman"/>
          <w:b/>
          <w:i/>
          <w:color w:val="auto"/>
          <w:sz w:val="26"/>
          <w:szCs w:val="26"/>
          <w:lang w:val="en-US"/>
        </w:rPr>
      </w:pPr>
      <w:bookmarkStart w:id="163" w:name="_Toc215742402"/>
      <w:r w:rsidRPr="004540B9">
        <w:rPr>
          <w:rFonts w:ascii="Times New Roman" w:hAnsi="Times New Roman" w:cs="Times New Roman"/>
          <w:b/>
          <w:color w:val="auto"/>
          <w:sz w:val="26"/>
          <w:szCs w:val="26"/>
          <w:lang w:val="en-US"/>
        </w:rPr>
        <w:t>4.2.3 Nhóm API Lịch dạy</w:t>
      </w:r>
      <w:bookmarkEnd w:id="163"/>
    </w:p>
    <w:tbl>
      <w:tblPr>
        <w:tblStyle w:val="TableGrid"/>
        <w:tblW w:w="10093" w:type="dxa"/>
        <w:tblInd w:w="108" w:type="dxa"/>
        <w:tblLook w:val="04A0" w:firstRow="1" w:lastRow="0" w:firstColumn="1" w:lastColumn="0" w:noHBand="0" w:noVBand="1"/>
      </w:tblPr>
      <w:tblGrid>
        <w:gridCol w:w="1040"/>
        <w:gridCol w:w="2657"/>
        <w:gridCol w:w="2062"/>
        <w:gridCol w:w="1834"/>
        <w:gridCol w:w="2500"/>
      </w:tblGrid>
      <w:tr w:rsidR="000C5451" w:rsidRPr="004540B9" w14:paraId="1A7C731F" w14:textId="77777777" w:rsidTr="009F71AA">
        <w:tc>
          <w:tcPr>
            <w:tcW w:w="1025" w:type="dxa"/>
            <w:vAlign w:val="center"/>
          </w:tcPr>
          <w:p w14:paraId="1A1C8CB4"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2660" w:type="dxa"/>
            <w:vAlign w:val="center"/>
          </w:tcPr>
          <w:p w14:paraId="544E995A"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081" w:type="dxa"/>
            <w:vAlign w:val="center"/>
          </w:tcPr>
          <w:p w14:paraId="665DE1DE"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1805" w:type="dxa"/>
            <w:vAlign w:val="center"/>
          </w:tcPr>
          <w:p w14:paraId="3AAEE920"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522" w:type="dxa"/>
            <w:vAlign w:val="center"/>
          </w:tcPr>
          <w:p w14:paraId="6332448B" w14:textId="77777777" w:rsidR="000C5451" w:rsidRPr="004540B9" w:rsidRDefault="000C5451" w:rsidP="009F71AA">
            <w:pPr>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757A8120" w14:textId="77777777" w:rsidTr="009F71AA">
        <w:tc>
          <w:tcPr>
            <w:tcW w:w="1025" w:type="dxa"/>
          </w:tcPr>
          <w:p w14:paraId="335931F2"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660" w:type="dxa"/>
          </w:tcPr>
          <w:p w14:paraId="7FDDE7E7"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/api/teacher/schedules</w:t>
            </w:r>
          </w:p>
        </w:tc>
        <w:tc>
          <w:tcPr>
            <w:tcW w:w="2081" w:type="dxa"/>
          </w:tcPr>
          <w:p w14:paraId="7F1684B2"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Lấy lịch dạy của giảng viên theo tháng/năm.</w:t>
            </w:r>
          </w:p>
        </w:tc>
        <w:tc>
          <w:tcPr>
            <w:tcW w:w="1805" w:type="dxa"/>
          </w:tcPr>
          <w:p w14:paraId="1DEDA391"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Params: year, month</w:t>
            </w:r>
          </w:p>
        </w:tc>
        <w:tc>
          <w:tcPr>
            <w:tcW w:w="2522" w:type="dxa"/>
          </w:tcPr>
          <w:p w14:paraId="40A8B1BD" w14:textId="77777777" w:rsidR="000C5451" w:rsidRPr="004540B9" w:rsidRDefault="000C5451" w:rsidP="009F71AA">
            <w:pPr>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List&lt;Teacher</w:t>
            </w:r>
          </w:p>
          <w:p w14:paraId="22B7851D" w14:textId="77777777" w:rsidR="000C5451" w:rsidRPr="004540B9" w:rsidRDefault="000C5451" w:rsidP="00BC626C">
            <w:pPr>
              <w:keepNext/>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ScheduleDto&gt;</w:t>
            </w:r>
          </w:p>
        </w:tc>
      </w:tr>
    </w:tbl>
    <w:p w14:paraId="7EF43FD6" w14:textId="059FD78E" w:rsidR="00BC626C" w:rsidRPr="004540B9" w:rsidRDefault="00BC626C" w:rsidP="00BC626C">
      <w:pPr>
        <w:pStyle w:val="Caption"/>
        <w:jc w:val="center"/>
        <w:rPr>
          <w:color w:val="auto"/>
          <w:sz w:val="26"/>
          <w:szCs w:val="26"/>
        </w:rPr>
      </w:pPr>
      <w:bookmarkStart w:id="164" w:name="_Toc215821891"/>
      <w:bookmarkStart w:id="165" w:name="_Toc216018963"/>
      <w:r w:rsidRPr="004540B9">
        <w:rPr>
          <w:color w:val="auto"/>
          <w:sz w:val="26"/>
          <w:szCs w:val="26"/>
        </w:rPr>
        <w:t xml:space="preserve">Bảng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0082492D">
        <w:rPr>
          <w:noProof/>
          <w:color w:val="auto"/>
          <w:sz w:val="26"/>
          <w:szCs w:val="26"/>
        </w:rPr>
        <w:t>9</w:t>
      </w:r>
      <w:r w:rsidRPr="004540B9">
        <w:rPr>
          <w:color w:val="auto"/>
          <w:sz w:val="26"/>
          <w:szCs w:val="26"/>
        </w:rPr>
        <w:fldChar w:fldCharType="end"/>
      </w:r>
      <w:r w:rsidRPr="004540B9">
        <w:rPr>
          <w:color w:val="auto"/>
          <w:sz w:val="26"/>
          <w:szCs w:val="26"/>
        </w:rPr>
        <w:t>: Mô tả API của Lịch dạy</w:t>
      </w:r>
      <w:bookmarkEnd w:id="164"/>
      <w:bookmarkEnd w:id="165"/>
    </w:p>
    <w:p w14:paraId="7E632A87" w14:textId="77777777" w:rsidR="000C5451" w:rsidRPr="004540B9" w:rsidRDefault="000C5451" w:rsidP="000C5451">
      <w:pPr>
        <w:pStyle w:val="Heading3"/>
        <w:ind w:hanging="426"/>
        <w:rPr>
          <w:rFonts w:ascii="Times New Roman" w:hAnsi="Times New Roman" w:cs="Times New Roman"/>
          <w:i/>
          <w:color w:val="auto"/>
          <w:sz w:val="26"/>
          <w:szCs w:val="26"/>
          <w:lang w:val="en-US"/>
        </w:rPr>
      </w:pPr>
      <w:bookmarkStart w:id="166" w:name="_Toc215742403"/>
      <w:r w:rsidRPr="004540B9">
        <w:rPr>
          <w:rFonts w:ascii="Times New Roman" w:hAnsi="Times New Roman" w:cs="Times New Roman"/>
          <w:color w:val="auto"/>
          <w:sz w:val="26"/>
          <w:szCs w:val="26"/>
          <w:lang w:val="en-US"/>
        </w:rPr>
        <w:t>4.2.4 Nhóm API Thống kê</w:t>
      </w:r>
      <w:bookmarkEnd w:id="166"/>
      <w:r w:rsidRPr="004540B9">
        <w:rPr>
          <w:rFonts w:ascii="Times New Roman" w:hAnsi="Times New Roman" w:cs="Times New Roman"/>
          <w:color w:val="auto"/>
          <w:sz w:val="26"/>
          <w:szCs w:val="26"/>
          <w:lang w:val="en-US"/>
        </w:rPr>
        <w:t xml:space="preserve"> </w:t>
      </w:r>
    </w:p>
    <w:tbl>
      <w:tblPr>
        <w:tblStyle w:val="TableGrid"/>
        <w:tblW w:w="10093" w:type="dxa"/>
        <w:tblInd w:w="108" w:type="dxa"/>
        <w:tblLayout w:type="fixed"/>
        <w:tblLook w:val="04A0" w:firstRow="1" w:lastRow="0" w:firstColumn="1" w:lastColumn="0" w:noHBand="0" w:noVBand="1"/>
      </w:tblPr>
      <w:tblGrid>
        <w:gridCol w:w="1163"/>
        <w:gridCol w:w="1988"/>
        <w:gridCol w:w="2255"/>
        <w:gridCol w:w="1994"/>
        <w:gridCol w:w="2693"/>
      </w:tblGrid>
      <w:tr w:rsidR="000C5451" w:rsidRPr="004540B9" w14:paraId="6F749023" w14:textId="77777777" w:rsidTr="009F71AA">
        <w:tc>
          <w:tcPr>
            <w:tcW w:w="1163" w:type="dxa"/>
            <w:vAlign w:val="center"/>
          </w:tcPr>
          <w:p w14:paraId="3D636678"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1988" w:type="dxa"/>
            <w:vAlign w:val="center"/>
          </w:tcPr>
          <w:p w14:paraId="295ED2F3"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255" w:type="dxa"/>
            <w:vAlign w:val="center"/>
          </w:tcPr>
          <w:p w14:paraId="35CF8773"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1994" w:type="dxa"/>
            <w:vAlign w:val="center"/>
          </w:tcPr>
          <w:p w14:paraId="758C1214"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693" w:type="dxa"/>
            <w:vAlign w:val="center"/>
          </w:tcPr>
          <w:p w14:paraId="199E782A"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267A21C1" w14:textId="77777777" w:rsidTr="009F71AA">
        <w:tc>
          <w:tcPr>
            <w:tcW w:w="1163" w:type="dxa"/>
            <w:vAlign w:val="center"/>
          </w:tcPr>
          <w:p w14:paraId="65CA8759"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1988" w:type="dxa"/>
            <w:vAlign w:val="center"/>
          </w:tcPr>
          <w:p w14:paraId="25B74C42"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/api/teacher-dashboard/stats</w:t>
            </w:r>
          </w:p>
        </w:tc>
        <w:tc>
          <w:tcPr>
            <w:tcW w:w="2255" w:type="dxa"/>
            <w:vAlign w:val="center"/>
          </w:tcPr>
          <w:p w14:paraId="03F53B2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Lấy số liệu thống kê tổng quan (số lớp, số SV, lịch dạy...).</w:t>
            </w:r>
          </w:p>
        </w:tc>
        <w:tc>
          <w:tcPr>
            <w:tcW w:w="1994" w:type="dxa"/>
            <w:vAlign w:val="center"/>
          </w:tcPr>
          <w:p w14:paraId="71EBCD7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Token (UserAuth)</w:t>
            </w:r>
          </w:p>
        </w:tc>
        <w:tc>
          <w:tcPr>
            <w:tcW w:w="2693" w:type="dxa"/>
            <w:vAlign w:val="center"/>
          </w:tcPr>
          <w:p w14:paraId="7E3731B0" w14:textId="77777777" w:rsidR="000C5451" w:rsidRPr="004540B9" w:rsidRDefault="000C5451" w:rsidP="00BC626C">
            <w:pPr>
              <w:keepNext/>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TeacherDashboardStatsDto</w:t>
            </w:r>
          </w:p>
        </w:tc>
      </w:tr>
    </w:tbl>
    <w:p w14:paraId="6E6C2A94" w14:textId="16274636" w:rsidR="00BC626C" w:rsidRPr="004540B9" w:rsidRDefault="00BC626C" w:rsidP="00BC626C">
      <w:pPr>
        <w:pStyle w:val="Caption"/>
        <w:jc w:val="center"/>
        <w:rPr>
          <w:color w:val="auto"/>
          <w:sz w:val="26"/>
          <w:szCs w:val="26"/>
        </w:rPr>
      </w:pPr>
      <w:bookmarkStart w:id="167" w:name="_Toc215821892"/>
      <w:bookmarkStart w:id="168" w:name="_Toc216018964"/>
      <w:r w:rsidRPr="004540B9">
        <w:rPr>
          <w:color w:val="auto"/>
          <w:sz w:val="26"/>
          <w:szCs w:val="26"/>
        </w:rPr>
        <w:t xml:space="preserve">Bảng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0082492D">
        <w:rPr>
          <w:noProof/>
          <w:color w:val="auto"/>
          <w:sz w:val="26"/>
          <w:szCs w:val="26"/>
        </w:rPr>
        <w:t>10</w:t>
      </w:r>
      <w:r w:rsidRPr="004540B9">
        <w:rPr>
          <w:color w:val="auto"/>
          <w:sz w:val="26"/>
          <w:szCs w:val="26"/>
        </w:rPr>
        <w:fldChar w:fldCharType="end"/>
      </w:r>
      <w:r w:rsidRPr="004540B9">
        <w:rPr>
          <w:color w:val="auto"/>
          <w:sz w:val="26"/>
          <w:szCs w:val="26"/>
        </w:rPr>
        <w:t>:  Mô tả API của Thống kê</w:t>
      </w:r>
      <w:bookmarkEnd w:id="167"/>
      <w:bookmarkEnd w:id="168"/>
    </w:p>
    <w:p w14:paraId="272592A2" w14:textId="77777777" w:rsidR="000C5451" w:rsidRPr="004540B9" w:rsidRDefault="000C5451" w:rsidP="000C5451">
      <w:pPr>
        <w:pStyle w:val="Heading3"/>
        <w:ind w:hanging="426"/>
        <w:rPr>
          <w:rFonts w:ascii="Times New Roman" w:hAnsi="Times New Roman" w:cs="Times New Roman"/>
          <w:i/>
          <w:color w:val="auto"/>
          <w:sz w:val="26"/>
          <w:szCs w:val="26"/>
          <w:lang w:val="en-US"/>
        </w:rPr>
      </w:pPr>
      <w:bookmarkStart w:id="169" w:name="_Toc215742404"/>
      <w:r w:rsidRPr="004540B9">
        <w:rPr>
          <w:rFonts w:ascii="Times New Roman" w:hAnsi="Times New Roman" w:cs="Times New Roman"/>
          <w:color w:val="auto"/>
          <w:sz w:val="26"/>
          <w:szCs w:val="26"/>
          <w:lang w:val="en-US"/>
        </w:rPr>
        <w:t>4.2.5 Nhóm API Quy trình đăng kí vân tay và IoT</w:t>
      </w:r>
      <w:bookmarkEnd w:id="169"/>
    </w:p>
    <w:tbl>
      <w:tblPr>
        <w:tblStyle w:val="TableGrid"/>
        <w:tblW w:w="10206" w:type="dxa"/>
        <w:tblInd w:w="108" w:type="dxa"/>
        <w:tblLayout w:type="fixed"/>
        <w:tblLook w:val="04A0" w:firstRow="1" w:lastRow="0" w:firstColumn="1" w:lastColumn="0" w:noHBand="0" w:noVBand="1"/>
      </w:tblPr>
      <w:tblGrid>
        <w:gridCol w:w="1163"/>
        <w:gridCol w:w="2552"/>
        <w:gridCol w:w="2382"/>
        <w:gridCol w:w="2012"/>
        <w:gridCol w:w="2097"/>
      </w:tblGrid>
      <w:tr w:rsidR="000C5451" w:rsidRPr="004540B9" w14:paraId="1862C3B9" w14:textId="77777777" w:rsidTr="009F71AA">
        <w:tc>
          <w:tcPr>
            <w:tcW w:w="1163" w:type="dxa"/>
            <w:vAlign w:val="center"/>
          </w:tcPr>
          <w:p w14:paraId="6777085F"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2552" w:type="dxa"/>
            <w:vAlign w:val="center"/>
          </w:tcPr>
          <w:p w14:paraId="5C891534"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2382" w:type="dxa"/>
            <w:vAlign w:val="center"/>
          </w:tcPr>
          <w:p w14:paraId="11FF4CED"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2012" w:type="dxa"/>
            <w:vAlign w:val="center"/>
          </w:tcPr>
          <w:p w14:paraId="0A36DC32"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097" w:type="dxa"/>
            <w:vAlign w:val="center"/>
          </w:tcPr>
          <w:p w14:paraId="75AA1133" w14:textId="77777777" w:rsidR="000C5451" w:rsidRPr="004540B9" w:rsidRDefault="000C5451" w:rsidP="009F71AA">
            <w:pPr>
              <w:spacing w:line="288" w:lineRule="auto"/>
              <w:ind w:left="0" w:firstLine="0"/>
              <w:jc w:val="center"/>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684D96D5" w14:textId="77777777" w:rsidTr="009F71AA">
        <w:tc>
          <w:tcPr>
            <w:tcW w:w="1163" w:type="dxa"/>
            <w:vAlign w:val="center"/>
          </w:tcPr>
          <w:p w14:paraId="1FFB3CCB"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552" w:type="dxa"/>
            <w:vAlign w:val="center"/>
          </w:tcPr>
          <w:p w14:paraId="0457EE26"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api</w:t>
            </w:r>
            <w:proofErr w:type="gramEnd"/>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students/{</w:t>
            </w:r>
            <w:proofErr w:type="gramEnd"/>
            <w:r w:rsidRPr="004540B9">
              <w:rPr>
                <w:rFonts w:ascii="Times New Roman" w:hAnsi="Times New Roman" w:cs="Times New Roman"/>
                <w:i/>
                <w:iCs/>
                <w:sz w:val="26"/>
                <w:szCs w:val="26"/>
                <w:lang w:val="en-US"/>
              </w:rPr>
              <w:t>id}</w:t>
            </w:r>
          </w:p>
          <w:p w14:paraId="3C57D656"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fingerprint</w:t>
            </w:r>
            <w:proofErr w:type="gramEnd"/>
          </w:p>
        </w:tc>
        <w:tc>
          <w:tcPr>
            <w:tcW w:w="2382" w:type="dxa"/>
            <w:vAlign w:val="center"/>
          </w:tcPr>
          <w:p w14:paraId="10C6735E"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Lấy thông tin trạng thái vân tay của sinh viên (đã có chưa, thiết bị nào).</w:t>
            </w:r>
          </w:p>
        </w:tc>
        <w:tc>
          <w:tcPr>
            <w:tcW w:w="2012" w:type="dxa"/>
            <w:vAlign w:val="center"/>
          </w:tcPr>
          <w:p w14:paraId="284493A0"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id (studentId)</w:t>
            </w:r>
          </w:p>
        </w:tc>
        <w:tc>
          <w:tcPr>
            <w:tcW w:w="2097" w:type="dxa"/>
            <w:vAlign w:val="center"/>
          </w:tcPr>
          <w:p w14:paraId="69E0169F"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StudentFingerprint</w:t>
            </w:r>
          </w:p>
          <w:p w14:paraId="54D0C620"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InfoDto</w:t>
            </w:r>
          </w:p>
        </w:tc>
      </w:tr>
      <w:tr w:rsidR="000C5451" w:rsidRPr="004540B9" w14:paraId="55134494" w14:textId="77777777" w:rsidTr="009F71AA">
        <w:tc>
          <w:tcPr>
            <w:tcW w:w="1163" w:type="dxa"/>
            <w:vAlign w:val="center"/>
          </w:tcPr>
          <w:p w14:paraId="03A06816"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2552" w:type="dxa"/>
            <w:vAlign w:val="center"/>
          </w:tcPr>
          <w:p w14:paraId="3BC5CD63"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/api/fingerprint/enroll/session</w:t>
            </w:r>
          </w:p>
          <w:p w14:paraId="2E652E0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p>
        </w:tc>
        <w:tc>
          <w:tcPr>
            <w:tcW w:w="2382" w:type="dxa"/>
            <w:vAlign w:val="center"/>
          </w:tcPr>
          <w:p w14:paraId="7AA46F74"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Tạo một phiên đăng ký vân tay mới (Status: PENDING).</w:t>
            </w:r>
          </w:p>
        </w:tc>
        <w:tc>
          <w:tcPr>
            <w:tcW w:w="2012" w:type="dxa"/>
            <w:vAlign w:val="center"/>
          </w:tcPr>
          <w:p w14:paraId="1154A0F7"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{studentId, deviceCode}</w:t>
            </w:r>
          </w:p>
        </w:tc>
        <w:tc>
          <w:tcPr>
            <w:tcW w:w="2097" w:type="dxa"/>
            <w:vAlign w:val="center"/>
          </w:tcPr>
          <w:p w14:paraId="76AFE5E4"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sessionCode</w:t>
            </w:r>
          </w:p>
        </w:tc>
      </w:tr>
      <w:tr w:rsidR="000C5451" w:rsidRPr="004540B9" w14:paraId="0ED47FD3" w14:textId="77777777" w:rsidTr="009F71AA">
        <w:trPr>
          <w:trHeight w:val="1300"/>
        </w:trPr>
        <w:tc>
          <w:tcPr>
            <w:tcW w:w="1163" w:type="dxa"/>
            <w:vAlign w:val="center"/>
          </w:tcPr>
          <w:p w14:paraId="5F3AB935"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lastRenderedPageBreak/>
              <w:t>GET</w:t>
            </w:r>
          </w:p>
        </w:tc>
        <w:tc>
          <w:tcPr>
            <w:tcW w:w="2552" w:type="dxa"/>
            <w:vAlign w:val="center"/>
          </w:tcPr>
          <w:p w14:paraId="6ADFFF1E"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/api/teacher/attendance</w:t>
            </w:r>
          </w:p>
          <w:p w14:paraId="2E4B0C13"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w:t>
            </w:r>
            <w:proofErr w:type="gramStart"/>
            <w:r w:rsidRPr="004540B9">
              <w:rPr>
                <w:rFonts w:ascii="Times New Roman" w:hAnsi="Times New Roman" w:cs="Times New Roman"/>
                <w:i/>
                <w:iCs/>
                <w:sz w:val="26"/>
                <w:szCs w:val="26"/>
                <w:lang w:val="en-US"/>
              </w:rPr>
              <w:t>class/{classId}/</w:t>
            </w:r>
            <w:proofErr w:type="gramEnd"/>
            <w:r w:rsidRPr="004540B9">
              <w:rPr>
                <w:rFonts w:ascii="Times New Roman" w:hAnsi="Times New Roman" w:cs="Times New Roman"/>
                <w:i/>
                <w:iCs/>
                <w:sz w:val="26"/>
                <w:szCs w:val="26"/>
                <w:lang w:val="en-US"/>
              </w:rPr>
              <w:t>student</w:t>
            </w:r>
          </w:p>
          <w:p w14:paraId="101AF738"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/{studentId}/history</w:t>
            </w:r>
          </w:p>
        </w:tc>
        <w:tc>
          <w:tcPr>
            <w:tcW w:w="2382" w:type="dxa"/>
            <w:vAlign w:val="center"/>
          </w:tcPr>
          <w:p w14:paraId="758AC94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Thiết bị hỏi Server xem có lệnh đăng ký nào mới không.</w:t>
            </w:r>
          </w:p>
        </w:tc>
        <w:tc>
          <w:tcPr>
            <w:tcW w:w="2012" w:type="dxa"/>
            <w:vAlign w:val="center"/>
          </w:tcPr>
          <w:p w14:paraId="68598462"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deviceCode</w:t>
            </w:r>
          </w:p>
        </w:tc>
        <w:tc>
          <w:tcPr>
            <w:tcW w:w="2097" w:type="dxa"/>
            <w:vAlign w:val="center"/>
          </w:tcPr>
          <w:p w14:paraId="4D3895B8"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sessionCode</w:t>
            </w:r>
          </w:p>
        </w:tc>
      </w:tr>
      <w:tr w:rsidR="000C5451" w:rsidRPr="004540B9" w14:paraId="6F9F31D5" w14:textId="77777777" w:rsidTr="009F71AA">
        <w:trPr>
          <w:trHeight w:val="1300"/>
        </w:trPr>
        <w:tc>
          <w:tcPr>
            <w:tcW w:w="1163" w:type="dxa"/>
            <w:vAlign w:val="center"/>
          </w:tcPr>
          <w:p w14:paraId="09387C2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2552" w:type="dxa"/>
            <w:vAlign w:val="center"/>
          </w:tcPr>
          <w:p w14:paraId="57007881"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/api/fingerprint/enroll/upload-from-device</w:t>
            </w:r>
          </w:p>
        </w:tc>
        <w:tc>
          <w:tcPr>
            <w:tcW w:w="2382" w:type="dxa"/>
            <w:vAlign w:val="center"/>
          </w:tcPr>
          <w:p w14:paraId="481BC282"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Thiết bị gửi dữ liệu vân tay vừa quét lên Server.</w:t>
            </w:r>
          </w:p>
        </w:tc>
        <w:tc>
          <w:tcPr>
            <w:tcW w:w="2012" w:type="dxa"/>
            <w:vAlign w:val="center"/>
          </w:tcPr>
          <w:p w14:paraId="6C01C04D"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{sessionCode, deviceCode, sensorSlot...}</w:t>
            </w:r>
          </w:p>
        </w:tc>
        <w:tc>
          <w:tcPr>
            <w:tcW w:w="2097" w:type="dxa"/>
            <w:vAlign w:val="center"/>
          </w:tcPr>
          <w:p w14:paraId="1A3B4A54"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void (200 OK)</w:t>
            </w:r>
          </w:p>
        </w:tc>
      </w:tr>
      <w:tr w:rsidR="000C5451" w:rsidRPr="004540B9" w14:paraId="29654019" w14:textId="77777777" w:rsidTr="009F71AA">
        <w:trPr>
          <w:trHeight w:val="1300"/>
        </w:trPr>
        <w:tc>
          <w:tcPr>
            <w:tcW w:w="1163" w:type="dxa"/>
            <w:vAlign w:val="center"/>
          </w:tcPr>
          <w:p w14:paraId="4947B6DC"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GET</w:t>
            </w:r>
          </w:p>
        </w:tc>
        <w:tc>
          <w:tcPr>
            <w:tcW w:w="2552" w:type="dxa"/>
            <w:vAlign w:val="center"/>
          </w:tcPr>
          <w:p w14:paraId="5F3EE0C6"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/api/fingerprint/enroll/temp</w:t>
            </w:r>
          </w:p>
        </w:tc>
        <w:tc>
          <w:tcPr>
            <w:tcW w:w="2382" w:type="dxa"/>
            <w:vAlign w:val="center"/>
          </w:tcPr>
          <w:p w14:paraId="0A41F761"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b/>
                <w:bCs/>
                <w:i/>
                <w:iCs/>
                <w:sz w:val="26"/>
                <w:szCs w:val="26"/>
                <w:lang w:val="en-US"/>
              </w:rPr>
              <w:t>(Frontend)</w:t>
            </w:r>
            <w:r w:rsidRPr="004540B9">
              <w:rPr>
                <w:rFonts w:ascii="Times New Roman" w:hAnsi="Times New Roman" w:cs="Times New Roman"/>
                <w:i/>
                <w:iCs/>
                <w:sz w:val="26"/>
                <w:szCs w:val="26"/>
                <w:lang w:val="en-US"/>
              </w:rPr>
              <w:t xml:space="preserve"> Polling kiểm tra xem thiết bị đã gửi dữ liệu lên chưa.</w:t>
            </w:r>
          </w:p>
        </w:tc>
        <w:tc>
          <w:tcPr>
            <w:tcW w:w="2012" w:type="dxa"/>
            <w:vAlign w:val="center"/>
          </w:tcPr>
          <w:p w14:paraId="1FBC09D9"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sessionCode</w:t>
            </w:r>
          </w:p>
        </w:tc>
        <w:tc>
          <w:tcPr>
            <w:tcW w:w="2097" w:type="dxa"/>
            <w:vAlign w:val="center"/>
          </w:tcPr>
          <w:p w14:paraId="0BD299DC"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{hasData: boolean, slot: int}</w:t>
            </w:r>
          </w:p>
        </w:tc>
      </w:tr>
      <w:tr w:rsidR="00105036" w:rsidRPr="004540B9" w14:paraId="178B209F" w14:textId="77777777" w:rsidTr="009F71AA">
        <w:trPr>
          <w:trHeight w:val="1300"/>
        </w:trPr>
        <w:tc>
          <w:tcPr>
            <w:tcW w:w="1163" w:type="dxa"/>
            <w:vAlign w:val="center"/>
          </w:tcPr>
          <w:p w14:paraId="065C6611" w14:textId="450F2654" w:rsidR="00105036" w:rsidRPr="004540B9" w:rsidRDefault="00105036" w:rsidP="00105036">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2552" w:type="dxa"/>
            <w:vAlign w:val="center"/>
          </w:tcPr>
          <w:p w14:paraId="713E4672" w14:textId="77777777" w:rsidR="00105036" w:rsidRPr="004540B9" w:rsidRDefault="00105036" w:rsidP="00105036">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/api/fingerprint/enroll/session</w:t>
            </w:r>
          </w:p>
          <w:p w14:paraId="21C4414A" w14:textId="77777777" w:rsidR="00105036" w:rsidRPr="004540B9" w:rsidRDefault="00105036" w:rsidP="00105036">
            <w:pPr>
              <w:spacing w:line="288" w:lineRule="auto"/>
              <w:ind w:left="0" w:firstLine="0"/>
              <w:jc w:val="center"/>
              <w:rPr>
                <w:rFonts w:ascii="Times New Roman" w:hAnsi="Times New Roman" w:cs="Times New Roman"/>
                <w:i/>
                <w:iCs/>
                <w:sz w:val="26"/>
                <w:szCs w:val="26"/>
                <w:lang w:val="en-US"/>
              </w:rPr>
            </w:pPr>
          </w:p>
        </w:tc>
        <w:tc>
          <w:tcPr>
            <w:tcW w:w="2382" w:type="dxa"/>
            <w:vAlign w:val="center"/>
          </w:tcPr>
          <w:p w14:paraId="010986AF" w14:textId="7D216CC3" w:rsidR="00105036" w:rsidRPr="004540B9" w:rsidRDefault="00105036" w:rsidP="00105036">
            <w:pPr>
              <w:spacing w:line="288" w:lineRule="auto"/>
              <w:ind w:left="0" w:firstLine="0"/>
              <w:jc w:val="center"/>
              <w:rPr>
                <w:rFonts w:ascii="Times New Roman" w:hAnsi="Times New Roman" w:cs="Times New Roman"/>
                <w:b/>
                <w:bCs/>
                <w:i/>
                <w:iCs/>
                <w:sz w:val="26"/>
                <w:szCs w:val="26"/>
                <w:lang w:val="en-US"/>
              </w:rPr>
            </w:pPr>
            <w:r w:rsidRPr="004540B9">
              <w:rPr>
                <w:rFonts w:ascii="Times New Roman" w:hAnsi="Times New Roman" w:cs="Times New Roman"/>
                <w:i/>
                <w:iCs/>
                <w:sz w:val="26"/>
                <w:szCs w:val="26"/>
                <w:lang w:val="en-US"/>
              </w:rPr>
              <w:t>Đăng ký tài khoản (nếu có mở public).</w:t>
            </w:r>
          </w:p>
        </w:tc>
        <w:tc>
          <w:tcPr>
            <w:tcW w:w="2012" w:type="dxa"/>
            <w:vAlign w:val="center"/>
          </w:tcPr>
          <w:p w14:paraId="65809009" w14:textId="06565DAB" w:rsidR="00105036" w:rsidRPr="004540B9" w:rsidRDefault="00105036" w:rsidP="00105036">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{username, password, role...}</w:t>
            </w:r>
          </w:p>
        </w:tc>
        <w:tc>
          <w:tcPr>
            <w:tcW w:w="2097" w:type="dxa"/>
            <w:vAlign w:val="center"/>
          </w:tcPr>
          <w:p w14:paraId="10228669" w14:textId="3A542118" w:rsidR="00105036" w:rsidRPr="004540B9" w:rsidRDefault="00105036" w:rsidP="00105036">
            <w:pPr>
              <w:keepNext/>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void</w:t>
            </w:r>
          </w:p>
        </w:tc>
      </w:tr>
      <w:tr w:rsidR="000C5451" w:rsidRPr="004540B9" w14:paraId="4BB43197" w14:textId="77777777" w:rsidTr="009F71AA">
        <w:trPr>
          <w:trHeight w:val="1300"/>
        </w:trPr>
        <w:tc>
          <w:tcPr>
            <w:tcW w:w="1163" w:type="dxa"/>
            <w:vAlign w:val="center"/>
          </w:tcPr>
          <w:p w14:paraId="2C58DB3F"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2552" w:type="dxa"/>
            <w:vAlign w:val="center"/>
          </w:tcPr>
          <w:p w14:paraId="67DFC365"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/api/fingerprint/enroll/confirm</w:t>
            </w:r>
          </w:p>
        </w:tc>
        <w:tc>
          <w:tcPr>
            <w:tcW w:w="2382" w:type="dxa"/>
            <w:vAlign w:val="center"/>
          </w:tcPr>
          <w:p w14:paraId="0E57ECC9" w14:textId="77777777" w:rsidR="000C5451" w:rsidRPr="004540B9" w:rsidRDefault="000C5451" w:rsidP="009F71AA">
            <w:pPr>
              <w:spacing w:line="288" w:lineRule="auto"/>
              <w:ind w:left="0" w:firstLine="0"/>
              <w:jc w:val="center"/>
              <w:rPr>
                <w:rFonts w:ascii="Times New Roman" w:hAnsi="Times New Roman" w:cs="Times New Roman"/>
                <w:b/>
                <w:bCs/>
                <w:i/>
                <w:iCs/>
                <w:sz w:val="26"/>
                <w:szCs w:val="26"/>
                <w:lang w:val="en-US"/>
              </w:rPr>
            </w:pPr>
            <w:r w:rsidRPr="004540B9">
              <w:rPr>
                <w:rFonts w:ascii="Times New Roman" w:hAnsi="Times New Roman" w:cs="Times New Roman"/>
                <w:b/>
                <w:bCs/>
                <w:i/>
                <w:iCs/>
                <w:sz w:val="26"/>
                <w:szCs w:val="26"/>
                <w:lang w:val="en-US"/>
              </w:rPr>
              <w:t>(</w:t>
            </w:r>
            <w:r w:rsidRPr="004540B9">
              <w:rPr>
                <w:rFonts w:ascii="Times New Roman" w:hAnsi="Times New Roman" w:cs="Times New Roman"/>
                <w:i/>
                <w:iCs/>
                <w:sz w:val="26"/>
                <w:szCs w:val="26"/>
                <w:lang w:val="en-US"/>
              </w:rPr>
              <w:t>Frontend) Xác nhận lưu vân tay chính thức vào Database.</w:t>
            </w:r>
          </w:p>
        </w:tc>
        <w:tc>
          <w:tcPr>
            <w:tcW w:w="2012" w:type="dxa"/>
            <w:vAlign w:val="center"/>
          </w:tcPr>
          <w:p w14:paraId="5E238E7E" w14:textId="77777777" w:rsidR="000C5451" w:rsidRPr="004540B9" w:rsidRDefault="000C5451" w:rsidP="009F71AA">
            <w:pPr>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{studentId, sessionCode}</w:t>
            </w:r>
          </w:p>
        </w:tc>
        <w:tc>
          <w:tcPr>
            <w:tcW w:w="2097" w:type="dxa"/>
            <w:vAlign w:val="center"/>
          </w:tcPr>
          <w:p w14:paraId="151E6FD0" w14:textId="77777777" w:rsidR="000C5451" w:rsidRPr="004540B9" w:rsidRDefault="000C5451" w:rsidP="00BC626C">
            <w:pPr>
              <w:keepNext/>
              <w:spacing w:line="288" w:lineRule="auto"/>
              <w:ind w:left="0" w:firstLine="0"/>
              <w:jc w:val="center"/>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Success Message</w:t>
            </w:r>
          </w:p>
        </w:tc>
      </w:tr>
    </w:tbl>
    <w:p w14:paraId="09147ECF" w14:textId="09878D34" w:rsidR="00BC626C" w:rsidRPr="004540B9" w:rsidRDefault="00BC626C" w:rsidP="00BC626C">
      <w:pPr>
        <w:pStyle w:val="Caption"/>
        <w:jc w:val="center"/>
        <w:rPr>
          <w:color w:val="auto"/>
          <w:sz w:val="26"/>
          <w:szCs w:val="26"/>
        </w:rPr>
      </w:pPr>
      <w:bookmarkStart w:id="170" w:name="_Toc215821893"/>
      <w:bookmarkStart w:id="171" w:name="_Toc216018965"/>
      <w:r w:rsidRPr="004540B9">
        <w:rPr>
          <w:color w:val="auto"/>
          <w:sz w:val="26"/>
          <w:szCs w:val="26"/>
        </w:rPr>
        <w:t xml:space="preserve">Bảng </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0082492D">
        <w:rPr>
          <w:noProof/>
          <w:color w:val="auto"/>
          <w:sz w:val="26"/>
          <w:szCs w:val="26"/>
        </w:rPr>
        <w:t>11</w:t>
      </w:r>
      <w:r w:rsidRPr="004540B9">
        <w:rPr>
          <w:color w:val="auto"/>
          <w:sz w:val="26"/>
          <w:szCs w:val="26"/>
        </w:rPr>
        <w:fldChar w:fldCharType="end"/>
      </w:r>
      <w:r w:rsidRPr="004540B9">
        <w:rPr>
          <w:color w:val="auto"/>
          <w:sz w:val="26"/>
          <w:szCs w:val="26"/>
        </w:rPr>
        <w:t>: Mô tả API của Quy trình đăng kí vân tay và IoT</w:t>
      </w:r>
      <w:bookmarkEnd w:id="170"/>
      <w:bookmarkEnd w:id="171"/>
    </w:p>
    <w:p w14:paraId="4110BD62" w14:textId="77777777" w:rsidR="000C5451" w:rsidRPr="004540B9" w:rsidRDefault="000C5451" w:rsidP="000C5451">
      <w:pPr>
        <w:pStyle w:val="Heading3"/>
        <w:ind w:hanging="426"/>
        <w:rPr>
          <w:rFonts w:ascii="Times New Roman" w:hAnsi="Times New Roman" w:cs="Times New Roman"/>
          <w:i/>
          <w:color w:val="auto"/>
          <w:sz w:val="26"/>
          <w:szCs w:val="26"/>
          <w:lang w:val="en-US"/>
        </w:rPr>
      </w:pPr>
      <w:bookmarkStart w:id="172" w:name="_Toc215742405"/>
      <w:r w:rsidRPr="004540B9">
        <w:rPr>
          <w:rFonts w:ascii="Times New Roman" w:hAnsi="Times New Roman" w:cs="Times New Roman"/>
          <w:color w:val="auto"/>
          <w:sz w:val="26"/>
          <w:szCs w:val="26"/>
          <w:lang w:val="en-US"/>
        </w:rPr>
        <w:t>4.2.6 Nhóm API Xác thực tài khoản</w:t>
      </w:r>
      <w:bookmarkEnd w:id="172"/>
      <w:r w:rsidRPr="004540B9">
        <w:rPr>
          <w:rFonts w:ascii="Times New Roman" w:hAnsi="Times New Roman" w:cs="Times New Roman"/>
          <w:color w:val="auto"/>
          <w:sz w:val="26"/>
          <w:szCs w:val="26"/>
          <w:lang w:val="en-US"/>
        </w:rPr>
        <w:t xml:space="preserve"> </w:t>
      </w:r>
    </w:p>
    <w:tbl>
      <w:tblPr>
        <w:tblStyle w:val="TableGrid"/>
        <w:tblW w:w="10206" w:type="dxa"/>
        <w:tblInd w:w="108" w:type="dxa"/>
        <w:tblLook w:val="04A0" w:firstRow="1" w:lastRow="0" w:firstColumn="1" w:lastColumn="0" w:noHBand="0" w:noVBand="1"/>
      </w:tblPr>
      <w:tblGrid>
        <w:gridCol w:w="1040"/>
        <w:gridCol w:w="3363"/>
        <w:gridCol w:w="1697"/>
        <w:gridCol w:w="1834"/>
        <w:gridCol w:w="2272"/>
      </w:tblGrid>
      <w:tr w:rsidR="000C5451" w:rsidRPr="004540B9" w14:paraId="1DE349EE" w14:textId="77777777" w:rsidTr="00105036">
        <w:tc>
          <w:tcPr>
            <w:tcW w:w="1040" w:type="dxa"/>
            <w:vAlign w:val="center"/>
          </w:tcPr>
          <w:p w14:paraId="3A3E2494"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Method</w:t>
            </w:r>
          </w:p>
        </w:tc>
        <w:tc>
          <w:tcPr>
            <w:tcW w:w="3363" w:type="dxa"/>
            <w:vAlign w:val="center"/>
          </w:tcPr>
          <w:p w14:paraId="7D0E22A5"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Endpoint (URI)</w:t>
            </w:r>
          </w:p>
        </w:tc>
        <w:tc>
          <w:tcPr>
            <w:tcW w:w="1697" w:type="dxa"/>
            <w:vAlign w:val="center"/>
          </w:tcPr>
          <w:p w14:paraId="22540ED3"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Mô tả chức năng</w:t>
            </w:r>
          </w:p>
        </w:tc>
        <w:tc>
          <w:tcPr>
            <w:tcW w:w="1834" w:type="dxa"/>
            <w:vAlign w:val="center"/>
          </w:tcPr>
          <w:p w14:paraId="0DC98A4C"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Input (Params/Body)</w:t>
            </w:r>
          </w:p>
        </w:tc>
        <w:tc>
          <w:tcPr>
            <w:tcW w:w="2272" w:type="dxa"/>
            <w:vAlign w:val="center"/>
          </w:tcPr>
          <w:p w14:paraId="07CB50B1" w14:textId="77777777" w:rsidR="000C5451" w:rsidRPr="004540B9" w:rsidRDefault="000C5451" w:rsidP="009F71AA">
            <w:pPr>
              <w:spacing w:line="288" w:lineRule="auto"/>
              <w:ind w:left="0" w:firstLine="0"/>
              <w:rPr>
                <w:rFonts w:ascii="Times New Roman" w:hAnsi="Times New Roman" w:cs="Times New Roman"/>
                <w:b/>
                <w:i/>
                <w:sz w:val="26"/>
                <w:szCs w:val="26"/>
                <w:lang w:val="en-US"/>
              </w:rPr>
            </w:pPr>
            <w:r w:rsidRPr="004540B9">
              <w:rPr>
                <w:rFonts w:ascii="Times New Roman" w:hAnsi="Times New Roman" w:cs="Times New Roman"/>
                <w:b/>
                <w:i/>
                <w:sz w:val="26"/>
                <w:szCs w:val="26"/>
                <w:lang w:val="en-US"/>
              </w:rPr>
              <w:t>Output (Return)</w:t>
            </w:r>
          </w:p>
        </w:tc>
      </w:tr>
      <w:tr w:rsidR="000C5451" w:rsidRPr="004540B9" w14:paraId="21836CFE" w14:textId="77777777" w:rsidTr="00105036">
        <w:tc>
          <w:tcPr>
            <w:tcW w:w="1040" w:type="dxa"/>
            <w:vAlign w:val="center"/>
          </w:tcPr>
          <w:p w14:paraId="3397E8B5"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3363" w:type="dxa"/>
            <w:vAlign w:val="center"/>
          </w:tcPr>
          <w:p w14:paraId="65C738E6"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/api/auth/login</w:t>
            </w:r>
          </w:p>
        </w:tc>
        <w:tc>
          <w:tcPr>
            <w:tcW w:w="1697" w:type="dxa"/>
            <w:vAlign w:val="center"/>
          </w:tcPr>
          <w:p w14:paraId="26DEC4E5"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Đăng nhập hệ thống.</w:t>
            </w:r>
          </w:p>
        </w:tc>
        <w:tc>
          <w:tcPr>
            <w:tcW w:w="1834" w:type="dxa"/>
            <w:vAlign w:val="center"/>
          </w:tcPr>
          <w:p w14:paraId="4B3449E6"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{username, password}</w:t>
            </w:r>
          </w:p>
        </w:tc>
        <w:tc>
          <w:tcPr>
            <w:tcW w:w="2272" w:type="dxa"/>
            <w:vAlign w:val="center"/>
          </w:tcPr>
          <w:p w14:paraId="3003EC0D"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proofErr w:type="gramStart"/>
            <w:r w:rsidRPr="004540B9">
              <w:rPr>
                <w:rFonts w:ascii="Times New Roman" w:hAnsi="Times New Roman" w:cs="Times New Roman"/>
                <w:i/>
                <w:iCs/>
                <w:sz w:val="26"/>
                <w:szCs w:val="26"/>
                <w:lang w:val="en-US"/>
              </w:rPr>
              <w:t>AccountDto(</w:t>
            </w:r>
            <w:proofErr w:type="gramEnd"/>
            <w:r w:rsidRPr="004540B9">
              <w:rPr>
                <w:rFonts w:ascii="Times New Roman" w:hAnsi="Times New Roman" w:cs="Times New Roman"/>
                <w:i/>
                <w:iCs/>
                <w:sz w:val="26"/>
                <w:szCs w:val="26"/>
                <w:lang w:val="en-US"/>
              </w:rPr>
              <w:t>kèm Token)</w:t>
            </w:r>
          </w:p>
        </w:tc>
      </w:tr>
      <w:tr w:rsidR="000C5451" w:rsidRPr="004540B9" w14:paraId="62C63098" w14:textId="77777777" w:rsidTr="00105036">
        <w:trPr>
          <w:trHeight w:val="939"/>
        </w:trPr>
        <w:tc>
          <w:tcPr>
            <w:tcW w:w="1040" w:type="dxa"/>
            <w:vAlign w:val="center"/>
          </w:tcPr>
          <w:p w14:paraId="6182D162"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3363" w:type="dxa"/>
            <w:vAlign w:val="center"/>
          </w:tcPr>
          <w:p w14:paraId="72A79409"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/api/auth/</w:t>
            </w:r>
            <w:proofErr w:type="gramStart"/>
            <w:r w:rsidRPr="004540B9">
              <w:rPr>
                <w:rFonts w:ascii="Times New Roman" w:hAnsi="Times New Roman" w:cs="Times New Roman"/>
                <w:i/>
                <w:iCs/>
                <w:sz w:val="26"/>
                <w:szCs w:val="26"/>
                <w:lang w:val="en-US"/>
              </w:rPr>
              <w:t>forgot-password</w:t>
            </w:r>
            <w:proofErr w:type="gramEnd"/>
          </w:p>
        </w:tc>
        <w:tc>
          <w:tcPr>
            <w:tcW w:w="1697" w:type="dxa"/>
            <w:vAlign w:val="center"/>
          </w:tcPr>
          <w:p w14:paraId="21E70BA4"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Yêu cầu reset mật khẩu (Gửi email).</w:t>
            </w:r>
          </w:p>
        </w:tc>
        <w:tc>
          <w:tcPr>
            <w:tcW w:w="1834" w:type="dxa"/>
            <w:vAlign w:val="center"/>
          </w:tcPr>
          <w:p w14:paraId="37B65B7C"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{username}</w:t>
            </w:r>
          </w:p>
        </w:tc>
        <w:tc>
          <w:tcPr>
            <w:tcW w:w="2272" w:type="dxa"/>
            <w:vAlign w:val="center"/>
          </w:tcPr>
          <w:p w14:paraId="69E073C5"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void</w:t>
            </w:r>
          </w:p>
        </w:tc>
      </w:tr>
      <w:tr w:rsidR="000C5451" w:rsidRPr="004540B9" w14:paraId="076F5D69" w14:textId="77777777" w:rsidTr="00105036">
        <w:trPr>
          <w:trHeight w:val="1300"/>
        </w:trPr>
        <w:tc>
          <w:tcPr>
            <w:tcW w:w="1040" w:type="dxa"/>
            <w:vAlign w:val="center"/>
          </w:tcPr>
          <w:p w14:paraId="684323DD"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POST</w:t>
            </w:r>
          </w:p>
        </w:tc>
        <w:tc>
          <w:tcPr>
            <w:tcW w:w="3363" w:type="dxa"/>
            <w:vAlign w:val="center"/>
          </w:tcPr>
          <w:p w14:paraId="72C3BDA8"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/api/auth/</w:t>
            </w:r>
            <w:proofErr w:type="gramStart"/>
            <w:r w:rsidRPr="004540B9">
              <w:rPr>
                <w:rFonts w:ascii="Times New Roman" w:hAnsi="Times New Roman" w:cs="Times New Roman"/>
                <w:i/>
                <w:iCs/>
                <w:sz w:val="26"/>
                <w:szCs w:val="26"/>
                <w:lang w:val="en-US"/>
              </w:rPr>
              <w:t>reset-password</w:t>
            </w:r>
            <w:proofErr w:type="gramEnd"/>
          </w:p>
        </w:tc>
        <w:tc>
          <w:tcPr>
            <w:tcW w:w="1697" w:type="dxa"/>
            <w:vAlign w:val="center"/>
          </w:tcPr>
          <w:p w14:paraId="5A4FD735"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Đặt lại mật khẩu (dùng mã OTP/Token).</w:t>
            </w:r>
          </w:p>
        </w:tc>
        <w:tc>
          <w:tcPr>
            <w:tcW w:w="1834" w:type="dxa"/>
            <w:vAlign w:val="center"/>
          </w:tcPr>
          <w:p w14:paraId="43FFEBCA" w14:textId="77777777" w:rsidR="000C5451" w:rsidRPr="004540B9" w:rsidRDefault="000C5451" w:rsidP="009F71AA">
            <w:pPr>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{username, code, newPassword}</w:t>
            </w:r>
          </w:p>
        </w:tc>
        <w:tc>
          <w:tcPr>
            <w:tcW w:w="2272" w:type="dxa"/>
            <w:vAlign w:val="center"/>
          </w:tcPr>
          <w:p w14:paraId="4C056E90" w14:textId="77777777" w:rsidR="000C5451" w:rsidRPr="004540B9" w:rsidRDefault="000C5451" w:rsidP="004F624F">
            <w:pPr>
              <w:keepNext/>
              <w:spacing w:line="288" w:lineRule="auto"/>
              <w:ind w:left="0" w:firstLine="0"/>
              <w:rPr>
                <w:rFonts w:ascii="Times New Roman" w:hAnsi="Times New Roman" w:cs="Times New Roman"/>
                <w:i/>
                <w:iCs/>
                <w:sz w:val="26"/>
                <w:szCs w:val="26"/>
                <w:lang w:val="en-US"/>
              </w:rPr>
            </w:pPr>
            <w:r w:rsidRPr="004540B9">
              <w:rPr>
                <w:rFonts w:ascii="Times New Roman" w:hAnsi="Times New Roman" w:cs="Times New Roman"/>
                <w:i/>
                <w:iCs/>
                <w:sz w:val="26"/>
                <w:szCs w:val="26"/>
                <w:lang w:val="en-US"/>
              </w:rPr>
              <w:t>void</w:t>
            </w:r>
          </w:p>
        </w:tc>
      </w:tr>
    </w:tbl>
    <w:p w14:paraId="2AB51169" w14:textId="6F2F20F0" w:rsidR="004F624F" w:rsidRPr="004540B9" w:rsidRDefault="004F624F" w:rsidP="004F624F">
      <w:pPr>
        <w:pStyle w:val="Caption"/>
        <w:jc w:val="center"/>
        <w:rPr>
          <w:i w:val="0"/>
          <w:iCs w:val="0"/>
          <w:color w:val="auto"/>
          <w:sz w:val="26"/>
          <w:szCs w:val="26"/>
        </w:rPr>
      </w:pPr>
      <w:bookmarkStart w:id="173" w:name="_Toc215821894"/>
      <w:bookmarkStart w:id="174" w:name="_Toc216018966"/>
      <w:r w:rsidRPr="004540B9">
        <w:rPr>
          <w:color w:val="auto"/>
          <w:sz w:val="26"/>
          <w:szCs w:val="26"/>
        </w:rPr>
        <w:t>Bảng 1</w:t>
      </w:r>
      <w:r w:rsidR="00BB4E3C">
        <w:rPr>
          <w:color w:val="auto"/>
          <w:sz w:val="26"/>
          <w:szCs w:val="26"/>
          <w:lang w:val="vi-VN"/>
        </w:rPr>
        <w:t>2</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Mô tả API của Quy trình đăng kí vân tay và IoT</w:t>
      </w:r>
      <w:bookmarkEnd w:id="173"/>
      <w:bookmarkEnd w:id="174"/>
    </w:p>
    <w:p w14:paraId="2092C056" w14:textId="77777777" w:rsidR="000C5451" w:rsidRPr="004540B9" w:rsidRDefault="000C5451" w:rsidP="000C5451">
      <w:pPr>
        <w:pStyle w:val="Heading2"/>
        <w:ind w:hanging="426"/>
        <w:rPr>
          <w:rFonts w:ascii="Times New Roman" w:hAnsi="Times New Roman" w:cs="Times New Roman"/>
          <w:b/>
          <w:bCs/>
          <w:color w:val="auto"/>
          <w:sz w:val="26"/>
          <w:szCs w:val="26"/>
          <w:lang w:val="en-US"/>
        </w:rPr>
      </w:pPr>
      <w:bookmarkStart w:id="175" w:name="_Toc215742406"/>
      <w:r w:rsidRPr="004540B9">
        <w:rPr>
          <w:rFonts w:ascii="Times New Roman" w:hAnsi="Times New Roman" w:cs="Times New Roman"/>
          <w:b/>
          <w:bCs/>
          <w:color w:val="auto"/>
          <w:sz w:val="26"/>
          <w:szCs w:val="26"/>
          <w:lang w:val="en-US"/>
        </w:rPr>
        <w:lastRenderedPageBreak/>
        <w:t>4.3 Mô tả cài đặt hệ thống</w:t>
      </w:r>
      <w:bookmarkEnd w:id="175"/>
      <w:r w:rsidRPr="004540B9">
        <w:rPr>
          <w:rFonts w:ascii="Times New Roman" w:hAnsi="Times New Roman" w:cs="Times New Roman"/>
          <w:b/>
          <w:bCs/>
          <w:color w:val="auto"/>
          <w:sz w:val="26"/>
          <w:szCs w:val="26"/>
          <w:lang w:val="en-US"/>
        </w:rPr>
        <w:t xml:space="preserve"> </w:t>
      </w:r>
    </w:p>
    <w:p w14:paraId="38E9761D" w14:textId="77777777" w:rsidR="000C5451" w:rsidRPr="004540B9" w:rsidRDefault="000C5451" w:rsidP="000C5451">
      <w:pPr>
        <w:pStyle w:val="Heading3"/>
        <w:ind w:hanging="426"/>
        <w:rPr>
          <w:rFonts w:ascii="Times New Roman" w:hAnsi="Times New Roman" w:cs="Times New Roman"/>
          <w:b/>
          <w:color w:val="auto"/>
          <w:sz w:val="26"/>
          <w:szCs w:val="26"/>
          <w:lang w:val="en-US"/>
        </w:rPr>
      </w:pPr>
      <w:bookmarkStart w:id="176" w:name="_Toc215742407"/>
      <w:r w:rsidRPr="004540B9">
        <w:rPr>
          <w:rFonts w:ascii="Times New Roman" w:hAnsi="Times New Roman" w:cs="Times New Roman"/>
          <w:b/>
          <w:bCs/>
          <w:color w:val="auto"/>
          <w:sz w:val="26"/>
          <w:szCs w:val="26"/>
          <w:lang w:val="en-US"/>
        </w:rPr>
        <w:t xml:space="preserve">4.3.1 </w:t>
      </w:r>
      <w:r w:rsidRPr="004540B9">
        <w:rPr>
          <w:rFonts w:ascii="Times New Roman" w:hAnsi="Times New Roman" w:cs="Times New Roman"/>
          <w:b/>
          <w:color w:val="auto"/>
          <w:sz w:val="26"/>
          <w:szCs w:val="26"/>
          <w:lang w:val="en-US"/>
        </w:rPr>
        <w:t>Chuẩn bị môi trường</w:t>
      </w:r>
      <w:bookmarkEnd w:id="176"/>
    </w:p>
    <w:tbl>
      <w:tblPr>
        <w:tblStyle w:val="TableGrid"/>
        <w:tblW w:w="0" w:type="auto"/>
        <w:tblLook w:val="04A0" w:firstRow="1" w:lastRow="0" w:firstColumn="1" w:lastColumn="0" w:noHBand="0" w:noVBand="1"/>
      </w:tblPr>
      <w:tblGrid>
        <w:gridCol w:w="2170"/>
        <w:gridCol w:w="2746"/>
        <w:gridCol w:w="4100"/>
      </w:tblGrid>
      <w:tr w:rsidR="000C5451" w:rsidRPr="004540B9" w14:paraId="44F8A287" w14:textId="77777777" w:rsidTr="009F71AA">
        <w:tc>
          <w:tcPr>
            <w:tcW w:w="0" w:type="auto"/>
            <w:hideMark/>
          </w:tcPr>
          <w:p w14:paraId="6F650C53"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Thành phần</w:t>
            </w:r>
          </w:p>
        </w:tc>
        <w:tc>
          <w:tcPr>
            <w:tcW w:w="0" w:type="auto"/>
            <w:hideMark/>
          </w:tcPr>
          <w:p w14:paraId="1296CB89"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Phiên bản khuyến nghị</w:t>
            </w:r>
          </w:p>
        </w:tc>
        <w:tc>
          <w:tcPr>
            <w:tcW w:w="0" w:type="auto"/>
            <w:hideMark/>
          </w:tcPr>
          <w:p w14:paraId="3E0AF227"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Ghi chú</w:t>
            </w:r>
          </w:p>
        </w:tc>
      </w:tr>
      <w:tr w:rsidR="000C5451" w:rsidRPr="004540B9" w14:paraId="67F9AB82" w14:textId="77777777" w:rsidTr="009F71AA">
        <w:tc>
          <w:tcPr>
            <w:tcW w:w="0" w:type="auto"/>
            <w:hideMark/>
          </w:tcPr>
          <w:p w14:paraId="117FDF26"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Java JDK</w:t>
            </w:r>
          </w:p>
        </w:tc>
        <w:tc>
          <w:tcPr>
            <w:tcW w:w="0" w:type="auto"/>
            <w:hideMark/>
          </w:tcPr>
          <w:p w14:paraId="71A080EE"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21 (hoặc tối thiểu 17)</w:t>
            </w:r>
          </w:p>
        </w:tc>
        <w:tc>
          <w:tcPr>
            <w:tcW w:w="0" w:type="auto"/>
            <w:hideMark/>
          </w:tcPr>
          <w:p w14:paraId="357F1948"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Dùng cho Backend Spring Boot</w:t>
            </w:r>
          </w:p>
        </w:tc>
      </w:tr>
      <w:tr w:rsidR="000C5451" w:rsidRPr="004540B9" w14:paraId="5AEE6155" w14:textId="77777777" w:rsidTr="009F71AA">
        <w:tc>
          <w:tcPr>
            <w:tcW w:w="0" w:type="auto"/>
            <w:hideMark/>
          </w:tcPr>
          <w:p w14:paraId="70357796"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Maven</w:t>
            </w:r>
          </w:p>
        </w:tc>
        <w:tc>
          <w:tcPr>
            <w:tcW w:w="0" w:type="auto"/>
            <w:hideMark/>
          </w:tcPr>
          <w:p w14:paraId="4E399BC5"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3.9</w:t>
            </w:r>
          </w:p>
        </w:tc>
        <w:tc>
          <w:tcPr>
            <w:tcW w:w="0" w:type="auto"/>
            <w:hideMark/>
          </w:tcPr>
          <w:p w14:paraId="1319AC29"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Quản lý thư viện Java</w:t>
            </w:r>
          </w:p>
        </w:tc>
      </w:tr>
      <w:tr w:rsidR="000C5451" w:rsidRPr="004540B9" w14:paraId="5EEAF418" w14:textId="77777777" w:rsidTr="009F71AA">
        <w:tc>
          <w:tcPr>
            <w:tcW w:w="0" w:type="auto"/>
            <w:hideMark/>
          </w:tcPr>
          <w:p w14:paraId="0618DBD0"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Node.js</w:t>
            </w:r>
          </w:p>
        </w:tc>
        <w:tc>
          <w:tcPr>
            <w:tcW w:w="0" w:type="auto"/>
            <w:hideMark/>
          </w:tcPr>
          <w:p w14:paraId="02B57D8D"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18 LTS hoặc 20 LTS</w:t>
            </w:r>
          </w:p>
        </w:tc>
        <w:tc>
          <w:tcPr>
            <w:tcW w:w="0" w:type="auto"/>
            <w:hideMark/>
          </w:tcPr>
          <w:p w14:paraId="079E4C8A"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Môi trường chạy Frontend</w:t>
            </w:r>
          </w:p>
        </w:tc>
      </w:tr>
      <w:tr w:rsidR="000C5451" w:rsidRPr="004540B9" w14:paraId="7CAF63A7" w14:textId="77777777" w:rsidTr="009F71AA">
        <w:trPr>
          <w:trHeight w:val="429"/>
        </w:trPr>
        <w:tc>
          <w:tcPr>
            <w:tcW w:w="0" w:type="auto"/>
          </w:tcPr>
          <w:p w14:paraId="76A322C2" w14:textId="77777777" w:rsidR="000C5451" w:rsidRPr="004540B9" w:rsidRDefault="000C5451" w:rsidP="009F71AA">
            <w:pPr>
              <w:spacing w:line="288" w:lineRule="auto"/>
              <w:ind w:left="0" w:firstLine="34"/>
              <w:rPr>
                <w:rFonts w:ascii="Times New Roman" w:hAnsi="Times New Roman" w:cs="Times New Roman"/>
                <w:b/>
                <w:bCs/>
                <w:i/>
                <w:iCs/>
                <w:sz w:val="26"/>
                <w:szCs w:val="26"/>
                <w:lang w:val="en-CA"/>
              </w:rPr>
            </w:pPr>
            <w:r w:rsidRPr="004540B9">
              <w:rPr>
                <w:rFonts w:ascii="Times New Roman" w:hAnsi="Times New Roman" w:cs="Times New Roman"/>
                <w:b/>
                <w:bCs/>
                <w:i/>
                <w:iCs/>
                <w:sz w:val="26"/>
                <w:szCs w:val="26"/>
                <w:lang w:val="en-US"/>
              </w:rPr>
              <w:t>IntelliJ IDEA</w:t>
            </w:r>
          </w:p>
        </w:tc>
        <w:tc>
          <w:tcPr>
            <w:tcW w:w="0" w:type="auto"/>
          </w:tcPr>
          <w:p w14:paraId="6B796C87"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US"/>
              </w:rPr>
              <w:t>2023.x trở lên</w:t>
            </w:r>
          </w:p>
        </w:tc>
        <w:tc>
          <w:tcPr>
            <w:tcW w:w="0" w:type="auto"/>
          </w:tcPr>
          <w:p w14:paraId="2C456138"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US"/>
              </w:rPr>
              <w:t>IDE phát triển Backend</w:t>
            </w:r>
          </w:p>
        </w:tc>
      </w:tr>
      <w:tr w:rsidR="000C5451" w:rsidRPr="004540B9" w14:paraId="4A427F13" w14:textId="77777777" w:rsidTr="009F71AA">
        <w:tc>
          <w:tcPr>
            <w:tcW w:w="0" w:type="auto"/>
            <w:hideMark/>
          </w:tcPr>
          <w:p w14:paraId="6F8EF45A"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Angular CLI</w:t>
            </w:r>
          </w:p>
        </w:tc>
        <w:tc>
          <w:tcPr>
            <w:tcW w:w="0" w:type="auto"/>
            <w:hideMark/>
          </w:tcPr>
          <w:p w14:paraId="5A41161B"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16 trở lên</w:t>
            </w:r>
          </w:p>
        </w:tc>
        <w:tc>
          <w:tcPr>
            <w:tcW w:w="0" w:type="auto"/>
            <w:hideMark/>
          </w:tcPr>
          <w:p w14:paraId="0DF9FBEE"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Framework Frontend</w:t>
            </w:r>
          </w:p>
        </w:tc>
      </w:tr>
      <w:tr w:rsidR="000C5451" w:rsidRPr="004540B9" w14:paraId="53224B72" w14:textId="77777777" w:rsidTr="009F71AA">
        <w:tc>
          <w:tcPr>
            <w:tcW w:w="0" w:type="auto"/>
            <w:hideMark/>
          </w:tcPr>
          <w:p w14:paraId="7411DCC8"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US"/>
              </w:rPr>
              <w:t>SQL Server</w:t>
            </w:r>
          </w:p>
        </w:tc>
        <w:tc>
          <w:tcPr>
            <w:tcW w:w="0" w:type="auto"/>
            <w:hideMark/>
          </w:tcPr>
          <w:p w14:paraId="6C4FDF89"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US"/>
              </w:rPr>
              <w:t>2019 hoặc 2022</w:t>
            </w:r>
          </w:p>
        </w:tc>
        <w:tc>
          <w:tcPr>
            <w:tcW w:w="0" w:type="auto"/>
            <w:hideMark/>
          </w:tcPr>
          <w:p w14:paraId="4F3F86C6"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US"/>
              </w:rPr>
              <w:t>Hệ quản trị cơ sở dữ liệu</w:t>
            </w:r>
          </w:p>
        </w:tc>
      </w:tr>
      <w:tr w:rsidR="000C5451" w:rsidRPr="004540B9" w14:paraId="43BEAE22" w14:textId="77777777" w:rsidTr="009F71AA">
        <w:tc>
          <w:tcPr>
            <w:tcW w:w="0" w:type="auto"/>
            <w:hideMark/>
          </w:tcPr>
          <w:p w14:paraId="65B5355F"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Arduino IDE</w:t>
            </w:r>
          </w:p>
        </w:tc>
        <w:tc>
          <w:tcPr>
            <w:tcW w:w="0" w:type="auto"/>
            <w:hideMark/>
          </w:tcPr>
          <w:p w14:paraId="73CD58FF"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2.x</w:t>
            </w:r>
          </w:p>
        </w:tc>
        <w:tc>
          <w:tcPr>
            <w:tcW w:w="0" w:type="auto"/>
            <w:hideMark/>
          </w:tcPr>
          <w:p w14:paraId="27DC2686"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Lập trình cho mạch ESP32</w:t>
            </w:r>
          </w:p>
        </w:tc>
      </w:tr>
      <w:tr w:rsidR="000C5451" w:rsidRPr="004540B9" w14:paraId="7F64336E" w14:textId="77777777" w:rsidTr="009F71AA">
        <w:tc>
          <w:tcPr>
            <w:tcW w:w="0" w:type="auto"/>
            <w:hideMark/>
          </w:tcPr>
          <w:p w14:paraId="052B24D3"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b/>
                <w:bCs/>
                <w:i/>
                <w:iCs/>
                <w:sz w:val="26"/>
                <w:szCs w:val="26"/>
                <w:lang w:val="en-CA"/>
              </w:rPr>
              <w:t>Tài khoản Google</w:t>
            </w:r>
          </w:p>
        </w:tc>
        <w:tc>
          <w:tcPr>
            <w:tcW w:w="0" w:type="auto"/>
            <w:hideMark/>
          </w:tcPr>
          <w:p w14:paraId="6330574A" w14:textId="77777777" w:rsidR="000C5451" w:rsidRPr="004540B9" w:rsidRDefault="000C5451" w:rsidP="009F71AA">
            <w:pPr>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Bắt buộc</w:t>
            </w:r>
          </w:p>
        </w:tc>
        <w:tc>
          <w:tcPr>
            <w:tcW w:w="0" w:type="auto"/>
            <w:hideMark/>
          </w:tcPr>
          <w:p w14:paraId="5091AB44" w14:textId="77777777" w:rsidR="000C5451" w:rsidRPr="004540B9" w:rsidRDefault="000C5451" w:rsidP="004F624F">
            <w:pPr>
              <w:keepNext/>
              <w:spacing w:line="288" w:lineRule="auto"/>
              <w:ind w:left="0" w:firstLine="34"/>
              <w:rPr>
                <w:rFonts w:ascii="Times New Roman" w:hAnsi="Times New Roman" w:cs="Times New Roman"/>
                <w:i/>
                <w:iCs/>
                <w:sz w:val="26"/>
                <w:szCs w:val="26"/>
                <w:lang w:val="en-CA"/>
              </w:rPr>
            </w:pPr>
            <w:r w:rsidRPr="004540B9">
              <w:rPr>
                <w:rFonts w:ascii="Times New Roman" w:hAnsi="Times New Roman" w:cs="Times New Roman"/>
                <w:i/>
                <w:iCs/>
                <w:sz w:val="26"/>
                <w:szCs w:val="26"/>
                <w:lang w:val="en-CA"/>
              </w:rPr>
              <w:t>Dùng cho Gemini AI và SMTP Gmail</w:t>
            </w:r>
          </w:p>
        </w:tc>
      </w:tr>
    </w:tbl>
    <w:p w14:paraId="4A83177A" w14:textId="7E0F8BC6" w:rsidR="004F624F" w:rsidRPr="004540B9" w:rsidRDefault="004F624F" w:rsidP="004F624F">
      <w:pPr>
        <w:pStyle w:val="Caption"/>
        <w:jc w:val="center"/>
        <w:rPr>
          <w:color w:val="auto"/>
          <w:sz w:val="26"/>
          <w:szCs w:val="26"/>
        </w:rPr>
      </w:pPr>
      <w:bookmarkStart w:id="177" w:name="_Toc215821895"/>
      <w:bookmarkStart w:id="178" w:name="_Toc216018967"/>
      <w:r w:rsidRPr="004540B9">
        <w:rPr>
          <w:color w:val="auto"/>
          <w:sz w:val="26"/>
          <w:szCs w:val="26"/>
        </w:rPr>
        <w:t>Bảng 1</w:t>
      </w:r>
      <w:r w:rsidR="00BB4E3C">
        <w:rPr>
          <w:color w:val="auto"/>
          <w:sz w:val="26"/>
          <w:szCs w:val="26"/>
          <w:lang w:val="vi-VN"/>
        </w:rPr>
        <w:t>3</w:t>
      </w:r>
      <w:r w:rsidRPr="004540B9">
        <w:rPr>
          <w:color w:val="auto"/>
          <w:sz w:val="26"/>
          <w:szCs w:val="26"/>
        </w:rPr>
        <w:fldChar w:fldCharType="begin"/>
      </w:r>
      <w:r w:rsidRPr="004540B9">
        <w:rPr>
          <w:color w:val="auto"/>
          <w:sz w:val="26"/>
          <w:szCs w:val="26"/>
        </w:rPr>
        <w:instrText xml:space="preserve"> SEQ Bảng \* ARABIC </w:instrText>
      </w:r>
      <w:r w:rsidRPr="004540B9">
        <w:rPr>
          <w:color w:val="auto"/>
          <w:sz w:val="26"/>
          <w:szCs w:val="26"/>
        </w:rPr>
        <w:fldChar w:fldCharType="separate"/>
      </w:r>
      <w:r w:rsidRPr="004540B9">
        <w:rPr>
          <w:color w:val="auto"/>
          <w:sz w:val="26"/>
          <w:szCs w:val="26"/>
        </w:rPr>
        <w:fldChar w:fldCharType="end"/>
      </w:r>
      <w:r w:rsidRPr="004540B9">
        <w:rPr>
          <w:color w:val="auto"/>
          <w:sz w:val="26"/>
          <w:szCs w:val="26"/>
        </w:rPr>
        <w:t>: Bảng môi trường hệ thống</w:t>
      </w:r>
      <w:bookmarkEnd w:id="177"/>
      <w:bookmarkEnd w:id="178"/>
    </w:p>
    <w:p w14:paraId="602863BA" w14:textId="77777777" w:rsidR="000C5451" w:rsidRPr="004540B9" w:rsidRDefault="000C5451" w:rsidP="000C5451">
      <w:pPr>
        <w:pStyle w:val="Heading3"/>
        <w:ind w:hanging="426"/>
        <w:rPr>
          <w:rFonts w:ascii="Times New Roman" w:hAnsi="Times New Roman" w:cs="Times New Roman"/>
          <w:i/>
          <w:color w:val="auto"/>
          <w:sz w:val="26"/>
          <w:szCs w:val="26"/>
          <w:lang w:val="en-US"/>
        </w:rPr>
      </w:pPr>
      <w:bookmarkStart w:id="179" w:name="_Toc215742408"/>
      <w:r w:rsidRPr="004540B9">
        <w:rPr>
          <w:rFonts w:ascii="Times New Roman" w:hAnsi="Times New Roman" w:cs="Times New Roman"/>
          <w:b/>
          <w:color w:val="auto"/>
          <w:sz w:val="26"/>
          <w:szCs w:val="26"/>
          <w:lang w:val="en-CA"/>
        </w:rPr>
        <w:t>4.3.2 Thiết lập Database (SQL Server)</w:t>
      </w:r>
      <w:bookmarkEnd w:id="179"/>
    </w:p>
    <w:p w14:paraId="0886BDD3" w14:textId="77777777" w:rsidR="000C5451" w:rsidRPr="004540B9" w:rsidRDefault="000C5451" w:rsidP="000C5451">
      <w:pPr>
        <w:spacing w:line="288" w:lineRule="auto"/>
        <w:ind w:left="709" w:hanging="1"/>
        <w:rPr>
          <w:rFonts w:ascii="Times New Roman" w:hAnsi="Times New Roman" w:cs="Times New Roman"/>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Cài đặt và Công cụ</w:t>
      </w:r>
    </w:p>
    <w:p w14:paraId="342D06AB" w14:textId="77777777" w:rsidR="000C5451" w:rsidRPr="004540B9" w:rsidRDefault="000C5451" w:rsidP="00265B70">
      <w:pPr>
        <w:pStyle w:val="ListParagraph"/>
        <w:numPr>
          <w:ilvl w:val="0"/>
          <w:numId w:val="35"/>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Cài đặt Microsoft SQL Server (Developer hoặc Express edition)</w:t>
      </w:r>
    </w:p>
    <w:p w14:paraId="3E659EBF" w14:textId="77777777" w:rsidR="000C5451" w:rsidRPr="004540B9" w:rsidRDefault="000C5451" w:rsidP="00265B70">
      <w:pPr>
        <w:pStyle w:val="ListParagraph"/>
        <w:numPr>
          <w:ilvl w:val="0"/>
          <w:numId w:val="35"/>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Cài đặt SSMS (SQL Server Management Studio) hoặc Azure Data Studio để quản lý.</w:t>
      </w:r>
    </w:p>
    <w:p w14:paraId="5B87C9F2" w14:textId="77777777" w:rsidR="000C5451" w:rsidRPr="004540B9" w:rsidRDefault="000C5451" w:rsidP="00265B70">
      <w:pPr>
        <w:pStyle w:val="ListParagraph"/>
        <w:numPr>
          <w:ilvl w:val="0"/>
          <w:numId w:val="35"/>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Quan trọng: Đảm bảo TCP/IP đã được bật trong </w:t>
      </w:r>
      <w:r w:rsidRPr="004540B9">
        <w:rPr>
          <w:rFonts w:ascii="Times New Roman" w:hAnsi="Times New Roman" w:cs="Times New Roman"/>
          <w:i/>
          <w:iCs/>
          <w:sz w:val="26"/>
          <w:szCs w:val="26"/>
          <w:lang w:val="en-CA"/>
        </w:rPr>
        <w:t>Sql Server Configuration Manager</w:t>
      </w:r>
      <w:r w:rsidRPr="004540B9">
        <w:rPr>
          <w:rFonts w:ascii="Times New Roman" w:hAnsi="Times New Roman" w:cs="Times New Roman"/>
          <w:sz w:val="26"/>
          <w:szCs w:val="26"/>
          <w:lang w:val="en-CA"/>
        </w:rPr>
        <w:t xml:space="preserve"> và cổng mặc định là 1433.</w:t>
      </w:r>
    </w:p>
    <w:p w14:paraId="035B2A7A" w14:textId="77777777" w:rsidR="000C5451" w:rsidRPr="004540B9" w:rsidRDefault="000C5451" w:rsidP="000C5451">
      <w:pPr>
        <w:spacing w:line="288" w:lineRule="auto"/>
        <w:ind w:left="709" w:hanging="1"/>
        <w:rPr>
          <w:rFonts w:ascii="Times New Roman" w:hAnsi="Times New Roman" w:cs="Times New Roman"/>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Tạo Database Mở SSMS, kết nối vào server và chạy câu lệnh sau để tạo database:</w:t>
      </w:r>
    </w:p>
    <w:p w14:paraId="5B792A77" w14:textId="77777777" w:rsidR="000C5451" w:rsidRPr="004540B9" w:rsidRDefault="000C5451" w:rsidP="00265B70">
      <w:pPr>
        <w:pStyle w:val="ListParagraph"/>
        <w:numPr>
          <w:ilvl w:val="0"/>
          <w:numId w:val="36"/>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CREATE DATABASE FinalProjectDB CHARACTER SET utf8mb4 COLLATE utf8mb4_unicode_ci;</w:t>
      </w:r>
    </w:p>
    <w:p w14:paraId="525EEE26" w14:textId="77777777" w:rsidR="000C5451" w:rsidRPr="004540B9" w:rsidRDefault="000C5451" w:rsidP="000C5451">
      <w:pPr>
        <w:spacing w:line="288" w:lineRule="auto"/>
        <w:ind w:left="709" w:hanging="1"/>
        <w:rPr>
          <w:rFonts w:ascii="Times New Roman" w:hAnsi="Times New Roman" w:cs="Times New Roman"/>
          <w:sz w:val="26"/>
          <w:szCs w:val="26"/>
          <w:lang w:val="en-CA"/>
        </w:rPr>
      </w:pPr>
      <w:r w:rsidRPr="004540B9">
        <w:rPr>
          <w:rFonts w:ascii="Times New Roman" w:hAnsi="Times New Roman" w:cs="Times New Roman"/>
          <w:b/>
          <w:sz w:val="26"/>
          <w:szCs w:val="26"/>
          <w:lang w:val="en-US"/>
        </w:rPr>
        <w:t>Bước 3:</w:t>
      </w:r>
      <w:r w:rsidRPr="004540B9">
        <w:rPr>
          <w:rFonts w:ascii="Times New Roman" w:hAnsi="Times New Roman" w:cs="Times New Roman"/>
          <w:sz w:val="26"/>
          <w:szCs w:val="26"/>
          <w:lang w:val="en-US"/>
        </w:rPr>
        <w:t xml:space="preserve"> Cấu hình Đảm bảo MySQL service đang chạy ở cổng mặc định 3306.</w:t>
      </w:r>
    </w:p>
    <w:p w14:paraId="1EE2F642" w14:textId="77777777" w:rsidR="000C5451" w:rsidRPr="004540B9" w:rsidRDefault="000C5451" w:rsidP="000C5451">
      <w:pPr>
        <w:pStyle w:val="Heading3"/>
        <w:ind w:hanging="426"/>
        <w:rPr>
          <w:rFonts w:ascii="Times New Roman" w:hAnsi="Times New Roman" w:cs="Times New Roman"/>
          <w:b/>
          <w:color w:val="auto"/>
          <w:sz w:val="26"/>
          <w:szCs w:val="26"/>
          <w:lang w:val="en-CA"/>
        </w:rPr>
      </w:pPr>
      <w:bookmarkStart w:id="180" w:name="_Toc215742409"/>
      <w:r w:rsidRPr="004540B9">
        <w:rPr>
          <w:rFonts w:ascii="Times New Roman" w:hAnsi="Times New Roman" w:cs="Times New Roman"/>
          <w:b/>
          <w:bCs/>
          <w:color w:val="auto"/>
          <w:sz w:val="26"/>
          <w:szCs w:val="26"/>
          <w:lang w:val="en-US"/>
        </w:rPr>
        <w:t xml:space="preserve">4.3.3 </w:t>
      </w:r>
      <w:r w:rsidRPr="004540B9">
        <w:rPr>
          <w:rFonts w:ascii="Times New Roman" w:hAnsi="Times New Roman" w:cs="Times New Roman"/>
          <w:b/>
          <w:color w:val="auto"/>
          <w:sz w:val="26"/>
          <w:szCs w:val="26"/>
          <w:lang w:val="en-CA"/>
        </w:rPr>
        <w:t>Thiết lập Backend (Spring Boot)</w:t>
      </w:r>
      <w:bookmarkEnd w:id="180"/>
    </w:p>
    <w:p w14:paraId="040DFC46"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Mở dự án Sử dụng IntelliJ IDEA để mở thư mục source code backend.</w:t>
      </w:r>
    </w:p>
    <w:p w14:paraId="2793C90C"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Cấu hình file application.properties Vào đường dẫn src/main/resources/application.properties và cập nhật các thông số sau:</w:t>
      </w:r>
    </w:p>
    <w:p w14:paraId="6B948D00" w14:textId="77777777" w:rsidR="000C5451" w:rsidRPr="004540B9" w:rsidRDefault="000C5451" w:rsidP="00265B70">
      <w:pPr>
        <w:pStyle w:val="ListParagraph"/>
        <w:numPr>
          <w:ilvl w:val="0"/>
          <w:numId w:val="36"/>
        </w:numPr>
        <w:spacing w:line="288" w:lineRule="auto"/>
        <w:rPr>
          <w:rFonts w:ascii="Times New Roman" w:hAnsi="Times New Roman" w:cs="Times New Roman"/>
          <w:b/>
          <w:sz w:val="26"/>
          <w:szCs w:val="26"/>
          <w:lang w:val="en-CA"/>
        </w:rPr>
      </w:pPr>
      <w:r w:rsidRPr="004540B9">
        <w:rPr>
          <w:rFonts w:ascii="Times New Roman" w:hAnsi="Times New Roman" w:cs="Times New Roman"/>
          <w:b/>
          <w:sz w:val="26"/>
          <w:szCs w:val="26"/>
          <w:lang w:val="en-CA"/>
        </w:rPr>
        <w:t>Cấu hình Database:</w:t>
      </w:r>
    </w:p>
    <w:p w14:paraId="3CF22951" w14:textId="77777777" w:rsidR="000C5451" w:rsidRPr="004540B9" w:rsidRDefault="000C5451" w:rsidP="00265B70">
      <w:pPr>
        <w:pStyle w:val="ListParagraph"/>
        <w:numPr>
          <w:ilvl w:val="0"/>
          <w:numId w:val="37"/>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spring.datasource.url=jdbc:mysql://localhost:3306/FinalProjectDB?useSSL=false&amp;serverTimezone=UTC&amp;allowPublicKeyRetrieval=true</w:t>
      </w:r>
    </w:p>
    <w:p w14:paraId="3127ED0E" w14:textId="77777777" w:rsidR="000C5451" w:rsidRPr="004540B9" w:rsidRDefault="000C5451" w:rsidP="00265B70">
      <w:pPr>
        <w:pStyle w:val="ListParagraph"/>
        <w:numPr>
          <w:ilvl w:val="0"/>
          <w:numId w:val="37"/>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lastRenderedPageBreak/>
        <w:t>spring.datasource.username=root</w:t>
      </w:r>
    </w:p>
    <w:p w14:paraId="63BE09C0" w14:textId="77777777" w:rsidR="000C5451" w:rsidRPr="004540B9" w:rsidRDefault="000C5451" w:rsidP="00265B70">
      <w:pPr>
        <w:pStyle w:val="ListParagraph"/>
        <w:numPr>
          <w:ilvl w:val="0"/>
          <w:numId w:val="37"/>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spring.datasource.password=MAT_KHAU_CUA_BAN</w:t>
      </w:r>
    </w:p>
    <w:p w14:paraId="0C88F886" w14:textId="77777777" w:rsidR="000C5451" w:rsidRPr="004540B9" w:rsidRDefault="000C5451" w:rsidP="00265B70">
      <w:pPr>
        <w:pStyle w:val="ListParagraph"/>
        <w:numPr>
          <w:ilvl w:val="0"/>
          <w:numId w:val="37"/>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spring.jpa.hibernate.ddl-auto=update</w:t>
      </w:r>
    </w:p>
    <w:p w14:paraId="7DB2E420" w14:textId="77777777" w:rsidR="000C5451" w:rsidRPr="004540B9" w:rsidRDefault="000C5451" w:rsidP="00265B70">
      <w:pPr>
        <w:pStyle w:val="ListParagraph"/>
        <w:numPr>
          <w:ilvl w:val="0"/>
          <w:numId w:val="36"/>
        </w:numPr>
        <w:spacing w:line="288" w:lineRule="auto"/>
        <w:rPr>
          <w:rFonts w:ascii="Times New Roman" w:hAnsi="Times New Roman" w:cs="Times New Roman"/>
          <w:b/>
          <w:sz w:val="26"/>
          <w:szCs w:val="26"/>
          <w:lang w:val="en-CA"/>
        </w:rPr>
      </w:pPr>
      <w:r w:rsidRPr="004540B9">
        <w:rPr>
          <w:rFonts w:ascii="Times New Roman" w:hAnsi="Times New Roman" w:cs="Times New Roman"/>
          <w:b/>
          <w:sz w:val="26"/>
          <w:szCs w:val="26"/>
          <w:lang w:val="en-US"/>
        </w:rPr>
        <w:t>Cấu hình bảo mật JWT:</w:t>
      </w:r>
    </w:p>
    <w:p w14:paraId="52E68959" w14:textId="77777777" w:rsidR="000C5451" w:rsidRPr="004540B9" w:rsidRDefault="000C5451" w:rsidP="00265B70">
      <w:pPr>
        <w:pStyle w:val="ListParagraph"/>
        <w:numPr>
          <w:ilvl w:val="0"/>
          <w:numId w:val="38"/>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jwt.secret=CHUOI_BI_MAT_NGAU_NHIEN_IT_NHAT_32_KY_TU</w:t>
      </w:r>
    </w:p>
    <w:p w14:paraId="7130008F" w14:textId="77777777" w:rsidR="000C5451" w:rsidRPr="004540B9" w:rsidRDefault="000C5451" w:rsidP="00265B70">
      <w:pPr>
        <w:pStyle w:val="ListParagraph"/>
        <w:numPr>
          <w:ilvl w:val="0"/>
          <w:numId w:val="38"/>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jwt.expiration=86400000</w:t>
      </w:r>
    </w:p>
    <w:p w14:paraId="599256FF" w14:textId="77777777" w:rsidR="000C5451" w:rsidRPr="004540B9" w:rsidRDefault="000C5451" w:rsidP="00265B70">
      <w:pPr>
        <w:pStyle w:val="ListParagraph"/>
        <w:numPr>
          <w:ilvl w:val="0"/>
          <w:numId w:val="36"/>
        </w:numPr>
        <w:spacing w:line="288" w:lineRule="auto"/>
        <w:rPr>
          <w:rFonts w:ascii="Times New Roman" w:hAnsi="Times New Roman" w:cs="Times New Roman"/>
          <w:b/>
          <w:sz w:val="26"/>
          <w:szCs w:val="26"/>
          <w:lang w:val="en-CA"/>
        </w:rPr>
      </w:pPr>
      <w:r w:rsidRPr="004540B9">
        <w:rPr>
          <w:rFonts w:ascii="Times New Roman" w:hAnsi="Times New Roman" w:cs="Times New Roman"/>
          <w:b/>
          <w:sz w:val="26"/>
          <w:szCs w:val="26"/>
          <w:lang w:val="en-US"/>
        </w:rPr>
        <w:t>Cấu hình Gemini AI:</w:t>
      </w:r>
    </w:p>
    <w:p w14:paraId="5E2067F3" w14:textId="77777777" w:rsidR="000C5451" w:rsidRPr="004540B9" w:rsidRDefault="000C5451" w:rsidP="00265B70">
      <w:pPr>
        <w:pStyle w:val="ListParagraph"/>
        <w:numPr>
          <w:ilvl w:val="0"/>
          <w:numId w:val="39"/>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gemini.api.key=KHOA_API_GEMINI_CUA_BAN</w:t>
      </w:r>
    </w:p>
    <w:p w14:paraId="1C40C406" w14:textId="77777777" w:rsidR="000C5451" w:rsidRPr="004540B9" w:rsidRDefault="000C5451" w:rsidP="00265B70">
      <w:pPr>
        <w:pStyle w:val="ListParagraph"/>
        <w:numPr>
          <w:ilvl w:val="0"/>
          <w:numId w:val="39"/>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gemini.api.url=https://generativelanguage.googleapis.com/v1beta/models/gemini-pro:generateContent</w:t>
      </w:r>
    </w:p>
    <w:p w14:paraId="7BACDF7C" w14:textId="77777777" w:rsidR="000C5451" w:rsidRPr="004540B9" w:rsidRDefault="000C5451" w:rsidP="00265B70">
      <w:pPr>
        <w:pStyle w:val="ListParagraph"/>
        <w:numPr>
          <w:ilvl w:val="0"/>
          <w:numId w:val="36"/>
        </w:numPr>
        <w:spacing w:line="288" w:lineRule="auto"/>
        <w:rPr>
          <w:rFonts w:ascii="Times New Roman" w:hAnsi="Times New Roman" w:cs="Times New Roman"/>
          <w:b/>
          <w:sz w:val="26"/>
          <w:szCs w:val="26"/>
          <w:lang w:val="en-CA"/>
        </w:rPr>
      </w:pPr>
      <w:r w:rsidRPr="004540B9">
        <w:rPr>
          <w:rFonts w:ascii="Times New Roman" w:hAnsi="Times New Roman" w:cs="Times New Roman"/>
          <w:b/>
          <w:sz w:val="26"/>
          <w:szCs w:val="26"/>
          <w:lang w:val="en-US"/>
        </w:rPr>
        <w:t>Cấu hình Email (Gmail):</w:t>
      </w:r>
    </w:p>
    <w:p w14:paraId="320698ED"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spring.mail.host=smtp.gmail.com</w:t>
      </w:r>
    </w:p>
    <w:p w14:paraId="42257FC2"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spring.mail.port=587</w:t>
      </w:r>
    </w:p>
    <w:p w14:paraId="33A31024"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spring.mail.username=DIA_CHI_EMAIL_CUA_BAN@gmail.com</w:t>
      </w:r>
    </w:p>
    <w:p w14:paraId="11AF06AE"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sv-SE"/>
        </w:rPr>
      </w:pPr>
      <w:r w:rsidRPr="004540B9">
        <w:rPr>
          <w:rFonts w:ascii="Times New Roman" w:hAnsi="Times New Roman" w:cs="Times New Roman"/>
          <w:sz w:val="26"/>
          <w:szCs w:val="26"/>
          <w:lang w:val="sv-SE"/>
        </w:rPr>
        <w:t>spring.mail.password=MAT_KHAU_UNG_DUNG_16_KY_TU</w:t>
      </w:r>
    </w:p>
    <w:p w14:paraId="029FED46"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spring.mail.properties.mail.smtp.auth=true</w:t>
      </w:r>
    </w:p>
    <w:p w14:paraId="4C5E426A" w14:textId="77777777" w:rsidR="000C5451" w:rsidRPr="004540B9" w:rsidRDefault="000C5451" w:rsidP="00265B70">
      <w:pPr>
        <w:pStyle w:val="ListParagraph"/>
        <w:numPr>
          <w:ilvl w:val="0"/>
          <w:numId w:val="40"/>
        </w:numPr>
        <w:spacing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spring.mail.properties.mail.smtp.starttls.enable=true</w:t>
      </w:r>
    </w:p>
    <w:p w14:paraId="5726A7E3"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b/>
          <w:sz w:val="26"/>
          <w:szCs w:val="26"/>
          <w:lang w:val="en-US"/>
        </w:rPr>
        <w:t>Bước 3:</w:t>
      </w:r>
      <w:r w:rsidRPr="004540B9">
        <w:rPr>
          <w:rFonts w:ascii="Times New Roman" w:hAnsi="Times New Roman" w:cs="Times New Roman"/>
          <w:sz w:val="26"/>
          <w:szCs w:val="26"/>
          <w:lang w:val="en-US"/>
        </w:rPr>
        <w:t xml:space="preserve"> Build dự án Mở terminal tại thư mục gốc của backend và chạy lệnh:</w:t>
      </w:r>
    </w:p>
    <w:p w14:paraId="010395F9"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sz w:val="26"/>
          <w:szCs w:val="26"/>
          <w:lang w:val="en-CA"/>
        </w:rPr>
        <w:tab/>
        <w:t>mvn clean install</w:t>
      </w:r>
    </w:p>
    <w:p w14:paraId="019D1128" w14:textId="77777777" w:rsidR="000C5451" w:rsidRPr="004540B9" w:rsidRDefault="000C5451" w:rsidP="000C5451">
      <w:pPr>
        <w:spacing w:line="288" w:lineRule="auto"/>
        <w:ind w:hanging="426"/>
        <w:rPr>
          <w:rFonts w:ascii="Times New Roman" w:hAnsi="Times New Roman" w:cs="Times New Roman"/>
          <w:sz w:val="26"/>
          <w:szCs w:val="26"/>
          <w:lang w:val="en-US"/>
        </w:rPr>
      </w:pPr>
      <w:r w:rsidRPr="004540B9">
        <w:rPr>
          <w:rFonts w:ascii="Times New Roman" w:hAnsi="Times New Roman" w:cs="Times New Roman"/>
          <w:b/>
          <w:sz w:val="26"/>
          <w:szCs w:val="26"/>
          <w:lang w:val="en-US"/>
        </w:rPr>
        <w:t>Bước 4:</w:t>
      </w:r>
      <w:r w:rsidRPr="004540B9">
        <w:rPr>
          <w:rFonts w:ascii="Times New Roman" w:hAnsi="Times New Roman" w:cs="Times New Roman"/>
          <w:sz w:val="26"/>
          <w:szCs w:val="26"/>
          <w:lang w:val="en-US"/>
        </w:rPr>
        <w:t xml:space="preserve"> Chạy Backend Chạy lệnh sau để khởi động server:</w:t>
      </w:r>
    </w:p>
    <w:p w14:paraId="01A7D8A5"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sz w:val="26"/>
          <w:szCs w:val="26"/>
          <w:lang w:val="en-CA"/>
        </w:rPr>
        <w:tab/>
        <w:t>mvn spring-</w:t>
      </w:r>
      <w:proofErr w:type="gramStart"/>
      <w:r w:rsidRPr="004540B9">
        <w:rPr>
          <w:rFonts w:ascii="Times New Roman" w:hAnsi="Times New Roman" w:cs="Times New Roman"/>
          <w:sz w:val="26"/>
          <w:szCs w:val="26"/>
          <w:lang w:val="en-CA"/>
        </w:rPr>
        <w:t>boot:run</w:t>
      </w:r>
      <w:proofErr w:type="gramEnd"/>
    </w:p>
    <w:p w14:paraId="1F2ED7E5" w14:textId="77777777" w:rsidR="000C5451" w:rsidRPr="004540B9" w:rsidRDefault="000C5451" w:rsidP="000C5451">
      <w:pPr>
        <w:spacing w:line="288" w:lineRule="auto"/>
        <w:ind w:hanging="426"/>
        <w:rPr>
          <w:rFonts w:ascii="Times New Roman" w:hAnsi="Times New Roman" w:cs="Times New Roman"/>
          <w:sz w:val="26"/>
          <w:szCs w:val="26"/>
          <w:lang w:val="en-CA"/>
        </w:rPr>
      </w:pPr>
      <w:r w:rsidRPr="004540B9">
        <w:rPr>
          <w:rFonts w:ascii="Times New Roman" w:hAnsi="Times New Roman" w:cs="Times New Roman"/>
          <w:sz w:val="26"/>
          <w:szCs w:val="26"/>
          <w:lang w:val="en-CA"/>
        </w:rPr>
        <w:tab/>
        <w:t xml:space="preserve">Hệ thống backend sẽ hoạt động tại địa chỉ: </w:t>
      </w:r>
      <w:hyperlink r:id="rId35" w:history="1">
        <w:r w:rsidRPr="004540B9">
          <w:rPr>
            <w:rStyle w:val="Hyperlink"/>
            <w:rFonts w:ascii="Times New Roman" w:hAnsi="Times New Roman" w:cs="Times New Roman"/>
            <w:color w:val="auto"/>
            <w:sz w:val="26"/>
            <w:szCs w:val="26"/>
            <w:lang w:val="en-CA"/>
          </w:rPr>
          <w:t>http://localhost:8080</w:t>
        </w:r>
      </w:hyperlink>
    </w:p>
    <w:p w14:paraId="631D1BE4" w14:textId="77777777" w:rsidR="000C5451" w:rsidRPr="004540B9" w:rsidRDefault="000C5451" w:rsidP="000C5451">
      <w:pPr>
        <w:pStyle w:val="Heading3"/>
        <w:ind w:hanging="426"/>
        <w:rPr>
          <w:rFonts w:ascii="Times New Roman" w:hAnsi="Times New Roman" w:cs="Times New Roman"/>
          <w:b/>
          <w:color w:val="auto"/>
          <w:sz w:val="26"/>
          <w:szCs w:val="26"/>
          <w:lang w:val="en-CA"/>
        </w:rPr>
      </w:pPr>
      <w:bookmarkStart w:id="181" w:name="_Toc215742410"/>
      <w:r w:rsidRPr="004540B9">
        <w:rPr>
          <w:rFonts w:ascii="Times New Roman" w:hAnsi="Times New Roman" w:cs="Times New Roman"/>
          <w:b/>
          <w:bCs/>
          <w:color w:val="auto"/>
          <w:sz w:val="26"/>
          <w:szCs w:val="26"/>
          <w:lang w:val="en-CA"/>
        </w:rPr>
        <w:t>4.</w:t>
      </w:r>
      <w:r w:rsidRPr="004540B9">
        <w:rPr>
          <w:rFonts w:ascii="Times New Roman" w:hAnsi="Times New Roman" w:cs="Times New Roman"/>
          <w:b/>
          <w:color w:val="auto"/>
          <w:sz w:val="26"/>
          <w:szCs w:val="26"/>
          <w:lang w:val="en-CA"/>
        </w:rPr>
        <w:t>3.</w:t>
      </w:r>
      <w:r w:rsidRPr="004540B9">
        <w:rPr>
          <w:rFonts w:ascii="Times New Roman" w:hAnsi="Times New Roman" w:cs="Times New Roman"/>
          <w:b/>
          <w:bCs/>
          <w:color w:val="auto"/>
          <w:sz w:val="26"/>
          <w:szCs w:val="26"/>
          <w:lang w:val="en-CA"/>
        </w:rPr>
        <w:t>4</w:t>
      </w:r>
      <w:r w:rsidRPr="004540B9">
        <w:rPr>
          <w:rFonts w:ascii="Times New Roman" w:hAnsi="Times New Roman" w:cs="Times New Roman"/>
          <w:b/>
          <w:color w:val="auto"/>
          <w:sz w:val="26"/>
          <w:szCs w:val="26"/>
          <w:lang w:val="en-CA"/>
        </w:rPr>
        <w:t xml:space="preserve"> Thiết lập Frontend (Angular)</w:t>
      </w:r>
      <w:bookmarkEnd w:id="181"/>
    </w:p>
    <w:p w14:paraId="6EC3DBCB" w14:textId="77777777" w:rsidR="000C5451" w:rsidRPr="004540B9" w:rsidRDefault="000C5451" w:rsidP="000C5451">
      <w:pPr>
        <w:spacing w:line="288" w:lineRule="auto"/>
        <w:ind w:left="1561" w:hanging="426"/>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Cài đặt Angular CLI Nếu máy chưa có, chạy lệnh:</w:t>
      </w:r>
    </w:p>
    <w:p w14:paraId="6AD3FAB9" w14:textId="77777777" w:rsidR="000C5451" w:rsidRPr="004540B9" w:rsidRDefault="000C5451" w:rsidP="000C5451">
      <w:pPr>
        <w:spacing w:line="288" w:lineRule="auto"/>
        <w:ind w:left="1561"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tab/>
        <w:t>npm install -g @angular/cli</w:t>
      </w:r>
    </w:p>
    <w:p w14:paraId="61466E56" w14:textId="77777777" w:rsidR="000C5451" w:rsidRPr="004540B9" w:rsidRDefault="000C5451" w:rsidP="000C5451">
      <w:pPr>
        <w:spacing w:line="288" w:lineRule="auto"/>
        <w:ind w:left="1561" w:hanging="426"/>
        <w:rPr>
          <w:rFonts w:ascii="Times New Roman" w:hAnsi="Times New Roman" w:cs="Times New Roman"/>
          <w:b/>
          <w:sz w:val="26"/>
          <w:szCs w:val="26"/>
          <w:lang w:val="en-CA"/>
        </w:rPr>
      </w:pPr>
      <w:r w:rsidRPr="004540B9">
        <w:rPr>
          <w:rFonts w:ascii="Times New Roman" w:hAnsi="Times New Roman" w:cs="Times New Roman"/>
          <w:b/>
          <w:sz w:val="26"/>
          <w:szCs w:val="26"/>
          <w:lang w:val="en-US"/>
        </w:rPr>
        <w:t>Bước 2:</w:t>
      </w:r>
      <w:r w:rsidRPr="004540B9">
        <w:rPr>
          <w:rFonts w:ascii="Times New Roman" w:hAnsi="Times New Roman" w:cs="Times New Roman"/>
          <w:sz w:val="26"/>
          <w:szCs w:val="26"/>
          <w:lang w:val="en-US"/>
        </w:rPr>
        <w:t xml:space="preserve"> Cài đặt thư viện Di chuyển vào thư mục frontend và chạy lệnh cài đặt:</w:t>
      </w:r>
    </w:p>
    <w:p w14:paraId="6603BF11" w14:textId="77777777" w:rsidR="000C5451" w:rsidRPr="004540B9" w:rsidRDefault="000C5451" w:rsidP="000C5451">
      <w:pPr>
        <w:spacing w:line="288" w:lineRule="auto"/>
        <w:ind w:left="2292"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t>cd frontend</w:t>
      </w:r>
    </w:p>
    <w:p w14:paraId="38C5E99C" w14:textId="77777777" w:rsidR="000C5451" w:rsidRPr="004540B9" w:rsidRDefault="000C5451" w:rsidP="000C5451">
      <w:pPr>
        <w:spacing w:line="288" w:lineRule="auto"/>
        <w:ind w:left="2292"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t>npm install</w:t>
      </w:r>
    </w:p>
    <w:p w14:paraId="1B9FD7DF" w14:textId="77777777" w:rsidR="000C5451" w:rsidRPr="004540B9" w:rsidRDefault="000C5451" w:rsidP="000C5451">
      <w:pPr>
        <w:spacing w:line="288" w:lineRule="auto"/>
        <w:ind w:left="1561" w:hanging="426"/>
        <w:rPr>
          <w:rFonts w:ascii="Times New Roman" w:hAnsi="Times New Roman" w:cs="Times New Roman"/>
          <w:b/>
          <w:sz w:val="26"/>
          <w:szCs w:val="26"/>
          <w:lang w:val="en-CA"/>
        </w:rPr>
      </w:pPr>
      <w:r w:rsidRPr="004540B9">
        <w:rPr>
          <w:rFonts w:ascii="Times New Roman" w:hAnsi="Times New Roman" w:cs="Times New Roman"/>
          <w:b/>
          <w:sz w:val="26"/>
          <w:szCs w:val="26"/>
          <w:lang w:val="en-CA"/>
        </w:rPr>
        <w:t xml:space="preserve">Bước </w:t>
      </w:r>
      <w:r w:rsidRPr="004540B9">
        <w:rPr>
          <w:rFonts w:ascii="Times New Roman" w:hAnsi="Times New Roman" w:cs="Times New Roman"/>
          <w:b/>
          <w:bCs/>
          <w:sz w:val="26"/>
          <w:szCs w:val="26"/>
          <w:lang w:val="en-CA"/>
        </w:rPr>
        <w:t>5</w:t>
      </w:r>
      <w:r w:rsidRPr="004540B9">
        <w:rPr>
          <w:rFonts w:ascii="Times New Roman" w:hAnsi="Times New Roman" w:cs="Times New Roman"/>
          <w:b/>
          <w:sz w:val="26"/>
          <w:szCs w:val="26"/>
          <w:lang w:val="en-CA"/>
        </w:rPr>
        <w:t>:</w:t>
      </w:r>
      <w:r w:rsidRPr="004540B9">
        <w:rPr>
          <w:rFonts w:ascii="Times New Roman" w:hAnsi="Times New Roman" w:cs="Times New Roman"/>
          <w:sz w:val="26"/>
          <w:szCs w:val="26"/>
          <w:lang w:val="en-CA"/>
        </w:rPr>
        <w:t xml:space="preserve"> Chạy Frontend Khởi động giao diện web bằng lệnh:</w:t>
      </w:r>
    </w:p>
    <w:p w14:paraId="5E294374" w14:textId="77777777" w:rsidR="000C5451" w:rsidRPr="004540B9" w:rsidRDefault="000C5451" w:rsidP="000C5451">
      <w:pPr>
        <w:spacing w:line="288" w:lineRule="auto"/>
        <w:ind w:left="2292"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lastRenderedPageBreak/>
        <w:t>ng serve</w:t>
      </w:r>
    </w:p>
    <w:p w14:paraId="700D90E1" w14:textId="77777777" w:rsidR="000C5451" w:rsidRPr="004540B9" w:rsidRDefault="000C5451" w:rsidP="000C5451">
      <w:pPr>
        <w:spacing w:line="288" w:lineRule="auto"/>
        <w:ind w:left="2292" w:hanging="426"/>
        <w:rPr>
          <w:rFonts w:ascii="Times New Roman" w:hAnsi="Times New Roman" w:cs="Times New Roman"/>
          <w:b/>
          <w:sz w:val="26"/>
          <w:szCs w:val="26"/>
          <w:lang w:val="en-CA"/>
        </w:rPr>
      </w:pPr>
      <w:r w:rsidRPr="004540B9">
        <w:rPr>
          <w:rFonts w:ascii="Times New Roman" w:hAnsi="Times New Roman" w:cs="Times New Roman"/>
          <w:sz w:val="26"/>
          <w:szCs w:val="26"/>
          <w:lang w:val="en-CA"/>
        </w:rPr>
        <w:t xml:space="preserve">Trang web sẽ chạy tại địa chỉ: </w:t>
      </w:r>
      <w:hyperlink r:id="rId36" w:history="1">
        <w:r w:rsidRPr="004540B9">
          <w:rPr>
            <w:rStyle w:val="Hyperlink"/>
            <w:rFonts w:ascii="Times New Roman" w:hAnsi="Times New Roman" w:cs="Times New Roman"/>
            <w:color w:val="auto"/>
            <w:sz w:val="26"/>
            <w:szCs w:val="26"/>
            <w:lang w:val="en-CA"/>
          </w:rPr>
          <w:t>http://localhost:4200</w:t>
        </w:r>
      </w:hyperlink>
    </w:p>
    <w:p w14:paraId="537BFC7A" w14:textId="77777777" w:rsidR="000C5451" w:rsidRPr="004540B9" w:rsidRDefault="000C5451" w:rsidP="000C5451">
      <w:pPr>
        <w:pStyle w:val="Heading3"/>
        <w:rPr>
          <w:rFonts w:ascii="Times New Roman" w:hAnsi="Times New Roman" w:cs="Times New Roman"/>
          <w:b/>
          <w:bCs/>
          <w:color w:val="auto"/>
          <w:sz w:val="26"/>
          <w:szCs w:val="26"/>
          <w:lang w:val="en-CA"/>
        </w:rPr>
      </w:pPr>
      <w:bookmarkStart w:id="182" w:name="_Toc215742411"/>
      <w:r w:rsidRPr="004540B9">
        <w:rPr>
          <w:rFonts w:ascii="Times New Roman" w:hAnsi="Times New Roman" w:cs="Times New Roman"/>
          <w:b/>
          <w:color w:val="auto"/>
          <w:sz w:val="26"/>
          <w:szCs w:val="26"/>
          <w:lang w:val="en-CA"/>
        </w:rPr>
        <w:t>4.3.5 Thiết lập Gemini AI</w:t>
      </w:r>
      <w:bookmarkEnd w:id="182"/>
    </w:p>
    <w:p w14:paraId="5691AE29" w14:textId="77777777" w:rsidR="000C5451" w:rsidRPr="004540B9" w:rsidRDefault="000C5451" w:rsidP="000C5451">
      <w:pPr>
        <w:spacing w:line="288" w:lineRule="auto"/>
        <w:ind w:left="1570" w:hanging="425"/>
        <w:rPr>
          <w:rFonts w:ascii="Times New Roman" w:hAnsi="Times New Roman" w:cs="Times New Roman"/>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Lấy API Key</w:t>
      </w:r>
    </w:p>
    <w:p w14:paraId="2DD32C91" w14:textId="77777777" w:rsidR="000C5451" w:rsidRPr="004540B9" w:rsidRDefault="000C5451" w:rsidP="00265B70">
      <w:pPr>
        <w:pStyle w:val="ListParagraph"/>
        <w:numPr>
          <w:ilvl w:val="0"/>
          <w:numId w:val="42"/>
        </w:numPr>
        <w:spacing w:line="288" w:lineRule="auto"/>
        <w:ind w:left="1570" w:hanging="425"/>
        <w:rPr>
          <w:rFonts w:ascii="Times New Roman" w:hAnsi="Times New Roman" w:cs="Times New Roman"/>
          <w:b/>
          <w:sz w:val="26"/>
          <w:szCs w:val="26"/>
          <w:lang w:val="en-CA"/>
        </w:rPr>
      </w:pPr>
      <w:r w:rsidRPr="004540B9">
        <w:rPr>
          <w:rFonts w:ascii="Times New Roman" w:hAnsi="Times New Roman" w:cs="Times New Roman"/>
          <w:sz w:val="26"/>
          <w:szCs w:val="26"/>
          <w:lang w:val="en-CA"/>
        </w:rPr>
        <w:t xml:space="preserve">Truy cập </w:t>
      </w:r>
      <w:hyperlink r:id="rId37" w:tgtFrame="_blank" w:history="1">
        <w:r w:rsidRPr="004540B9">
          <w:rPr>
            <w:rStyle w:val="Hyperlink"/>
            <w:rFonts w:ascii="Times New Roman" w:hAnsi="Times New Roman" w:cs="Times New Roman"/>
            <w:color w:val="auto"/>
            <w:sz w:val="26"/>
            <w:szCs w:val="26"/>
            <w:lang w:val="en-CA"/>
          </w:rPr>
          <w:t>Google AI Studio</w:t>
        </w:r>
      </w:hyperlink>
      <w:r w:rsidRPr="004540B9">
        <w:rPr>
          <w:rFonts w:ascii="Times New Roman" w:hAnsi="Times New Roman" w:cs="Times New Roman"/>
          <w:sz w:val="26"/>
          <w:szCs w:val="26"/>
          <w:lang w:val="en-CA"/>
        </w:rPr>
        <w:t>.</w:t>
      </w:r>
    </w:p>
    <w:p w14:paraId="19619011" w14:textId="77777777" w:rsidR="000C5451" w:rsidRPr="004540B9" w:rsidRDefault="000C5451" w:rsidP="00265B70">
      <w:pPr>
        <w:pStyle w:val="ListParagraph"/>
        <w:numPr>
          <w:ilvl w:val="0"/>
          <w:numId w:val="42"/>
        </w:numPr>
        <w:spacing w:line="288" w:lineRule="auto"/>
        <w:ind w:left="1570" w:hanging="425"/>
        <w:rPr>
          <w:rFonts w:ascii="Times New Roman" w:hAnsi="Times New Roman" w:cs="Times New Roman"/>
          <w:b/>
          <w:sz w:val="26"/>
          <w:szCs w:val="26"/>
          <w:lang w:val="en-CA"/>
        </w:rPr>
      </w:pPr>
      <w:r w:rsidRPr="004540B9">
        <w:rPr>
          <w:rFonts w:ascii="Times New Roman" w:hAnsi="Times New Roman" w:cs="Times New Roman"/>
          <w:sz w:val="26"/>
          <w:szCs w:val="26"/>
          <w:lang w:val="en-CA"/>
        </w:rPr>
        <w:t>Đăng nhập tài khoản Google và chọn mục Get API key.</w:t>
      </w:r>
    </w:p>
    <w:p w14:paraId="4EE0AA66" w14:textId="77777777" w:rsidR="000C5451" w:rsidRPr="004540B9" w:rsidRDefault="000C5451" w:rsidP="00265B70">
      <w:pPr>
        <w:pStyle w:val="ListParagraph"/>
        <w:numPr>
          <w:ilvl w:val="0"/>
          <w:numId w:val="42"/>
        </w:numPr>
        <w:spacing w:line="288" w:lineRule="auto"/>
        <w:ind w:left="1570" w:hanging="425"/>
        <w:rPr>
          <w:rFonts w:ascii="Times New Roman" w:hAnsi="Times New Roman" w:cs="Times New Roman"/>
          <w:b/>
          <w:sz w:val="26"/>
          <w:szCs w:val="26"/>
          <w:lang w:val="en-CA"/>
        </w:rPr>
      </w:pPr>
      <w:r w:rsidRPr="004540B9">
        <w:rPr>
          <w:rFonts w:ascii="Times New Roman" w:hAnsi="Times New Roman" w:cs="Times New Roman"/>
          <w:sz w:val="26"/>
          <w:szCs w:val="26"/>
          <w:lang w:val="en-CA"/>
        </w:rPr>
        <w:t>Nhấn Create API key để tạo khóa mới.</w:t>
      </w:r>
    </w:p>
    <w:p w14:paraId="1BF5FD2C" w14:textId="77777777" w:rsidR="000C5451" w:rsidRPr="004540B9" w:rsidRDefault="000C5451" w:rsidP="000C5451">
      <w:pPr>
        <w:spacing w:line="288" w:lineRule="auto"/>
        <w:ind w:left="1570" w:hanging="425"/>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Cập nhật Backend Sao chép chuỗi khóa vừa tạo và dán vào mục gemini.api.key trong file application.properties của Backend.</w:t>
      </w:r>
    </w:p>
    <w:p w14:paraId="46FE4CF6" w14:textId="77777777" w:rsidR="000C5451" w:rsidRPr="004540B9" w:rsidRDefault="000C5451" w:rsidP="000C5451">
      <w:pPr>
        <w:pStyle w:val="Heading3"/>
        <w:rPr>
          <w:rFonts w:ascii="Times New Roman" w:hAnsi="Times New Roman" w:cs="Times New Roman"/>
          <w:b/>
          <w:color w:val="auto"/>
          <w:sz w:val="26"/>
          <w:szCs w:val="26"/>
          <w:lang w:val="en-CA"/>
        </w:rPr>
      </w:pPr>
      <w:bookmarkStart w:id="183" w:name="_Toc215742412"/>
      <w:r w:rsidRPr="004540B9">
        <w:rPr>
          <w:rFonts w:ascii="Times New Roman" w:hAnsi="Times New Roman" w:cs="Times New Roman"/>
          <w:b/>
          <w:color w:val="auto"/>
          <w:sz w:val="26"/>
          <w:szCs w:val="26"/>
          <w:lang w:val="en-CA"/>
        </w:rPr>
        <w:t>4.3.6 Thiết lập Email SMTP (Gmail)</w:t>
      </w:r>
      <w:bookmarkEnd w:id="183"/>
    </w:p>
    <w:p w14:paraId="24DB5A40" w14:textId="77777777" w:rsidR="000C5451" w:rsidRPr="004540B9" w:rsidRDefault="000C5451" w:rsidP="000C5451">
      <w:p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Bật xác thực 2 bước Truy cập trang quản lý tài khoản Google, mục Bảo mật và bật Xác thực 2 bước.</w:t>
      </w:r>
    </w:p>
    <w:p w14:paraId="0E221DC6" w14:textId="77777777" w:rsidR="000C5451" w:rsidRPr="004540B9" w:rsidRDefault="000C5451" w:rsidP="000C5451">
      <w:p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Tạo Mật khẩu ứng dụng</w:t>
      </w:r>
    </w:p>
    <w:p w14:paraId="4DDCE435" w14:textId="77777777" w:rsidR="000C5451" w:rsidRPr="004540B9" w:rsidRDefault="000C5451" w:rsidP="00265B70">
      <w:pPr>
        <w:pStyle w:val="ListParagraph"/>
        <w:numPr>
          <w:ilvl w:val="0"/>
          <w:numId w:val="41"/>
        </w:num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sz w:val="26"/>
          <w:szCs w:val="26"/>
          <w:lang w:val="en-CA"/>
        </w:rPr>
        <w:t>Tìm kiếm từ khóa "App passwords" (Mật khẩu ứng dụng) trong phần cài đặt bảo mật.</w:t>
      </w:r>
    </w:p>
    <w:p w14:paraId="2E2BB6B2" w14:textId="77777777" w:rsidR="000C5451" w:rsidRPr="004540B9" w:rsidRDefault="000C5451" w:rsidP="00265B70">
      <w:pPr>
        <w:pStyle w:val="ListParagraph"/>
        <w:numPr>
          <w:ilvl w:val="0"/>
          <w:numId w:val="41"/>
        </w:num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sz w:val="26"/>
          <w:szCs w:val="26"/>
          <w:lang w:val="en-CA"/>
        </w:rPr>
        <w:t>Tạo một mật khẩu mới với tên ứng dụng là "EduSmart".</w:t>
      </w:r>
    </w:p>
    <w:p w14:paraId="5E0CA4A7" w14:textId="77777777" w:rsidR="000C5451" w:rsidRPr="004540B9" w:rsidRDefault="000C5451" w:rsidP="00265B70">
      <w:pPr>
        <w:pStyle w:val="ListParagraph"/>
        <w:numPr>
          <w:ilvl w:val="0"/>
          <w:numId w:val="41"/>
        </w:numPr>
        <w:spacing w:line="288" w:lineRule="auto"/>
        <w:ind w:left="1548" w:hanging="414"/>
        <w:rPr>
          <w:rFonts w:ascii="Times New Roman" w:hAnsi="Times New Roman" w:cs="Times New Roman"/>
          <w:sz w:val="26"/>
          <w:szCs w:val="26"/>
          <w:lang w:val="en-CA"/>
        </w:rPr>
      </w:pPr>
      <w:r w:rsidRPr="004540B9">
        <w:rPr>
          <w:rFonts w:ascii="Times New Roman" w:hAnsi="Times New Roman" w:cs="Times New Roman"/>
          <w:sz w:val="26"/>
          <w:szCs w:val="26"/>
          <w:lang w:val="en-CA"/>
        </w:rPr>
        <w:t>Sao chép chuỗi 16 ký tự được sinh ra</w:t>
      </w:r>
    </w:p>
    <w:p w14:paraId="26157A47" w14:textId="77777777" w:rsidR="000C5451" w:rsidRPr="004540B9" w:rsidRDefault="000C5451" w:rsidP="000C5451">
      <w:pPr>
        <w:spacing w:line="288" w:lineRule="auto"/>
        <w:ind w:left="1548" w:hanging="414"/>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3:</w:t>
      </w:r>
      <w:r w:rsidRPr="004540B9">
        <w:rPr>
          <w:rFonts w:ascii="Times New Roman" w:hAnsi="Times New Roman" w:cs="Times New Roman"/>
          <w:sz w:val="26"/>
          <w:szCs w:val="26"/>
          <w:lang w:val="en-CA"/>
        </w:rPr>
        <w:t xml:space="preserve"> Cập nhật Backend Dán chuỗi 16 ký tự này vào mục spring.mail.password trong file application.properties. Lưu ý: xóa các khoảng trắng nếu có.</w:t>
      </w:r>
    </w:p>
    <w:p w14:paraId="2100C6F1" w14:textId="77777777" w:rsidR="000C5451" w:rsidRPr="004540B9" w:rsidRDefault="000C5451" w:rsidP="000C5451">
      <w:pPr>
        <w:pStyle w:val="Heading3"/>
        <w:ind w:hanging="426"/>
        <w:rPr>
          <w:rFonts w:ascii="Times New Roman" w:hAnsi="Times New Roman" w:cs="Times New Roman"/>
          <w:b/>
          <w:color w:val="auto"/>
          <w:sz w:val="26"/>
          <w:szCs w:val="26"/>
          <w:lang w:val="en-CA"/>
        </w:rPr>
      </w:pPr>
      <w:bookmarkStart w:id="184" w:name="_Toc215742413"/>
      <w:r w:rsidRPr="004540B9">
        <w:rPr>
          <w:rFonts w:ascii="Times New Roman" w:hAnsi="Times New Roman" w:cs="Times New Roman"/>
          <w:b/>
          <w:color w:val="auto"/>
          <w:sz w:val="26"/>
          <w:szCs w:val="26"/>
          <w:lang w:val="en-CA"/>
        </w:rPr>
        <w:t>4.3.7 Thiết lập Phần cứng (IoT - ESP32)</w:t>
      </w:r>
      <w:bookmarkEnd w:id="184"/>
    </w:p>
    <w:p w14:paraId="35DCDA87" w14:textId="77777777" w:rsidR="000C5451" w:rsidRPr="004540B9" w:rsidRDefault="000C5451" w:rsidP="000C5451">
      <w:pPr>
        <w:spacing w:line="288" w:lineRule="auto"/>
        <w:ind w:left="1560" w:hanging="425"/>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1:</w:t>
      </w:r>
      <w:r w:rsidRPr="004540B9">
        <w:rPr>
          <w:rFonts w:ascii="Times New Roman" w:hAnsi="Times New Roman" w:cs="Times New Roman"/>
          <w:sz w:val="26"/>
          <w:szCs w:val="26"/>
          <w:lang w:val="en-CA"/>
        </w:rPr>
        <w:t xml:space="preserve"> Cài đặt Arduino IDE Tải và cài đặt phần mềm Arduino IDE phiên bản 2.x trở lên.</w:t>
      </w:r>
    </w:p>
    <w:p w14:paraId="74B831C0" w14:textId="77777777" w:rsidR="000C5451" w:rsidRPr="004540B9" w:rsidRDefault="000C5451" w:rsidP="000C5451">
      <w:pPr>
        <w:spacing w:line="288" w:lineRule="auto"/>
        <w:ind w:left="1560" w:hanging="425"/>
        <w:rPr>
          <w:rFonts w:ascii="Times New Roman" w:hAnsi="Times New Roman" w:cs="Times New Roman"/>
          <w:b/>
          <w:sz w:val="26"/>
          <w:szCs w:val="26"/>
          <w:lang w:val="en-CA"/>
        </w:rPr>
      </w:pPr>
      <w:r w:rsidRPr="004540B9">
        <w:rPr>
          <w:rFonts w:ascii="Times New Roman" w:hAnsi="Times New Roman" w:cs="Times New Roman"/>
          <w:b/>
          <w:sz w:val="26"/>
          <w:szCs w:val="26"/>
          <w:lang w:val="en-CA"/>
        </w:rPr>
        <w:t>Bước 2:</w:t>
      </w:r>
      <w:r w:rsidRPr="004540B9">
        <w:rPr>
          <w:rFonts w:ascii="Times New Roman" w:hAnsi="Times New Roman" w:cs="Times New Roman"/>
          <w:sz w:val="26"/>
          <w:szCs w:val="26"/>
          <w:lang w:val="en-CA"/>
        </w:rPr>
        <w:t xml:space="preserve"> Cài đặt Board ESP32</w:t>
      </w:r>
    </w:p>
    <w:p w14:paraId="59E66927" w14:textId="716510B7" w:rsidR="000C5451" w:rsidRPr="002121C5" w:rsidRDefault="000C5451" w:rsidP="002121C5">
      <w:pPr>
        <w:pStyle w:val="ListParagraph"/>
        <w:numPr>
          <w:ilvl w:val="0"/>
          <w:numId w:val="43"/>
        </w:numPr>
        <w:spacing w:line="288" w:lineRule="auto"/>
        <w:ind w:left="1855"/>
        <w:rPr>
          <w:rFonts w:ascii="Times New Roman" w:hAnsi="Times New Roman" w:cs="Times New Roman"/>
          <w:b/>
          <w:sz w:val="26"/>
          <w:szCs w:val="26"/>
          <w:lang w:val="en-CA"/>
        </w:rPr>
      </w:pPr>
      <w:r w:rsidRPr="004540B9">
        <w:rPr>
          <w:rFonts w:ascii="Times New Roman" w:hAnsi="Times New Roman" w:cs="Times New Roman"/>
          <w:sz w:val="26"/>
          <w:szCs w:val="26"/>
          <w:lang w:val="en-CA"/>
        </w:rPr>
        <w:t>Vào Preferences, thêm đường dẫn sau vào mục Additional Boards Manager URLs: https://dl.espressif.com/dl/package_esp32_index.json</w:t>
      </w:r>
    </w:p>
    <w:p w14:paraId="775CD4D5" w14:textId="77777777" w:rsidR="000C5451" w:rsidRPr="004540B9" w:rsidRDefault="000C5451" w:rsidP="00265B70">
      <w:pPr>
        <w:pStyle w:val="ListParagraph"/>
        <w:numPr>
          <w:ilvl w:val="0"/>
          <w:numId w:val="43"/>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Vào Tools &gt; Board &gt; Boards Manager, tìm kiếm "esp32" và cài đặt.</w:t>
      </w:r>
    </w:p>
    <w:p w14:paraId="3F5DDD26" w14:textId="77777777" w:rsidR="000C5451" w:rsidRPr="004540B9" w:rsidRDefault="000C5451" w:rsidP="000C5451">
      <w:pPr>
        <w:spacing w:line="288" w:lineRule="auto"/>
        <w:ind w:left="1560" w:hanging="425"/>
        <w:rPr>
          <w:rFonts w:ascii="Times New Roman" w:hAnsi="Times New Roman" w:cs="Times New Roman"/>
          <w:sz w:val="26"/>
          <w:szCs w:val="26"/>
          <w:lang w:val="en-CA"/>
        </w:rPr>
      </w:pPr>
      <w:r w:rsidRPr="004540B9">
        <w:rPr>
          <w:rFonts w:ascii="Times New Roman" w:hAnsi="Times New Roman" w:cs="Times New Roman"/>
          <w:b/>
          <w:sz w:val="26"/>
          <w:szCs w:val="26"/>
          <w:lang w:val="en-CA"/>
        </w:rPr>
        <w:t>Bước 3:</w:t>
      </w:r>
      <w:r w:rsidRPr="004540B9">
        <w:rPr>
          <w:rFonts w:ascii="Times New Roman" w:hAnsi="Times New Roman" w:cs="Times New Roman"/>
          <w:sz w:val="26"/>
          <w:szCs w:val="26"/>
          <w:lang w:val="en-CA"/>
        </w:rPr>
        <w:t xml:space="preserve"> Cài đặt Thư viện Vào Sketch &gt; Include Library &gt; Manage Libraries và cài đặt 3 thư viện bắt buộc sau:</w:t>
      </w:r>
    </w:p>
    <w:p w14:paraId="0EF9D8B1" w14:textId="77777777" w:rsidR="000C5451" w:rsidRPr="004540B9" w:rsidRDefault="000C5451" w:rsidP="00265B70">
      <w:pPr>
        <w:pStyle w:val="ListParagraph"/>
        <w:numPr>
          <w:ilvl w:val="0"/>
          <w:numId w:val="44"/>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Adafruit Fingerprint Sensor Library (Của Adafruit)</w:t>
      </w:r>
    </w:p>
    <w:p w14:paraId="21FAC8A2" w14:textId="77777777" w:rsidR="000C5451" w:rsidRPr="004540B9" w:rsidRDefault="000C5451" w:rsidP="00265B70">
      <w:pPr>
        <w:pStyle w:val="ListParagraph"/>
        <w:numPr>
          <w:ilvl w:val="0"/>
          <w:numId w:val="44"/>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lastRenderedPageBreak/>
        <w:t>ArduinoJson (Của Benoit Blanchon, khuyến nghị bản 6.x hoặc 7.x)</w:t>
      </w:r>
    </w:p>
    <w:p w14:paraId="2CEFA986" w14:textId="77777777" w:rsidR="000C5451" w:rsidRPr="004540B9" w:rsidRDefault="000C5451" w:rsidP="00265B70">
      <w:pPr>
        <w:pStyle w:val="ListParagraph"/>
        <w:numPr>
          <w:ilvl w:val="0"/>
          <w:numId w:val="44"/>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Base64 (Của agdl hoặc densaugeo)</w:t>
      </w:r>
    </w:p>
    <w:p w14:paraId="014735C7" w14:textId="77777777" w:rsidR="000C5451" w:rsidRPr="004540B9" w:rsidRDefault="000C5451" w:rsidP="000C5451">
      <w:pPr>
        <w:spacing w:line="288" w:lineRule="auto"/>
        <w:ind w:left="1560" w:hanging="425"/>
        <w:rPr>
          <w:rFonts w:ascii="Times New Roman" w:hAnsi="Times New Roman" w:cs="Times New Roman"/>
          <w:sz w:val="26"/>
          <w:szCs w:val="26"/>
          <w:lang w:val="en-CA"/>
        </w:rPr>
      </w:pPr>
      <w:r w:rsidRPr="004540B9">
        <w:rPr>
          <w:rFonts w:ascii="Times New Roman" w:hAnsi="Times New Roman" w:cs="Times New Roman"/>
          <w:b/>
          <w:sz w:val="26"/>
          <w:szCs w:val="26"/>
          <w:lang w:val="en-CA"/>
        </w:rPr>
        <w:t>Bước 4:</w:t>
      </w:r>
      <w:r w:rsidRPr="004540B9">
        <w:rPr>
          <w:rFonts w:ascii="Times New Roman" w:hAnsi="Times New Roman" w:cs="Times New Roman"/>
          <w:sz w:val="26"/>
          <w:szCs w:val="26"/>
          <w:lang w:val="en-CA"/>
        </w:rPr>
        <w:t xml:space="preserve"> Nạp code</w:t>
      </w:r>
    </w:p>
    <w:p w14:paraId="23E6BA55" w14:textId="77777777" w:rsidR="000C5451" w:rsidRPr="004540B9" w:rsidRDefault="000C5451" w:rsidP="00265B70">
      <w:pPr>
        <w:pStyle w:val="ListParagraph"/>
        <w:numPr>
          <w:ilvl w:val="0"/>
          <w:numId w:val="45"/>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Mở file code .ino của dự án.</w:t>
      </w:r>
    </w:p>
    <w:p w14:paraId="65871AB5" w14:textId="77777777" w:rsidR="000C5451" w:rsidRPr="004540B9" w:rsidRDefault="000C5451" w:rsidP="00265B70">
      <w:pPr>
        <w:pStyle w:val="ListParagraph"/>
        <w:numPr>
          <w:ilvl w:val="0"/>
          <w:numId w:val="45"/>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Chỉnh sửa tên Wifi (ssid), mật khẩu Wifi (password) và địa chỉ IP của máy tính chạy Backend (serverUrl).</w:t>
      </w:r>
    </w:p>
    <w:p w14:paraId="0B187034" w14:textId="77777777" w:rsidR="000C5451" w:rsidRPr="004540B9" w:rsidRDefault="000C5451" w:rsidP="00265B70">
      <w:pPr>
        <w:pStyle w:val="ListParagraph"/>
        <w:numPr>
          <w:ilvl w:val="0"/>
          <w:numId w:val="45"/>
        </w:numPr>
        <w:spacing w:line="288" w:lineRule="auto"/>
        <w:ind w:left="1855"/>
        <w:rPr>
          <w:rFonts w:ascii="Times New Roman" w:hAnsi="Times New Roman" w:cs="Times New Roman"/>
          <w:sz w:val="26"/>
          <w:szCs w:val="26"/>
          <w:lang w:val="en-CA"/>
        </w:rPr>
      </w:pPr>
      <w:r w:rsidRPr="004540B9">
        <w:rPr>
          <w:rFonts w:ascii="Times New Roman" w:hAnsi="Times New Roman" w:cs="Times New Roman"/>
          <w:sz w:val="26"/>
          <w:szCs w:val="26"/>
          <w:lang w:val="en-CA"/>
        </w:rPr>
        <w:t>Kết nối ESP32 với máy tính qua cáp USB và nhấn nút Upload.</w:t>
      </w:r>
    </w:p>
    <w:p w14:paraId="43953FFA" w14:textId="77777777" w:rsidR="000C5451" w:rsidRPr="004540B9" w:rsidRDefault="000C5451" w:rsidP="000C5451">
      <w:pPr>
        <w:spacing w:line="288" w:lineRule="auto"/>
        <w:ind w:left="1134" w:hanging="425"/>
        <w:rPr>
          <w:rFonts w:ascii="Times New Roman" w:hAnsi="Times New Roman" w:cs="Times New Roman"/>
          <w:sz w:val="26"/>
          <w:szCs w:val="26"/>
          <w:lang w:val="en-CA"/>
        </w:rPr>
      </w:pPr>
    </w:p>
    <w:p w14:paraId="4FC41F6E"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31F68EFC"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5AD83316"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332CAF28"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5448550A"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75F353B8"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12DFBA0D"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2BF1301C"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2A6D9D46" w14:textId="77777777" w:rsidR="00FC6362" w:rsidRPr="004540B9" w:rsidRDefault="00FC6362" w:rsidP="000C5451">
      <w:pPr>
        <w:spacing w:line="288" w:lineRule="auto"/>
        <w:ind w:firstLine="720"/>
        <w:rPr>
          <w:rFonts w:ascii="Times New Roman" w:hAnsi="Times New Roman" w:cs="Times New Roman"/>
          <w:sz w:val="26"/>
          <w:szCs w:val="26"/>
          <w:lang w:val="en-US"/>
        </w:rPr>
      </w:pPr>
    </w:p>
    <w:p w14:paraId="49D10499" w14:textId="77777777" w:rsidR="00FC6362" w:rsidRPr="004540B9" w:rsidRDefault="00FC6362" w:rsidP="000C5451">
      <w:pPr>
        <w:spacing w:line="288" w:lineRule="auto"/>
        <w:ind w:firstLine="720"/>
        <w:rPr>
          <w:rFonts w:ascii="Times New Roman" w:hAnsi="Times New Roman" w:cs="Times New Roman"/>
          <w:sz w:val="26"/>
          <w:szCs w:val="26"/>
          <w:lang w:val="en-US"/>
        </w:rPr>
      </w:pPr>
    </w:p>
    <w:p w14:paraId="0AE10B71" w14:textId="77777777" w:rsidR="00FC6362" w:rsidRPr="004540B9" w:rsidRDefault="00FC6362" w:rsidP="000C5451">
      <w:pPr>
        <w:spacing w:line="288" w:lineRule="auto"/>
        <w:ind w:firstLine="720"/>
        <w:rPr>
          <w:rFonts w:ascii="Times New Roman" w:hAnsi="Times New Roman" w:cs="Times New Roman"/>
          <w:sz w:val="26"/>
          <w:szCs w:val="26"/>
          <w:lang w:val="en-US"/>
        </w:rPr>
      </w:pPr>
    </w:p>
    <w:p w14:paraId="5ECF5C2A"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540FA7B9"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4C3C79E4" w14:textId="77777777" w:rsidR="0083242B" w:rsidRPr="004540B9" w:rsidRDefault="0083242B" w:rsidP="000C5451">
      <w:pPr>
        <w:spacing w:line="288" w:lineRule="auto"/>
        <w:ind w:firstLine="720"/>
        <w:rPr>
          <w:rFonts w:ascii="Times New Roman" w:hAnsi="Times New Roman" w:cs="Times New Roman"/>
          <w:sz w:val="26"/>
          <w:szCs w:val="26"/>
          <w:lang w:val="en-US"/>
        </w:rPr>
      </w:pPr>
    </w:p>
    <w:p w14:paraId="1DD4C6DD" w14:textId="77777777" w:rsidR="0083242B" w:rsidRPr="004540B9" w:rsidRDefault="0083242B" w:rsidP="000C5451">
      <w:pPr>
        <w:spacing w:line="288" w:lineRule="auto"/>
        <w:ind w:firstLine="720"/>
        <w:rPr>
          <w:rFonts w:ascii="Times New Roman" w:hAnsi="Times New Roman" w:cs="Times New Roman"/>
          <w:sz w:val="26"/>
          <w:szCs w:val="26"/>
          <w:lang w:val="en-US"/>
        </w:rPr>
      </w:pPr>
    </w:p>
    <w:p w14:paraId="77A256B2"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29E4D97C" w14:textId="77777777" w:rsidR="000C5451" w:rsidRPr="004540B9" w:rsidRDefault="000C5451" w:rsidP="000C5451">
      <w:pPr>
        <w:pStyle w:val="Heading1"/>
        <w:ind w:hanging="426"/>
        <w:jc w:val="center"/>
        <w:rPr>
          <w:rFonts w:ascii="Times New Roman" w:hAnsi="Times New Roman" w:cs="Times New Roman"/>
          <w:b/>
          <w:bCs/>
          <w:color w:val="auto"/>
          <w:sz w:val="26"/>
          <w:szCs w:val="26"/>
          <w:lang w:val="en-US"/>
        </w:rPr>
      </w:pPr>
      <w:bookmarkStart w:id="185" w:name="_Toc215742414"/>
      <w:r w:rsidRPr="004540B9">
        <w:rPr>
          <w:rFonts w:ascii="Times New Roman" w:hAnsi="Times New Roman" w:cs="Times New Roman"/>
          <w:b/>
          <w:bCs/>
          <w:color w:val="auto"/>
          <w:sz w:val="26"/>
          <w:szCs w:val="26"/>
          <w:lang w:val="en-US"/>
        </w:rPr>
        <w:lastRenderedPageBreak/>
        <w:t>CHƯƠNG 5: GIAO DIỆN NGƯỜI DÙNG VÀ KIỂM THỬ</w:t>
      </w:r>
      <w:bookmarkEnd w:id="185"/>
    </w:p>
    <w:p w14:paraId="4B783666" w14:textId="77777777" w:rsidR="000C5451" w:rsidRPr="004540B9" w:rsidRDefault="000C5451" w:rsidP="000C5451">
      <w:pPr>
        <w:pStyle w:val="Heading2"/>
        <w:ind w:hanging="426"/>
        <w:rPr>
          <w:rFonts w:ascii="Times New Roman" w:hAnsi="Times New Roman" w:cs="Times New Roman"/>
          <w:b/>
          <w:bCs/>
          <w:color w:val="auto"/>
          <w:sz w:val="26"/>
          <w:szCs w:val="26"/>
          <w:lang w:val="en-US"/>
        </w:rPr>
      </w:pPr>
      <w:bookmarkStart w:id="186" w:name="_Toc215742415"/>
      <w:r w:rsidRPr="004540B9">
        <w:rPr>
          <w:rFonts w:ascii="Times New Roman" w:hAnsi="Times New Roman" w:cs="Times New Roman"/>
          <w:b/>
          <w:bCs/>
          <w:color w:val="auto"/>
          <w:sz w:val="26"/>
          <w:szCs w:val="26"/>
          <w:lang w:val="en-US"/>
        </w:rPr>
        <w:t>5.1 Giao diện người dùng</w:t>
      </w:r>
      <w:bookmarkEnd w:id="186"/>
    </w:p>
    <w:p w14:paraId="5DCBC46A" w14:textId="0FB01603" w:rsidR="000C5451" w:rsidRPr="004540B9" w:rsidRDefault="000C5451" w:rsidP="000C5451">
      <w:pPr>
        <w:pStyle w:val="Heading3"/>
        <w:ind w:hanging="426"/>
        <w:rPr>
          <w:rFonts w:ascii="Times New Roman" w:hAnsi="Times New Roman" w:cs="Times New Roman"/>
          <w:b/>
          <w:bCs/>
          <w:color w:val="auto"/>
          <w:sz w:val="26"/>
          <w:szCs w:val="26"/>
          <w:lang w:val="en-US"/>
        </w:rPr>
      </w:pPr>
      <w:bookmarkStart w:id="187" w:name="_Toc215742416"/>
      <w:r w:rsidRPr="004540B9">
        <w:rPr>
          <w:rFonts w:ascii="Times New Roman" w:hAnsi="Times New Roman" w:cs="Times New Roman"/>
          <w:b/>
          <w:bCs/>
          <w:color w:val="auto"/>
          <w:sz w:val="26"/>
          <w:szCs w:val="26"/>
          <w:lang w:val="en-US"/>
        </w:rPr>
        <w:t>5.1.1 Giao diện hệ thống</w:t>
      </w:r>
      <w:bookmarkEnd w:id="187"/>
      <w:r w:rsidRPr="004540B9">
        <w:rPr>
          <w:rFonts w:ascii="Times New Roman" w:hAnsi="Times New Roman" w:cs="Times New Roman"/>
          <w:b/>
          <w:bCs/>
          <w:color w:val="auto"/>
          <w:sz w:val="26"/>
          <w:szCs w:val="26"/>
          <w:lang w:val="en-US"/>
        </w:rPr>
        <w:t xml:space="preserve"> </w:t>
      </w:r>
    </w:p>
    <w:p w14:paraId="6D3AFCC8" w14:textId="77777777" w:rsidR="000C5451" w:rsidRPr="004540B9" w:rsidRDefault="000C5451" w:rsidP="000C5451">
      <w:pPr>
        <w:pStyle w:val="Heading4"/>
        <w:ind w:hanging="426"/>
        <w:rPr>
          <w:rFonts w:ascii="Times New Roman" w:hAnsi="Times New Roman" w:cs="Times New Roman"/>
          <w:b/>
          <w:i w:val="0"/>
          <w:color w:val="auto"/>
          <w:sz w:val="26"/>
          <w:szCs w:val="26"/>
          <w:lang w:val="en-US"/>
        </w:rPr>
      </w:pPr>
      <w:r w:rsidRPr="004540B9">
        <w:rPr>
          <w:noProof/>
          <w:color w:val="auto"/>
        </w:rPr>
        <mc:AlternateContent>
          <mc:Choice Requires="wps">
            <w:drawing>
              <wp:anchor distT="0" distB="0" distL="114300" distR="114300" simplePos="0" relativeHeight="252110848" behindDoc="0" locked="0" layoutInCell="1" allowOverlap="1" wp14:anchorId="077CAF9D" wp14:editId="5569C9D7">
                <wp:simplePos x="0" y="0"/>
                <wp:positionH relativeFrom="column">
                  <wp:posOffset>0</wp:posOffset>
                </wp:positionH>
                <wp:positionV relativeFrom="paragraph">
                  <wp:posOffset>3376930</wp:posOffset>
                </wp:positionV>
                <wp:extent cx="5731510" cy="635"/>
                <wp:effectExtent l="0" t="0" r="0" b="0"/>
                <wp:wrapTopAndBottom/>
                <wp:docPr id="14263831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47C615" w14:textId="57518A91" w:rsidR="000C5451" w:rsidRPr="004540B9" w:rsidRDefault="000C5451" w:rsidP="000C5451">
                            <w:pPr>
                              <w:pStyle w:val="Caption"/>
                              <w:jc w:val="center"/>
                              <w:rPr>
                                <w:b/>
                                <w:bCs/>
                                <w:i w:val="0"/>
                                <w:iCs w:val="0"/>
                                <w:noProof/>
                                <w:color w:val="auto"/>
                                <w:sz w:val="26"/>
                                <w:szCs w:val="26"/>
                              </w:rPr>
                            </w:pPr>
                            <w:bookmarkStart w:id="188" w:name="_Toc21595008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21</w:t>
                            </w:r>
                            <w:r w:rsidRPr="004540B9">
                              <w:rPr>
                                <w:color w:val="auto"/>
                                <w:sz w:val="26"/>
                                <w:szCs w:val="26"/>
                              </w:rPr>
                              <w:fldChar w:fldCharType="end"/>
                            </w:r>
                            <w:r w:rsidRPr="004540B9">
                              <w:rPr>
                                <w:color w:val="auto"/>
                                <w:sz w:val="26"/>
                                <w:szCs w:val="26"/>
                              </w:rPr>
                              <w:t>: Giao diện slide show của hệ thống: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AF9D" id="_x0000_s1045" type="#_x0000_t202" style="position:absolute;left:0;text-align:left;margin-left:0;margin-top:265.9pt;width:451.3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" stroked="f">
                <v:textbox style="mso-fit-shape-to-text:t" inset="0,0,0,0">
                  <w:txbxContent>
                    <w:p w14:paraId="2747C615" w14:textId="57518A91" w:rsidR="000C5451" w:rsidRPr="004540B9" w:rsidRDefault="000C5451" w:rsidP="000C5451">
                      <w:pPr>
                        <w:pStyle w:val="Caption"/>
                        <w:jc w:val="center"/>
                        <w:rPr>
                          <w:b/>
                          <w:bCs/>
                          <w:i w:val="0"/>
                          <w:iCs w:val="0"/>
                          <w:noProof/>
                          <w:color w:val="auto"/>
                          <w:sz w:val="26"/>
                          <w:szCs w:val="26"/>
                        </w:rPr>
                      </w:pPr>
                      <w:bookmarkStart w:id="189" w:name="_Toc21595008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21</w:t>
                      </w:r>
                      <w:r w:rsidRPr="004540B9">
                        <w:rPr>
                          <w:color w:val="auto"/>
                          <w:sz w:val="26"/>
                          <w:szCs w:val="26"/>
                        </w:rPr>
                        <w:fldChar w:fldCharType="end"/>
                      </w:r>
                      <w:r w:rsidRPr="004540B9">
                        <w:rPr>
                          <w:color w:val="auto"/>
                          <w:sz w:val="26"/>
                          <w:szCs w:val="26"/>
                        </w:rPr>
                        <w:t>: Giao diện slide show của hệ thống:</w:t>
                      </w:r>
                      <w:bookmarkEnd w:id="189"/>
                    </w:p>
                  </w:txbxContent>
                </v:textbox>
                <w10:wrap type="topAndBottom"/>
              </v:shape>
            </w:pict>
          </mc:Fallback>
        </mc:AlternateContent>
      </w:r>
      <w:r w:rsidRPr="004540B9">
        <w:rPr>
          <w:rFonts w:ascii="Times New Roman" w:hAnsi="Times New Roman" w:cs="Times New Roman"/>
          <w:b/>
          <w:i w:val="0"/>
          <w:noProof/>
          <w:color w:val="auto"/>
          <w:sz w:val="26"/>
          <w:szCs w:val="26"/>
          <w:lang w:val="en-US"/>
        </w:rPr>
        <w:drawing>
          <wp:anchor distT="0" distB="0" distL="114300" distR="114300" simplePos="0" relativeHeight="251213824" behindDoc="0" locked="0" layoutInCell="1" allowOverlap="1" wp14:anchorId="56711299" wp14:editId="4AE35B16">
            <wp:simplePos x="0" y="0"/>
            <wp:positionH relativeFrom="column">
              <wp:posOffset>0</wp:posOffset>
            </wp:positionH>
            <wp:positionV relativeFrom="paragraph">
              <wp:posOffset>363720</wp:posOffset>
            </wp:positionV>
            <wp:extent cx="5731510" cy="2956560"/>
            <wp:effectExtent l="0" t="0" r="2540" b="0"/>
            <wp:wrapTopAndBottom/>
            <wp:docPr id="80202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1572"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Pr="004540B9">
        <w:rPr>
          <w:rFonts w:ascii="Times New Roman" w:hAnsi="Times New Roman" w:cs="Times New Roman"/>
          <w:b/>
          <w:bCs/>
          <w:i w:val="0"/>
          <w:iCs w:val="0"/>
          <w:color w:val="auto"/>
          <w:sz w:val="26"/>
          <w:szCs w:val="26"/>
          <w:lang w:val="en-US"/>
        </w:rPr>
        <w:t xml:space="preserve">5.1.1.1 </w:t>
      </w:r>
      <w:r w:rsidRPr="004540B9">
        <w:rPr>
          <w:rFonts w:ascii="Times New Roman" w:hAnsi="Times New Roman" w:cs="Times New Roman"/>
          <w:b/>
          <w:i w:val="0"/>
          <w:color w:val="auto"/>
          <w:sz w:val="26"/>
          <w:szCs w:val="26"/>
          <w:lang w:val="en-US"/>
        </w:rPr>
        <w:t>Giao diện Slide Show</w:t>
      </w:r>
    </w:p>
    <w:p w14:paraId="0B00828A" w14:textId="77777777" w:rsidR="000C5451" w:rsidRPr="004540B9" w:rsidRDefault="000C5451" w:rsidP="000C5451">
      <w:pPr>
        <w:pStyle w:val="Heading4"/>
        <w:rPr>
          <w:rFonts w:ascii="Times New Roman" w:hAnsi="Times New Roman" w:cs="Times New Roman"/>
          <w:b/>
          <w:bCs/>
          <w:color w:val="auto"/>
          <w:sz w:val="26"/>
          <w:szCs w:val="26"/>
          <w:lang w:val="en-US"/>
        </w:rPr>
      </w:pPr>
      <w:r w:rsidRPr="004540B9">
        <w:rPr>
          <w:noProof/>
          <w:color w:val="auto"/>
        </w:rPr>
        <mc:AlternateContent>
          <mc:Choice Requires="wps">
            <w:drawing>
              <wp:anchor distT="0" distB="0" distL="114300" distR="114300" simplePos="0" relativeHeight="252123136" behindDoc="0" locked="0" layoutInCell="1" allowOverlap="1" wp14:anchorId="0F2A3D3A" wp14:editId="627B9291">
                <wp:simplePos x="0" y="0"/>
                <wp:positionH relativeFrom="column">
                  <wp:posOffset>64135</wp:posOffset>
                </wp:positionH>
                <wp:positionV relativeFrom="paragraph">
                  <wp:posOffset>6763385</wp:posOffset>
                </wp:positionV>
                <wp:extent cx="5731510" cy="635"/>
                <wp:effectExtent l="0" t="0" r="0" b="0"/>
                <wp:wrapTopAndBottom/>
                <wp:docPr id="4280526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345311" w14:textId="11E99F05" w:rsidR="000C5451" w:rsidRPr="004540B9" w:rsidRDefault="000C5451" w:rsidP="000C5451">
                            <w:pPr>
                              <w:pStyle w:val="Caption"/>
                              <w:jc w:val="center"/>
                              <w:rPr>
                                <w:noProof/>
                                <w:color w:val="auto"/>
                                <w:sz w:val="26"/>
                                <w:szCs w:val="26"/>
                              </w:rPr>
                            </w:pPr>
                            <w:bookmarkStart w:id="190" w:name="_Toc215950081"/>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22</w:t>
                            </w:r>
                            <w:r w:rsidRPr="004540B9">
                              <w:rPr>
                                <w:color w:val="auto"/>
                                <w:sz w:val="26"/>
                                <w:szCs w:val="26"/>
                              </w:rPr>
                              <w:fldChar w:fldCharType="end"/>
                            </w:r>
                            <w:r w:rsidRPr="004540B9">
                              <w:rPr>
                                <w:color w:val="auto"/>
                                <w:sz w:val="26"/>
                                <w:szCs w:val="26"/>
                              </w:rPr>
                              <w:t>: Giao diện đăng nhập</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A3D3A" id="_x0000_s1046" type="#_x0000_t202" style="position:absolute;left:0;text-align:left;margin-left:5.05pt;margin-top:532.55pt;width:451.3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" stroked="f">
                <v:textbox style="mso-fit-shape-to-text:t" inset="0,0,0,0">
                  <w:txbxContent>
                    <w:p w14:paraId="5D345311" w14:textId="11E99F05" w:rsidR="000C5451" w:rsidRPr="004540B9" w:rsidRDefault="000C5451" w:rsidP="000C5451">
                      <w:pPr>
                        <w:pStyle w:val="Caption"/>
                        <w:jc w:val="center"/>
                        <w:rPr>
                          <w:noProof/>
                          <w:color w:val="auto"/>
                          <w:sz w:val="26"/>
                          <w:szCs w:val="26"/>
                        </w:rPr>
                      </w:pPr>
                      <w:bookmarkStart w:id="191" w:name="_Toc215950081"/>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22</w:t>
                      </w:r>
                      <w:r w:rsidRPr="004540B9">
                        <w:rPr>
                          <w:color w:val="auto"/>
                          <w:sz w:val="26"/>
                          <w:szCs w:val="26"/>
                        </w:rPr>
                        <w:fldChar w:fldCharType="end"/>
                      </w:r>
                      <w:r w:rsidRPr="004540B9">
                        <w:rPr>
                          <w:color w:val="auto"/>
                          <w:sz w:val="26"/>
                          <w:szCs w:val="26"/>
                        </w:rPr>
                        <w:t>: Giao diện đăng nhập</w:t>
                      </w:r>
                      <w:bookmarkEnd w:id="191"/>
                    </w:p>
                  </w:txbxContent>
                </v:textbox>
                <w10:wrap type="topAndBottom"/>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1344896" behindDoc="0" locked="0" layoutInCell="1" allowOverlap="1" wp14:anchorId="39B29CDE" wp14:editId="1438C279">
            <wp:simplePos x="0" y="0"/>
            <wp:positionH relativeFrom="margin">
              <wp:posOffset>64135</wp:posOffset>
            </wp:positionH>
            <wp:positionV relativeFrom="paragraph">
              <wp:posOffset>3712845</wp:posOffset>
            </wp:positionV>
            <wp:extent cx="5731510" cy="2993390"/>
            <wp:effectExtent l="0" t="0" r="2540" b="0"/>
            <wp:wrapTopAndBottom/>
            <wp:docPr id="153385577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5773" name="Picture 1" descr="A screenshot of a login pag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r w:rsidRPr="004540B9">
        <w:rPr>
          <w:rFonts w:ascii="Times New Roman" w:hAnsi="Times New Roman" w:cs="Times New Roman"/>
          <w:b/>
          <w:bCs/>
          <w:color w:val="auto"/>
          <w:sz w:val="26"/>
          <w:szCs w:val="26"/>
          <w:lang w:val="en-US"/>
        </w:rPr>
        <w:t>5.1.1.2</w:t>
      </w:r>
      <w:r w:rsidRPr="004540B9">
        <w:rPr>
          <w:rFonts w:ascii="Times New Roman" w:hAnsi="Times New Roman" w:cs="Times New Roman"/>
          <w:b/>
          <w:color w:val="auto"/>
          <w:sz w:val="26"/>
          <w:szCs w:val="26"/>
          <w:lang w:val="en-US"/>
        </w:rPr>
        <w:t xml:space="preserve"> Giao diện </w:t>
      </w:r>
      <w:r w:rsidRPr="004540B9">
        <w:rPr>
          <w:rFonts w:ascii="Times New Roman" w:hAnsi="Times New Roman" w:cs="Times New Roman"/>
          <w:b/>
          <w:bCs/>
          <w:color w:val="auto"/>
          <w:sz w:val="26"/>
          <w:szCs w:val="26"/>
          <w:lang w:val="en-US"/>
        </w:rPr>
        <w:t>đăng nhập</w:t>
      </w:r>
    </w:p>
    <w:p w14:paraId="2D9CA19B" w14:textId="77777777" w:rsidR="000C5451" w:rsidRPr="004540B9" w:rsidRDefault="000C5451" w:rsidP="000C5451">
      <w:pPr>
        <w:spacing w:line="288" w:lineRule="auto"/>
        <w:ind w:firstLine="720"/>
        <w:rPr>
          <w:rFonts w:ascii="Times New Roman" w:hAnsi="Times New Roman" w:cs="Times New Roman"/>
          <w:b/>
          <w:bCs/>
          <w:sz w:val="26"/>
          <w:szCs w:val="26"/>
          <w:lang w:val="en-US"/>
        </w:rPr>
      </w:pPr>
      <w:r w:rsidRPr="004540B9">
        <w:rPr>
          <w:rFonts w:ascii="Times New Roman" w:hAnsi="Times New Roman" w:cs="Times New Roman"/>
          <w:b/>
          <w:bCs/>
          <w:sz w:val="26"/>
          <w:szCs w:val="26"/>
          <w:lang w:val="en-US"/>
        </w:rPr>
        <w:br w:type="page"/>
      </w:r>
    </w:p>
    <w:p w14:paraId="6CF076FF" w14:textId="77777777" w:rsidR="000C5451" w:rsidRPr="004540B9" w:rsidRDefault="000C5451" w:rsidP="000C5451">
      <w:pPr>
        <w:pStyle w:val="Heading4"/>
        <w:ind w:hanging="426"/>
        <w:rPr>
          <w:rFonts w:ascii="Times New Roman" w:hAnsi="Times New Roman" w:cs="Times New Roman"/>
          <w:b/>
          <w:bCs/>
          <w:color w:val="auto"/>
          <w:sz w:val="26"/>
          <w:szCs w:val="26"/>
          <w:lang w:val="en-US"/>
        </w:rPr>
      </w:pPr>
      <w:r w:rsidRPr="004540B9">
        <w:rPr>
          <w:noProof/>
          <w:color w:val="auto"/>
        </w:rPr>
        <w:lastRenderedPageBreak/>
        <mc:AlternateContent>
          <mc:Choice Requires="wps">
            <w:drawing>
              <wp:anchor distT="0" distB="0" distL="114300" distR="114300" simplePos="0" relativeHeight="252135424" behindDoc="0" locked="0" layoutInCell="1" allowOverlap="1" wp14:anchorId="60895CEB" wp14:editId="10BE8FB8">
                <wp:simplePos x="0" y="0"/>
                <wp:positionH relativeFrom="column">
                  <wp:posOffset>-2540</wp:posOffset>
                </wp:positionH>
                <wp:positionV relativeFrom="paragraph">
                  <wp:posOffset>3409315</wp:posOffset>
                </wp:positionV>
                <wp:extent cx="5731510" cy="635"/>
                <wp:effectExtent l="0" t="0" r="0" b="0"/>
                <wp:wrapTopAndBottom/>
                <wp:docPr id="184935097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BA9ADE" w14:textId="4A8DA0AB" w:rsidR="000C5451" w:rsidRPr="004540B9" w:rsidRDefault="000C5451" w:rsidP="000C5451">
                            <w:pPr>
                              <w:pStyle w:val="Caption"/>
                              <w:jc w:val="center"/>
                              <w:rPr>
                                <w:noProof/>
                                <w:color w:val="auto"/>
                                <w:sz w:val="26"/>
                                <w:szCs w:val="26"/>
                              </w:rPr>
                            </w:pPr>
                            <w:bookmarkStart w:id="192" w:name="_Toc215950082"/>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23</w:t>
                            </w:r>
                            <w:r w:rsidRPr="004540B9">
                              <w:rPr>
                                <w:color w:val="auto"/>
                                <w:sz w:val="26"/>
                                <w:szCs w:val="26"/>
                              </w:rPr>
                              <w:fldChar w:fldCharType="end"/>
                            </w:r>
                            <w:r w:rsidRPr="004540B9">
                              <w:rPr>
                                <w:color w:val="auto"/>
                                <w:sz w:val="26"/>
                                <w:szCs w:val="26"/>
                              </w:rPr>
                              <w:t>: Giao diện đăng kí</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95CEB" id="_x0000_s1047" type="#_x0000_t202" style="position:absolute;left:0;text-align:left;margin-left:-.2pt;margin-top:268.45pt;width:451.3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" stroked="f">
                <v:textbox style="mso-fit-shape-to-text:t" inset="0,0,0,0">
                  <w:txbxContent>
                    <w:p w14:paraId="78BA9ADE" w14:textId="4A8DA0AB" w:rsidR="000C5451" w:rsidRPr="004540B9" w:rsidRDefault="000C5451" w:rsidP="000C5451">
                      <w:pPr>
                        <w:pStyle w:val="Caption"/>
                        <w:jc w:val="center"/>
                        <w:rPr>
                          <w:noProof/>
                          <w:color w:val="auto"/>
                          <w:sz w:val="26"/>
                          <w:szCs w:val="26"/>
                        </w:rPr>
                      </w:pPr>
                      <w:bookmarkStart w:id="193" w:name="_Toc215950082"/>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23</w:t>
                      </w:r>
                      <w:r w:rsidRPr="004540B9">
                        <w:rPr>
                          <w:color w:val="auto"/>
                          <w:sz w:val="26"/>
                          <w:szCs w:val="26"/>
                        </w:rPr>
                        <w:fldChar w:fldCharType="end"/>
                      </w:r>
                      <w:r w:rsidRPr="004540B9">
                        <w:rPr>
                          <w:color w:val="auto"/>
                          <w:sz w:val="26"/>
                          <w:szCs w:val="26"/>
                        </w:rPr>
                        <w:t>: Giao diện đăng kí</w:t>
                      </w:r>
                      <w:bookmarkEnd w:id="193"/>
                    </w:p>
                  </w:txbxContent>
                </v:textbox>
                <w10:wrap type="topAndBottom"/>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1357184" behindDoc="0" locked="0" layoutInCell="1" allowOverlap="1" wp14:anchorId="799C5258" wp14:editId="7D0FE543">
            <wp:simplePos x="0" y="0"/>
            <wp:positionH relativeFrom="margin">
              <wp:align>right</wp:align>
            </wp:positionH>
            <wp:positionV relativeFrom="paragraph">
              <wp:posOffset>358775</wp:posOffset>
            </wp:positionV>
            <wp:extent cx="5731510" cy="2993390"/>
            <wp:effectExtent l="0" t="0" r="2540" b="0"/>
            <wp:wrapTopAndBottom/>
            <wp:docPr id="25471263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2636" name="Picture 1" descr="A screenshot of a login for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r w:rsidRPr="004540B9">
        <w:rPr>
          <w:rFonts w:ascii="Times New Roman" w:hAnsi="Times New Roman" w:cs="Times New Roman"/>
          <w:b/>
          <w:bCs/>
          <w:color w:val="auto"/>
          <w:sz w:val="26"/>
          <w:szCs w:val="26"/>
          <w:lang w:val="en-US"/>
        </w:rPr>
        <w:t xml:space="preserve">5..1.1.3 Giao diện Đăng kí </w:t>
      </w:r>
    </w:p>
    <w:p w14:paraId="6011FD9C" w14:textId="2BB8BA52" w:rsidR="000C5451" w:rsidRPr="004540B9" w:rsidRDefault="00FC6362" w:rsidP="000C5451">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w:drawing>
          <wp:anchor distT="0" distB="0" distL="114300" distR="114300" simplePos="0" relativeHeight="251034624" behindDoc="1" locked="0" layoutInCell="1" allowOverlap="1" wp14:anchorId="65DB3FBC" wp14:editId="24489605">
            <wp:simplePos x="0" y="0"/>
            <wp:positionH relativeFrom="column">
              <wp:posOffset>2709545</wp:posOffset>
            </wp:positionH>
            <wp:positionV relativeFrom="paragraph">
              <wp:posOffset>3745230</wp:posOffset>
            </wp:positionV>
            <wp:extent cx="807720" cy="245745"/>
            <wp:effectExtent l="0" t="0" r="0" b="1905"/>
            <wp:wrapTight wrapText="bothSides">
              <wp:wrapPolygon edited="0">
                <wp:start x="0" y="0"/>
                <wp:lineTo x="0" y="20093"/>
                <wp:lineTo x="20887" y="20093"/>
                <wp:lineTo x="20887" y="0"/>
                <wp:lineTo x="0" y="0"/>
              </wp:wrapPolygon>
            </wp:wrapTight>
            <wp:docPr id="48120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2958" name=""/>
                    <pic:cNvPicPr/>
                  </pic:nvPicPr>
                  <pic:blipFill rotWithShape="1">
                    <a:blip r:embed="rId41">
                      <a:extLst>
                        <a:ext uri="{28A0092B-C50C-407E-A947-70E740481C1C}">
                          <a14:useLocalDpi xmlns:a14="http://schemas.microsoft.com/office/drawing/2010/main" val="0"/>
                        </a:ext>
                      </a:extLst>
                    </a:blip>
                    <a:srcRect t="26748"/>
                    <a:stretch>
                      <a:fillRect/>
                    </a:stretch>
                  </pic:blipFill>
                  <pic:spPr bwMode="auto">
                    <a:xfrm>
                      <a:off x="0" y="0"/>
                      <a:ext cx="807720" cy="24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b/>
          <w:bCs/>
          <w:color w:val="auto"/>
          <w:sz w:val="26"/>
          <w:szCs w:val="26"/>
          <w:lang w:val="en-US"/>
        </w:rPr>
        <w:t>5.1.1.4 Giao diện quên mật khẩu</w:t>
      </w:r>
    </w:p>
    <w:p w14:paraId="07E1E6D6" w14:textId="02A28B11" w:rsidR="000C5451" w:rsidRPr="004540B9" w:rsidRDefault="00A173C9" w:rsidP="0083242B">
      <w:pPr>
        <w:numPr>
          <w:ilvl w:val="0"/>
          <w:numId w:val="3"/>
        </w:numPr>
        <w:spacing w:line="288" w:lineRule="auto"/>
        <w:ind w:left="1134" w:hanging="425"/>
        <w:rPr>
          <w:rFonts w:ascii="Times New Roman" w:hAnsi="Times New Roman" w:cs="Times New Roman"/>
          <w:sz w:val="26"/>
          <w:szCs w:val="26"/>
          <w:lang w:val="en-US"/>
        </w:rPr>
      </w:pPr>
      <w:r w:rsidRPr="004540B9">
        <w:rPr>
          <w:noProof/>
        </w:rPr>
        <mc:AlternateContent>
          <mc:Choice Requires="wps">
            <w:drawing>
              <wp:anchor distT="0" distB="0" distL="114300" distR="114300" simplePos="0" relativeHeight="252172288" behindDoc="0" locked="0" layoutInCell="1" allowOverlap="1" wp14:anchorId="150A7E45" wp14:editId="16764D72">
                <wp:simplePos x="0" y="0"/>
                <wp:positionH relativeFrom="column">
                  <wp:posOffset>2876550</wp:posOffset>
                </wp:positionH>
                <wp:positionV relativeFrom="paragraph">
                  <wp:posOffset>3738880</wp:posOffset>
                </wp:positionV>
                <wp:extent cx="3227070" cy="635"/>
                <wp:effectExtent l="0" t="0" r="0" b="6985"/>
                <wp:wrapTopAndBottom/>
                <wp:docPr id="1765359483" name="Text Box 1"/>
                <wp:cNvGraphicFramePr/>
                <a:graphic xmlns:a="http://schemas.openxmlformats.org/drawingml/2006/main">
                  <a:graphicData uri="http://schemas.microsoft.com/office/word/2010/wordprocessingShape">
                    <wps:wsp>
                      <wps:cNvSpPr txBox="1"/>
                      <wps:spPr>
                        <a:xfrm>
                          <a:off x="0" y="0"/>
                          <a:ext cx="3227070" cy="635"/>
                        </a:xfrm>
                        <a:prstGeom prst="rect">
                          <a:avLst/>
                        </a:prstGeom>
                        <a:solidFill>
                          <a:prstClr val="white"/>
                        </a:solidFill>
                        <a:ln>
                          <a:noFill/>
                        </a:ln>
                      </wps:spPr>
                      <wps:txbx>
                        <w:txbxContent>
                          <w:p w14:paraId="202A5514" w14:textId="70066D96" w:rsidR="000C5451" w:rsidRPr="00A173C9" w:rsidRDefault="000C5451" w:rsidP="000C5451">
                            <w:pPr>
                              <w:pStyle w:val="Caption"/>
                              <w:rPr>
                                <w:noProof/>
                                <w:color w:val="auto"/>
                                <w:sz w:val="26"/>
                                <w:szCs w:val="26"/>
                              </w:rPr>
                            </w:pPr>
                            <w:bookmarkStart w:id="194" w:name="_Toc215950084"/>
                            <w:r w:rsidRPr="00A173C9">
                              <w:rPr>
                                <w:color w:val="auto"/>
                                <w:sz w:val="26"/>
                                <w:szCs w:val="26"/>
                              </w:rPr>
                              <w:t xml:space="preserve">Hình </w:t>
                            </w:r>
                            <w:r w:rsidR="004C28DF" w:rsidRPr="00A173C9">
                              <w:rPr>
                                <w:color w:val="auto"/>
                                <w:sz w:val="26"/>
                                <w:szCs w:val="26"/>
                              </w:rPr>
                              <w:fldChar w:fldCharType="begin"/>
                            </w:r>
                            <w:r w:rsidR="004C28DF" w:rsidRPr="00A173C9">
                              <w:rPr>
                                <w:color w:val="auto"/>
                                <w:sz w:val="26"/>
                                <w:szCs w:val="26"/>
                              </w:rPr>
                              <w:instrText xml:space="preserve"> SEQ Hình \* ARABIC </w:instrText>
                            </w:r>
                            <w:r w:rsidR="004C28DF" w:rsidRPr="00A173C9">
                              <w:rPr>
                                <w:color w:val="auto"/>
                                <w:sz w:val="26"/>
                                <w:szCs w:val="26"/>
                              </w:rPr>
                              <w:fldChar w:fldCharType="separate"/>
                            </w:r>
                            <w:r w:rsidR="000E28BA" w:rsidRPr="00A173C9">
                              <w:rPr>
                                <w:noProof/>
                                <w:color w:val="auto"/>
                                <w:sz w:val="26"/>
                                <w:szCs w:val="26"/>
                              </w:rPr>
                              <w:t>25</w:t>
                            </w:r>
                            <w:r w:rsidR="004C28DF" w:rsidRPr="00A173C9">
                              <w:rPr>
                                <w:noProof/>
                                <w:color w:val="auto"/>
                                <w:sz w:val="26"/>
                                <w:szCs w:val="26"/>
                              </w:rPr>
                              <w:fldChar w:fldCharType="end"/>
                            </w:r>
                            <w:r w:rsidRPr="00A173C9">
                              <w:rPr>
                                <w:color w:val="auto"/>
                                <w:sz w:val="26"/>
                                <w:szCs w:val="26"/>
                              </w:rPr>
                              <w:t>: Giao diện xác nhận mật khẩu mới</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0A7E45" id="_x0000_s1048" type="#_x0000_t202" style="position:absolute;left:0;text-align:left;margin-left:226.5pt;margin-top:294.4pt;width:254.1pt;height:.05pt;z-index:25217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" stroked="f">
                <v:textbox style="mso-fit-shape-to-text:t" inset="0,0,0,0">
                  <w:txbxContent>
                    <w:p w14:paraId="202A5514" w14:textId="70066D96" w:rsidR="000C5451" w:rsidRPr="00A173C9" w:rsidRDefault="000C5451" w:rsidP="000C5451">
                      <w:pPr>
                        <w:pStyle w:val="Caption"/>
                        <w:rPr>
                          <w:noProof/>
                          <w:color w:val="auto"/>
                          <w:sz w:val="26"/>
                          <w:szCs w:val="26"/>
                        </w:rPr>
                      </w:pPr>
                      <w:bookmarkStart w:id="195" w:name="_Toc215950084"/>
                      <w:r w:rsidRPr="00A173C9">
                        <w:rPr>
                          <w:color w:val="auto"/>
                          <w:sz w:val="26"/>
                          <w:szCs w:val="26"/>
                        </w:rPr>
                        <w:t xml:space="preserve">Hình </w:t>
                      </w:r>
                      <w:r w:rsidR="004C28DF" w:rsidRPr="00A173C9">
                        <w:rPr>
                          <w:color w:val="auto"/>
                          <w:sz w:val="26"/>
                          <w:szCs w:val="26"/>
                        </w:rPr>
                        <w:fldChar w:fldCharType="begin"/>
                      </w:r>
                      <w:r w:rsidR="004C28DF" w:rsidRPr="00A173C9">
                        <w:rPr>
                          <w:color w:val="auto"/>
                          <w:sz w:val="26"/>
                          <w:szCs w:val="26"/>
                        </w:rPr>
                        <w:instrText xml:space="preserve"> SEQ Hình \* ARABIC </w:instrText>
                      </w:r>
                      <w:r w:rsidR="004C28DF" w:rsidRPr="00A173C9">
                        <w:rPr>
                          <w:color w:val="auto"/>
                          <w:sz w:val="26"/>
                          <w:szCs w:val="26"/>
                        </w:rPr>
                        <w:fldChar w:fldCharType="separate"/>
                      </w:r>
                      <w:r w:rsidR="000E28BA" w:rsidRPr="00A173C9">
                        <w:rPr>
                          <w:noProof/>
                          <w:color w:val="auto"/>
                          <w:sz w:val="26"/>
                          <w:szCs w:val="26"/>
                        </w:rPr>
                        <w:t>25</w:t>
                      </w:r>
                      <w:r w:rsidR="004C28DF" w:rsidRPr="00A173C9">
                        <w:rPr>
                          <w:noProof/>
                          <w:color w:val="auto"/>
                          <w:sz w:val="26"/>
                          <w:szCs w:val="26"/>
                        </w:rPr>
                        <w:fldChar w:fldCharType="end"/>
                      </w:r>
                      <w:r w:rsidRPr="00A173C9">
                        <w:rPr>
                          <w:color w:val="auto"/>
                          <w:sz w:val="26"/>
                          <w:szCs w:val="26"/>
                        </w:rPr>
                        <w:t>: Giao diện xác nhận mật khẩu mới</w:t>
                      </w:r>
                      <w:bookmarkEnd w:id="195"/>
                    </w:p>
                  </w:txbxContent>
                </v:textbox>
                <w10:wrap type="topAndBottom"/>
              </v:shape>
            </w:pict>
          </mc:Fallback>
        </mc:AlternateContent>
      </w:r>
      <w:r w:rsidR="00F07481" w:rsidRPr="004540B9">
        <w:rPr>
          <w:noProof/>
        </w:rPr>
        <mc:AlternateContent>
          <mc:Choice Requires="wps">
            <w:drawing>
              <wp:anchor distT="0" distB="0" distL="114300" distR="114300" simplePos="0" relativeHeight="252153856" behindDoc="0" locked="0" layoutInCell="1" allowOverlap="1" wp14:anchorId="41A8FC2D" wp14:editId="60CC995C">
                <wp:simplePos x="0" y="0"/>
                <wp:positionH relativeFrom="column">
                  <wp:posOffset>-152</wp:posOffset>
                </wp:positionH>
                <wp:positionV relativeFrom="paragraph">
                  <wp:posOffset>2631744</wp:posOffset>
                </wp:positionV>
                <wp:extent cx="2525395" cy="635"/>
                <wp:effectExtent l="0" t="0" r="0" b="0"/>
                <wp:wrapTopAndBottom/>
                <wp:docPr id="1414666812" name="Text Box 1"/>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14:paraId="31D0AB7D" w14:textId="59246554" w:rsidR="000C5451" w:rsidRPr="00A173C9" w:rsidRDefault="000C5451" w:rsidP="000C5451">
                            <w:pPr>
                              <w:pStyle w:val="Caption"/>
                              <w:rPr>
                                <w:noProof/>
                                <w:color w:val="auto"/>
                                <w:sz w:val="26"/>
                                <w:szCs w:val="26"/>
                              </w:rPr>
                            </w:pPr>
                            <w:bookmarkStart w:id="196" w:name="_Toc215950083"/>
                            <w:r w:rsidRPr="00A173C9">
                              <w:rPr>
                                <w:color w:val="auto"/>
                                <w:sz w:val="26"/>
                                <w:szCs w:val="26"/>
                              </w:rPr>
                              <w:t xml:space="preserve">Hình </w:t>
                            </w:r>
                            <w:r w:rsidR="004C28DF" w:rsidRPr="00A173C9">
                              <w:rPr>
                                <w:color w:val="auto"/>
                                <w:sz w:val="26"/>
                                <w:szCs w:val="26"/>
                              </w:rPr>
                              <w:fldChar w:fldCharType="begin"/>
                            </w:r>
                            <w:r w:rsidR="004C28DF" w:rsidRPr="00A173C9">
                              <w:rPr>
                                <w:color w:val="auto"/>
                                <w:sz w:val="26"/>
                                <w:szCs w:val="26"/>
                              </w:rPr>
                              <w:instrText xml:space="preserve"> SEQ Hình \* ARABIC </w:instrText>
                            </w:r>
                            <w:r w:rsidR="004C28DF" w:rsidRPr="00A173C9">
                              <w:rPr>
                                <w:color w:val="auto"/>
                                <w:sz w:val="26"/>
                                <w:szCs w:val="26"/>
                              </w:rPr>
                              <w:fldChar w:fldCharType="separate"/>
                            </w:r>
                            <w:r w:rsidR="000E28BA" w:rsidRPr="00A173C9">
                              <w:rPr>
                                <w:noProof/>
                                <w:color w:val="auto"/>
                                <w:sz w:val="26"/>
                                <w:szCs w:val="26"/>
                              </w:rPr>
                              <w:t>24</w:t>
                            </w:r>
                            <w:r w:rsidR="004C28DF" w:rsidRPr="00A173C9">
                              <w:rPr>
                                <w:noProof/>
                                <w:color w:val="auto"/>
                                <w:sz w:val="26"/>
                                <w:szCs w:val="26"/>
                              </w:rPr>
                              <w:fldChar w:fldCharType="end"/>
                            </w:r>
                            <w:r w:rsidRPr="00A173C9">
                              <w:rPr>
                                <w:color w:val="auto"/>
                                <w:sz w:val="26"/>
                                <w:szCs w:val="26"/>
                              </w:rPr>
                              <w:t>: Giao diện quên mật khẩu</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8FC2D" id="_x0000_s1049" type="#_x0000_t202" style="position:absolute;left:0;text-align:left;margin-left:0;margin-top:207.2pt;width:198.85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" stroked="f">
                <v:textbox style="mso-fit-shape-to-text:t" inset="0,0,0,0">
                  <w:txbxContent>
                    <w:p w14:paraId="31D0AB7D" w14:textId="59246554" w:rsidR="000C5451" w:rsidRPr="00A173C9" w:rsidRDefault="000C5451" w:rsidP="000C5451">
                      <w:pPr>
                        <w:pStyle w:val="Caption"/>
                        <w:rPr>
                          <w:noProof/>
                          <w:color w:val="auto"/>
                          <w:sz w:val="26"/>
                          <w:szCs w:val="26"/>
                        </w:rPr>
                      </w:pPr>
                      <w:bookmarkStart w:id="197" w:name="_Toc215950083"/>
                      <w:r w:rsidRPr="00A173C9">
                        <w:rPr>
                          <w:color w:val="auto"/>
                          <w:sz w:val="26"/>
                          <w:szCs w:val="26"/>
                        </w:rPr>
                        <w:t xml:space="preserve">Hình </w:t>
                      </w:r>
                      <w:r w:rsidR="004C28DF" w:rsidRPr="00A173C9">
                        <w:rPr>
                          <w:color w:val="auto"/>
                          <w:sz w:val="26"/>
                          <w:szCs w:val="26"/>
                        </w:rPr>
                        <w:fldChar w:fldCharType="begin"/>
                      </w:r>
                      <w:r w:rsidR="004C28DF" w:rsidRPr="00A173C9">
                        <w:rPr>
                          <w:color w:val="auto"/>
                          <w:sz w:val="26"/>
                          <w:szCs w:val="26"/>
                        </w:rPr>
                        <w:instrText xml:space="preserve"> SEQ Hình \* ARABIC </w:instrText>
                      </w:r>
                      <w:r w:rsidR="004C28DF" w:rsidRPr="00A173C9">
                        <w:rPr>
                          <w:color w:val="auto"/>
                          <w:sz w:val="26"/>
                          <w:szCs w:val="26"/>
                        </w:rPr>
                        <w:fldChar w:fldCharType="separate"/>
                      </w:r>
                      <w:r w:rsidR="000E28BA" w:rsidRPr="00A173C9">
                        <w:rPr>
                          <w:noProof/>
                          <w:color w:val="auto"/>
                          <w:sz w:val="26"/>
                          <w:szCs w:val="26"/>
                        </w:rPr>
                        <w:t>24</w:t>
                      </w:r>
                      <w:r w:rsidR="004C28DF" w:rsidRPr="00A173C9">
                        <w:rPr>
                          <w:noProof/>
                          <w:color w:val="auto"/>
                          <w:sz w:val="26"/>
                          <w:szCs w:val="26"/>
                        </w:rPr>
                        <w:fldChar w:fldCharType="end"/>
                      </w:r>
                      <w:r w:rsidRPr="00A173C9">
                        <w:rPr>
                          <w:color w:val="auto"/>
                          <w:sz w:val="26"/>
                          <w:szCs w:val="26"/>
                        </w:rPr>
                        <w:t>: Giao diện quên mật khẩu</w:t>
                      </w:r>
                      <w:bookmarkEnd w:id="197"/>
                    </w:p>
                  </w:txbxContent>
                </v:textbox>
                <w10:wrap type="topAndBottom"/>
              </v:shape>
            </w:pict>
          </mc:Fallback>
        </mc:AlternateContent>
      </w:r>
      <w:r w:rsidR="000C5451" w:rsidRPr="004540B9">
        <w:rPr>
          <w:rFonts w:ascii="Times New Roman" w:hAnsi="Times New Roman" w:cs="Times New Roman"/>
          <w:noProof/>
          <w:sz w:val="26"/>
          <w:szCs w:val="26"/>
          <w:lang w:val="en-US"/>
        </w:rPr>
        <w:drawing>
          <wp:anchor distT="0" distB="0" distL="114300" distR="114300" simplePos="0" relativeHeight="251176960" behindDoc="0" locked="0" layoutInCell="1" allowOverlap="1" wp14:anchorId="257E47D1" wp14:editId="3C6A3DD7">
            <wp:simplePos x="0" y="0"/>
            <wp:positionH relativeFrom="column">
              <wp:posOffset>3296649</wp:posOffset>
            </wp:positionH>
            <wp:positionV relativeFrom="paragraph">
              <wp:posOffset>294870</wp:posOffset>
            </wp:positionV>
            <wp:extent cx="2712720" cy="3375660"/>
            <wp:effectExtent l="0" t="0" r="0" b="0"/>
            <wp:wrapTopAndBottom/>
            <wp:docPr id="17590614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1439" name="Picture 1" descr="A screenshot of a phon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2712720" cy="3375660"/>
                    </a:xfrm>
                    <a:prstGeom prst="rect">
                      <a:avLst/>
                    </a:prstGeom>
                  </pic:spPr>
                </pic:pic>
              </a:graphicData>
            </a:graphic>
          </wp:anchor>
        </w:drawing>
      </w:r>
      <w:r w:rsidR="000C5451" w:rsidRPr="004540B9">
        <w:rPr>
          <w:rFonts w:ascii="Times New Roman" w:hAnsi="Times New Roman" w:cs="Times New Roman"/>
          <w:noProof/>
          <w:sz w:val="26"/>
          <w:szCs w:val="26"/>
          <w:lang w:val="en-US"/>
        </w:rPr>
        <mc:AlternateContent>
          <mc:Choice Requires="wps">
            <w:drawing>
              <wp:anchor distT="0" distB="0" distL="114300" distR="114300" simplePos="0" relativeHeight="251022336" behindDoc="0" locked="0" layoutInCell="1" allowOverlap="1" wp14:anchorId="26C7ACD3" wp14:editId="1E416DA1">
                <wp:simplePos x="0" y="0"/>
                <wp:positionH relativeFrom="column">
                  <wp:posOffset>2616457</wp:posOffset>
                </wp:positionH>
                <wp:positionV relativeFrom="paragraph">
                  <wp:posOffset>1344660</wp:posOffset>
                </wp:positionV>
                <wp:extent cx="496110" cy="262647"/>
                <wp:effectExtent l="0" t="19050" r="37465" b="42545"/>
                <wp:wrapNone/>
                <wp:docPr id="1821952520" name="Arrow: Right 17"/>
                <wp:cNvGraphicFramePr/>
                <a:graphic xmlns:a="http://schemas.openxmlformats.org/drawingml/2006/main">
                  <a:graphicData uri="http://schemas.microsoft.com/office/word/2010/wordprocessingShape">
                    <wps:wsp>
                      <wps:cNvSpPr/>
                      <wps:spPr>
                        <a:xfrm>
                          <a:off x="0" y="0"/>
                          <a:ext cx="496110" cy="2626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86E83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206pt;margin-top:105.9pt;width:39.05pt;height:20.7pt;z-index:25102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" adj="15882" fillcolor="#4f81bd [3204]" strokecolor="#0a121c [484]" strokeweight="2pt"/>
            </w:pict>
          </mc:Fallback>
        </mc:AlternateContent>
      </w:r>
      <w:r w:rsidR="000C5451" w:rsidRPr="004540B9">
        <w:rPr>
          <w:rFonts w:ascii="Times New Roman" w:hAnsi="Times New Roman" w:cs="Times New Roman"/>
          <w:noProof/>
          <w:sz w:val="26"/>
          <w:szCs w:val="26"/>
          <w:lang w:val="en-US"/>
        </w:rPr>
        <w:drawing>
          <wp:anchor distT="0" distB="0" distL="114300" distR="114300" simplePos="0" relativeHeight="251059200" behindDoc="0" locked="0" layoutInCell="1" allowOverlap="1" wp14:anchorId="2A96787A" wp14:editId="6998AEC5">
            <wp:simplePos x="0" y="0"/>
            <wp:positionH relativeFrom="column">
              <wp:posOffset>-176</wp:posOffset>
            </wp:positionH>
            <wp:positionV relativeFrom="paragraph">
              <wp:posOffset>420546</wp:posOffset>
            </wp:positionV>
            <wp:extent cx="2525395" cy="2120265"/>
            <wp:effectExtent l="0" t="0" r="8255" b="0"/>
            <wp:wrapTopAndBottom/>
            <wp:docPr id="14699019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984" name="Picture 1" descr="A screenshot of a phon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2525395" cy="212026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 xml:space="preserve">Ở giao diện đăng nhập nhấn </w:t>
      </w:r>
      <w:r w:rsidR="000C5451" w:rsidRPr="004540B9">
        <w:rPr>
          <w:rFonts w:ascii="Times New Roman" w:hAnsi="Times New Roman" w:cs="Times New Roman"/>
          <w:sz w:val="26"/>
          <w:szCs w:val="26"/>
          <w:lang w:val="en-US"/>
        </w:rPr>
        <w:br w:type="page"/>
      </w:r>
    </w:p>
    <w:p w14:paraId="0061570B" w14:textId="77777777" w:rsidR="000C5451" w:rsidRPr="004540B9" w:rsidRDefault="000C5451" w:rsidP="000C5451">
      <w:pPr>
        <w:pStyle w:val="Heading3"/>
        <w:rPr>
          <w:rFonts w:ascii="Times New Roman" w:hAnsi="Times New Roman" w:cs="Times New Roman"/>
          <w:b/>
          <w:color w:val="auto"/>
          <w:sz w:val="26"/>
          <w:szCs w:val="26"/>
          <w:lang w:val="en-CA"/>
        </w:rPr>
      </w:pPr>
      <w:bookmarkStart w:id="198" w:name="_Toc215742417"/>
      <w:r w:rsidRPr="004540B9">
        <w:rPr>
          <w:rFonts w:ascii="Times New Roman" w:hAnsi="Times New Roman" w:cs="Times New Roman"/>
          <w:b/>
          <w:bCs/>
          <w:color w:val="auto"/>
          <w:sz w:val="26"/>
          <w:szCs w:val="26"/>
          <w:lang w:val="en-US"/>
        </w:rPr>
        <w:lastRenderedPageBreak/>
        <w:t>5.1.2 Giao diện cho quản tri viên</w:t>
      </w:r>
      <w:bookmarkEnd w:id="198"/>
      <w:r w:rsidRPr="004540B9">
        <w:rPr>
          <w:rFonts w:ascii="Times New Roman" w:hAnsi="Times New Roman" w:cs="Times New Roman"/>
          <w:b/>
          <w:bCs/>
          <w:color w:val="auto"/>
          <w:sz w:val="26"/>
          <w:szCs w:val="26"/>
          <w:lang w:val="en-US"/>
        </w:rPr>
        <w:t xml:space="preserve"> </w:t>
      </w:r>
    </w:p>
    <w:p w14:paraId="3154F66C" w14:textId="50437B20" w:rsidR="000C5451" w:rsidRPr="004540B9" w:rsidRDefault="002C7F15" w:rsidP="000C5451">
      <w:pPr>
        <w:pStyle w:val="Heading4"/>
        <w:rPr>
          <w:rFonts w:ascii="Times New Roman" w:hAnsi="Times New Roman" w:cs="Times New Roman"/>
          <w:b/>
          <w:i w:val="0"/>
          <w:color w:val="auto"/>
          <w:sz w:val="26"/>
          <w:szCs w:val="26"/>
          <w:lang w:val="en-US"/>
        </w:rPr>
      </w:pPr>
      <w:r w:rsidRPr="004540B9">
        <w:rPr>
          <w:noProof/>
          <w:color w:val="auto"/>
        </w:rPr>
        <mc:AlternateContent>
          <mc:Choice Requires="wps">
            <w:drawing>
              <wp:anchor distT="0" distB="0" distL="114300" distR="114300" simplePos="0" relativeHeight="252211200" behindDoc="0" locked="0" layoutInCell="1" allowOverlap="1" wp14:anchorId="5ED7E158" wp14:editId="67D859AC">
                <wp:simplePos x="0" y="0"/>
                <wp:positionH relativeFrom="column">
                  <wp:posOffset>184150</wp:posOffset>
                </wp:positionH>
                <wp:positionV relativeFrom="paragraph">
                  <wp:posOffset>3410585</wp:posOffset>
                </wp:positionV>
                <wp:extent cx="5359400" cy="635"/>
                <wp:effectExtent l="0" t="0" r="0" b="0"/>
                <wp:wrapTopAndBottom/>
                <wp:docPr id="682437498" name="Text Box 1"/>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wps:spPr>
                      <wps:txbx>
                        <w:txbxContent>
                          <w:p w14:paraId="0B0593D8" w14:textId="29969C7F" w:rsidR="0083242B" w:rsidRPr="00A173C9" w:rsidRDefault="0083242B" w:rsidP="0083242B">
                            <w:pPr>
                              <w:pStyle w:val="Caption"/>
                              <w:jc w:val="center"/>
                              <w:rPr>
                                <w:b/>
                                <w:i w:val="0"/>
                                <w:noProof/>
                                <w:color w:val="auto"/>
                                <w:sz w:val="26"/>
                                <w:szCs w:val="26"/>
                              </w:rPr>
                            </w:pPr>
                            <w:bookmarkStart w:id="199" w:name="_Toc215950085"/>
                            <w:r w:rsidRPr="00A173C9">
                              <w:rPr>
                                <w:color w:val="auto"/>
                                <w:sz w:val="26"/>
                                <w:szCs w:val="26"/>
                              </w:rPr>
                              <w:t xml:space="preserve">Hình </w:t>
                            </w:r>
                            <w:r w:rsidRPr="00A173C9">
                              <w:rPr>
                                <w:color w:val="auto"/>
                                <w:sz w:val="26"/>
                                <w:szCs w:val="26"/>
                              </w:rPr>
                              <w:fldChar w:fldCharType="begin"/>
                            </w:r>
                            <w:r w:rsidRPr="00A173C9">
                              <w:rPr>
                                <w:color w:val="auto"/>
                                <w:sz w:val="26"/>
                                <w:szCs w:val="26"/>
                              </w:rPr>
                              <w:instrText xml:space="preserve"> SEQ Hình \* ARABIC </w:instrText>
                            </w:r>
                            <w:r w:rsidRPr="00A173C9">
                              <w:rPr>
                                <w:color w:val="auto"/>
                                <w:sz w:val="26"/>
                                <w:szCs w:val="26"/>
                              </w:rPr>
                              <w:fldChar w:fldCharType="separate"/>
                            </w:r>
                            <w:r w:rsidR="000E28BA" w:rsidRPr="00A173C9">
                              <w:rPr>
                                <w:noProof/>
                                <w:color w:val="auto"/>
                                <w:sz w:val="26"/>
                                <w:szCs w:val="26"/>
                              </w:rPr>
                              <w:t>26</w:t>
                            </w:r>
                            <w:r w:rsidRPr="00A173C9">
                              <w:rPr>
                                <w:color w:val="auto"/>
                                <w:sz w:val="26"/>
                                <w:szCs w:val="26"/>
                              </w:rPr>
                              <w:fldChar w:fldCharType="end"/>
                            </w:r>
                            <w:r w:rsidR="002C7F15" w:rsidRPr="00A173C9">
                              <w:rPr>
                                <w:color w:val="auto"/>
                                <w:sz w:val="26"/>
                                <w:szCs w:val="26"/>
                              </w:rPr>
                              <w:t>:</w:t>
                            </w:r>
                            <w:r w:rsidRPr="00A173C9">
                              <w:rPr>
                                <w:color w:val="auto"/>
                                <w:sz w:val="26"/>
                                <w:szCs w:val="26"/>
                              </w:rPr>
                              <w:t xml:space="preserve"> Giao diện quản lý người dùng của quản trị viên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E158" id="_x0000_s1050" type="#_x0000_t202" style="position:absolute;left:0;text-align:left;margin-left:14.5pt;margin-top:268.55pt;width:422pt;height:.05pt;z-index:25221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8l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m9mn2zGFJMXubma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" stroked="f">
                <v:textbox style="mso-fit-shape-to-text:t" inset="0,0,0,0">
                  <w:txbxContent>
                    <w:p w14:paraId="0B0593D8" w14:textId="29969C7F" w:rsidR="0083242B" w:rsidRPr="00A173C9" w:rsidRDefault="0083242B" w:rsidP="0083242B">
                      <w:pPr>
                        <w:pStyle w:val="Caption"/>
                        <w:jc w:val="center"/>
                        <w:rPr>
                          <w:b/>
                          <w:i w:val="0"/>
                          <w:noProof/>
                          <w:color w:val="auto"/>
                          <w:sz w:val="26"/>
                          <w:szCs w:val="26"/>
                        </w:rPr>
                      </w:pPr>
                      <w:bookmarkStart w:id="200" w:name="_Toc215950085"/>
                      <w:r w:rsidRPr="00A173C9">
                        <w:rPr>
                          <w:color w:val="auto"/>
                          <w:sz w:val="26"/>
                          <w:szCs w:val="26"/>
                        </w:rPr>
                        <w:t xml:space="preserve">Hình </w:t>
                      </w:r>
                      <w:r w:rsidRPr="00A173C9">
                        <w:rPr>
                          <w:color w:val="auto"/>
                          <w:sz w:val="26"/>
                          <w:szCs w:val="26"/>
                        </w:rPr>
                        <w:fldChar w:fldCharType="begin"/>
                      </w:r>
                      <w:r w:rsidRPr="00A173C9">
                        <w:rPr>
                          <w:color w:val="auto"/>
                          <w:sz w:val="26"/>
                          <w:szCs w:val="26"/>
                        </w:rPr>
                        <w:instrText xml:space="preserve"> SEQ Hình \* ARABIC </w:instrText>
                      </w:r>
                      <w:r w:rsidRPr="00A173C9">
                        <w:rPr>
                          <w:color w:val="auto"/>
                          <w:sz w:val="26"/>
                          <w:szCs w:val="26"/>
                        </w:rPr>
                        <w:fldChar w:fldCharType="separate"/>
                      </w:r>
                      <w:r w:rsidR="000E28BA" w:rsidRPr="00A173C9">
                        <w:rPr>
                          <w:noProof/>
                          <w:color w:val="auto"/>
                          <w:sz w:val="26"/>
                          <w:szCs w:val="26"/>
                        </w:rPr>
                        <w:t>26</w:t>
                      </w:r>
                      <w:r w:rsidRPr="00A173C9">
                        <w:rPr>
                          <w:color w:val="auto"/>
                          <w:sz w:val="26"/>
                          <w:szCs w:val="26"/>
                        </w:rPr>
                        <w:fldChar w:fldCharType="end"/>
                      </w:r>
                      <w:r w:rsidR="002C7F15" w:rsidRPr="00A173C9">
                        <w:rPr>
                          <w:color w:val="auto"/>
                          <w:sz w:val="26"/>
                          <w:szCs w:val="26"/>
                        </w:rPr>
                        <w:t>:</w:t>
                      </w:r>
                      <w:r w:rsidRPr="00A173C9">
                        <w:rPr>
                          <w:color w:val="auto"/>
                          <w:sz w:val="26"/>
                          <w:szCs w:val="26"/>
                        </w:rPr>
                        <w:t xml:space="preserve"> Giao diện quản lý người dùng của quản trị viên</w:t>
                      </w:r>
                      <w:bookmarkEnd w:id="200"/>
                    </w:p>
                  </w:txbxContent>
                </v:textbox>
                <w10:wrap type="topAndBottom"/>
              </v:shape>
            </w:pict>
          </mc:Fallback>
        </mc:AlternateContent>
      </w:r>
      <w:r w:rsidR="000C5451" w:rsidRPr="004540B9">
        <w:rPr>
          <w:rFonts w:ascii="Times New Roman" w:hAnsi="Times New Roman" w:cs="Times New Roman"/>
          <w:b/>
          <w:i w:val="0"/>
          <w:noProof/>
          <w:color w:val="auto"/>
          <w:sz w:val="26"/>
          <w:szCs w:val="26"/>
          <w:lang w:val="en-US"/>
        </w:rPr>
        <mc:AlternateContent>
          <mc:Choice Requires="wpg">
            <w:drawing>
              <wp:anchor distT="0" distB="0" distL="114300" distR="114300" simplePos="0" relativeHeight="251046912" behindDoc="1" locked="0" layoutInCell="1" allowOverlap="1" wp14:anchorId="21759C3A" wp14:editId="5183EF1D">
                <wp:simplePos x="0" y="0"/>
                <wp:positionH relativeFrom="column">
                  <wp:posOffset>184639</wp:posOffset>
                </wp:positionH>
                <wp:positionV relativeFrom="paragraph">
                  <wp:posOffset>390525</wp:posOffset>
                </wp:positionV>
                <wp:extent cx="5359400" cy="2940050"/>
                <wp:effectExtent l="0" t="0" r="0" b="0"/>
                <wp:wrapTopAndBottom/>
                <wp:docPr id="566504603" name="Group 2">
                  <a:extLst xmlns:a="http://schemas.openxmlformats.org/drawingml/2006/main">
                    <a:ext uri="{FF2B5EF4-FFF2-40B4-BE49-F238E27FC236}">
                      <a16:creationId xmlns:a16="http://schemas.microsoft.com/office/drawing/2014/main" id="{B7BD7E7E-9554-4651-8CE9-53EAA6B07257}"/>
                    </a:ext>
                  </a:extLst>
                </wp:docPr>
                <wp:cNvGraphicFramePr/>
                <a:graphic xmlns:a="http://schemas.openxmlformats.org/drawingml/2006/main">
                  <a:graphicData uri="http://schemas.microsoft.com/office/word/2010/wordprocessingGroup">
                    <wpg:wgp>
                      <wpg:cNvGrpSpPr/>
                      <wpg:grpSpPr>
                        <a:xfrm>
                          <a:off x="0" y="0"/>
                          <a:ext cx="5359400" cy="2940050"/>
                          <a:chOff x="0" y="0"/>
                          <a:chExt cx="5731510" cy="3266440"/>
                        </a:xfrm>
                      </wpg:grpSpPr>
                      <pic:pic xmlns:pic="http://schemas.openxmlformats.org/drawingml/2006/picture">
                        <pic:nvPicPr>
                          <pic:cNvPr id="1709938791" name="Picture 1" descr="A screenshot of a dashboard&#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wps:wsp>
                        <wps:cNvPr id="651514921" name="Rectangle 1"/>
                        <wps:cNvSpPr/>
                        <wps:spPr>
                          <a:xfrm>
                            <a:off x="3776472" y="585216"/>
                            <a:ext cx="1143000" cy="35661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A3FFBD" id="Group 2" o:spid="_x0000_s1026" style="position:absolute;margin-left:14.55pt;margin-top:30.75pt;width:422pt;height:231.5pt;z-index:-252269568;mso-width-relative:margin;mso-height-relative:margin" coordsize="57315,32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dashboard&#10;&#10;AI-generated content may be incorrect." style="position:absolute;width:5731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">
                  <v:imagedata r:id="rId45" o:title="A screenshot of a dashboard&#10;&#10;AI-generated content may be incorrect"/>
                </v:shape>
                <v:rect id="Rectangle 1" o:spid="_x0000_s1028" style="position:absolute;left:37764;top:5852;width:11430;height:3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" filled="f" strokecolor="#e00" strokeweight="2pt"/>
                <w10:wrap type="topAndBottom"/>
              </v:group>
            </w:pict>
          </mc:Fallback>
        </mc:AlternateContent>
      </w:r>
      <w:r w:rsidR="000C5451" w:rsidRPr="004540B9">
        <w:rPr>
          <w:rFonts w:ascii="Times New Roman" w:hAnsi="Times New Roman" w:cs="Times New Roman"/>
          <w:b/>
          <w:bCs/>
          <w:i w:val="0"/>
          <w:iCs w:val="0"/>
          <w:color w:val="auto"/>
          <w:sz w:val="26"/>
          <w:szCs w:val="26"/>
          <w:lang w:val="en-US"/>
        </w:rPr>
        <w:t xml:space="preserve">5.1.2.1 </w:t>
      </w:r>
      <w:r w:rsidR="000C5451" w:rsidRPr="004540B9">
        <w:rPr>
          <w:rFonts w:ascii="Times New Roman" w:hAnsi="Times New Roman" w:cs="Times New Roman"/>
          <w:b/>
          <w:i w:val="0"/>
          <w:color w:val="auto"/>
          <w:sz w:val="26"/>
          <w:szCs w:val="26"/>
          <w:lang w:val="en-US"/>
        </w:rPr>
        <w:t xml:space="preserve">Giao diện quản lý người dùng </w:t>
      </w:r>
    </w:p>
    <w:p w14:paraId="237E5445" w14:textId="77777777" w:rsidR="000C5451" w:rsidRPr="004540B9" w:rsidRDefault="000C5451" w:rsidP="00FC6362">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Quản trị viên nhập tên hoặc mã số để tìm kiếm người dùng </w:t>
      </w:r>
    </w:p>
    <w:p w14:paraId="4073A46C" w14:textId="77777777" w:rsidR="000C5451" w:rsidRPr="004540B9" w:rsidRDefault="000C5451" w:rsidP="00FC6362">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234304" behindDoc="1" locked="0" layoutInCell="1" allowOverlap="1" wp14:anchorId="3C9CAF2F" wp14:editId="6F92F377">
            <wp:simplePos x="0" y="0"/>
            <wp:positionH relativeFrom="column">
              <wp:posOffset>3199032</wp:posOffset>
            </wp:positionH>
            <wp:positionV relativeFrom="paragraph">
              <wp:posOffset>6350</wp:posOffset>
            </wp:positionV>
            <wp:extent cx="314325" cy="285750"/>
            <wp:effectExtent l="0" t="0" r="9525" b="0"/>
            <wp:wrapTight wrapText="bothSides">
              <wp:wrapPolygon edited="0">
                <wp:start x="0" y="0"/>
                <wp:lineTo x="0" y="20160"/>
                <wp:lineTo x="20945" y="20160"/>
                <wp:lineTo x="20945" y="0"/>
                <wp:lineTo x="0" y="0"/>
              </wp:wrapPolygon>
            </wp:wrapTight>
            <wp:docPr id="6869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6">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Pr="004540B9">
        <w:rPr>
          <w:rFonts w:ascii="Times New Roman" w:hAnsi="Times New Roman" w:cs="Times New Roman"/>
          <w:sz w:val="26"/>
          <w:szCs w:val="26"/>
          <w:lang w:val="en-US"/>
        </w:rPr>
        <w:t>Để xóa người dùng quản trị viên ấn button</w:t>
      </w:r>
    </w:p>
    <w:p w14:paraId="19D1DF16" w14:textId="39935161" w:rsidR="0076392A" w:rsidRPr="00AD4C97" w:rsidRDefault="00AD4C97" w:rsidP="00AD4C97">
      <w:pPr>
        <w:numPr>
          <w:ilvl w:val="0"/>
          <w:numId w:val="3"/>
        </w:numPr>
        <w:spacing w:line="288" w:lineRule="auto"/>
        <w:ind w:hanging="437"/>
        <w:rPr>
          <w:rFonts w:ascii="Times New Roman" w:hAnsi="Times New Roman" w:cs="Times New Roman"/>
          <w:sz w:val="26"/>
          <w:szCs w:val="26"/>
          <w:lang w:val="en-US"/>
        </w:rPr>
      </w:pPr>
      <w:r>
        <w:rPr>
          <w:noProof/>
        </w:rPr>
        <mc:AlternateContent>
          <mc:Choice Requires="wps">
            <w:drawing>
              <wp:anchor distT="0" distB="0" distL="114300" distR="114300" simplePos="0" relativeHeight="252418048" behindDoc="0" locked="0" layoutInCell="1" allowOverlap="1" wp14:anchorId="63A5C7E9" wp14:editId="4B6F87CE">
                <wp:simplePos x="0" y="0"/>
                <wp:positionH relativeFrom="column">
                  <wp:posOffset>998855</wp:posOffset>
                </wp:positionH>
                <wp:positionV relativeFrom="paragraph">
                  <wp:posOffset>2993390</wp:posOffset>
                </wp:positionV>
                <wp:extent cx="3733800" cy="635"/>
                <wp:effectExtent l="0" t="0" r="0" b="0"/>
                <wp:wrapTopAndBottom/>
                <wp:docPr id="1880136746"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1A2C8913" w14:textId="2C1AD8B1" w:rsidR="00AD4C97" w:rsidRPr="00A173C9" w:rsidRDefault="00AD4C97" w:rsidP="00AD4C97">
                            <w:pPr>
                              <w:pStyle w:val="Caption"/>
                              <w:jc w:val="center"/>
                              <w:rPr>
                                <w:noProof/>
                                <w:color w:val="auto"/>
                                <w:sz w:val="26"/>
                                <w:szCs w:val="26"/>
                              </w:rPr>
                            </w:pPr>
                            <w:bookmarkStart w:id="201" w:name="_Toc215950086"/>
                            <w:r w:rsidRPr="00A173C9">
                              <w:rPr>
                                <w:color w:val="auto"/>
                                <w:sz w:val="26"/>
                                <w:szCs w:val="26"/>
                              </w:rPr>
                              <w:t xml:space="preserve">Hình </w:t>
                            </w:r>
                            <w:r w:rsidRPr="00A173C9">
                              <w:rPr>
                                <w:color w:val="auto"/>
                                <w:sz w:val="26"/>
                                <w:szCs w:val="26"/>
                              </w:rPr>
                              <w:fldChar w:fldCharType="begin"/>
                            </w:r>
                            <w:r w:rsidRPr="00A173C9">
                              <w:rPr>
                                <w:color w:val="auto"/>
                                <w:sz w:val="26"/>
                                <w:szCs w:val="26"/>
                              </w:rPr>
                              <w:instrText xml:space="preserve"> SEQ Hình \* ARABIC </w:instrText>
                            </w:r>
                            <w:r w:rsidRPr="00A173C9">
                              <w:rPr>
                                <w:color w:val="auto"/>
                                <w:sz w:val="26"/>
                                <w:szCs w:val="26"/>
                              </w:rPr>
                              <w:fldChar w:fldCharType="separate"/>
                            </w:r>
                            <w:r w:rsidR="000E28BA" w:rsidRPr="00A173C9">
                              <w:rPr>
                                <w:noProof/>
                                <w:color w:val="auto"/>
                                <w:sz w:val="26"/>
                                <w:szCs w:val="26"/>
                              </w:rPr>
                              <w:t>27</w:t>
                            </w:r>
                            <w:r w:rsidRPr="00A173C9">
                              <w:rPr>
                                <w:color w:val="auto"/>
                                <w:sz w:val="26"/>
                                <w:szCs w:val="26"/>
                              </w:rPr>
                              <w:fldChar w:fldCharType="end"/>
                            </w:r>
                            <w:r w:rsidRPr="00A173C9">
                              <w:rPr>
                                <w:color w:val="auto"/>
                                <w:sz w:val="26"/>
                                <w:szCs w:val="26"/>
                              </w:rPr>
                              <w:t>: Giao diện xác nhận xóa người dùng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5C7E9" id="_x0000_s1051" type="#_x0000_t202" style="position:absolute;left:0;text-align:left;margin-left:78.65pt;margin-top:235.7pt;width:294pt;height:.05pt;z-index:2524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YvGQIAAEAEAAAOAAAAZHJzL2Uyb0RvYy54bWysU01v2zAMvQ/YfxB0X5wPrCu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" stroked="f">
                <v:textbox style="mso-fit-shape-to-text:t" inset="0,0,0,0">
                  <w:txbxContent>
                    <w:p w14:paraId="1A2C8913" w14:textId="2C1AD8B1" w:rsidR="00AD4C97" w:rsidRPr="00A173C9" w:rsidRDefault="00AD4C97" w:rsidP="00AD4C97">
                      <w:pPr>
                        <w:pStyle w:val="Caption"/>
                        <w:jc w:val="center"/>
                        <w:rPr>
                          <w:noProof/>
                          <w:color w:val="auto"/>
                          <w:sz w:val="26"/>
                          <w:szCs w:val="26"/>
                        </w:rPr>
                      </w:pPr>
                      <w:bookmarkStart w:id="202" w:name="_Toc215950086"/>
                      <w:r w:rsidRPr="00A173C9">
                        <w:rPr>
                          <w:color w:val="auto"/>
                          <w:sz w:val="26"/>
                          <w:szCs w:val="26"/>
                        </w:rPr>
                        <w:t xml:space="preserve">Hình </w:t>
                      </w:r>
                      <w:r w:rsidRPr="00A173C9">
                        <w:rPr>
                          <w:color w:val="auto"/>
                          <w:sz w:val="26"/>
                          <w:szCs w:val="26"/>
                        </w:rPr>
                        <w:fldChar w:fldCharType="begin"/>
                      </w:r>
                      <w:r w:rsidRPr="00A173C9">
                        <w:rPr>
                          <w:color w:val="auto"/>
                          <w:sz w:val="26"/>
                          <w:szCs w:val="26"/>
                        </w:rPr>
                        <w:instrText xml:space="preserve"> SEQ Hình \* ARABIC </w:instrText>
                      </w:r>
                      <w:r w:rsidRPr="00A173C9">
                        <w:rPr>
                          <w:color w:val="auto"/>
                          <w:sz w:val="26"/>
                          <w:szCs w:val="26"/>
                        </w:rPr>
                        <w:fldChar w:fldCharType="separate"/>
                      </w:r>
                      <w:r w:rsidR="000E28BA" w:rsidRPr="00A173C9">
                        <w:rPr>
                          <w:noProof/>
                          <w:color w:val="auto"/>
                          <w:sz w:val="26"/>
                          <w:szCs w:val="26"/>
                        </w:rPr>
                        <w:t>27</w:t>
                      </w:r>
                      <w:r w:rsidRPr="00A173C9">
                        <w:rPr>
                          <w:color w:val="auto"/>
                          <w:sz w:val="26"/>
                          <w:szCs w:val="26"/>
                        </w:rPr>
                        <w:fldChar w:fldCharType="end"/>
                      </w:r>
                      <w:r w:rsidRPr="00A173C9">
                        <w:rPr>
                          <w:color w:val="auto"/>
                          <w:sz w:val="26"/>
                          <w:szCs w:val="26"/>
                        </w:rPr>
                        <w:t>: Giao diện xác nhận xóa người dùng</w:t>
                      </w:r>
                      <w:bookmarkEnd w:id="202"/>
                    </w:p>
                  </w:txbxContent>
                </v:textbox>
                <w10:wrap type="topAndBottom"/>
              </v:shape>
            </w:pict>
          </mc:Fallback>
        </mc:AlternateContent>
      </w:r>
      <w:r w:rsidR="0076392A" w:rsidRPr="004540B9">
        <w:rPr>
          <w:rFonts w:ascii="Times New Roman" w:hAnsi="Times New Roman" w:cs="Times New Roman"/>
          <w:noProof/>
          <w:sz w:val="26"/>
          <w:szCs w:val="26"/>
          <w:lang w:val="en-US"/>
        </w:rPr>
        <w:drawing>
          <wp:anchor distT="0" distB="0" distL="114300" distR="114300" simplePos="0" relativeHeight="251683840" behindDoc="0" locked="0" layoutInCell="1" allowOverlap="1" wp14:anchorId="1C43D7BC" wp14:editId="5AF8E680">
            <wp:simplePos x="0" y="0"/>
            <wp:positionH relativeFrom="column">
              <wp:posOffset>998855</wp:posOffset>
            </wp:positionH>
            <wp:positionV relativeFrom="paragraph">
              <wp:posOffset>441000</wp:posOffset>
            </wp:positionV>
            <wp:extent cx="3733800" cy="2495550"/>
            <wp:effectExtent l="0" t="0" r="0" b="0"/>
            <wp:wrapTopAndBottom/>
            <wp:docPr id="838903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3567"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733800" cy="2495550"/>
                    </a:xfrm>
                    <a:prstGeom prst="rect">
                      <a:avLst/>
                    </a:prstGeom>
                  </pic:spPr>
                </pic:pic>
              </a:graphicData>
            </a:graphic>
          </wp:anchor>
        </w:drawing>
      </w:r>
      <w:r w:rsidR="000C5451" w:rsidRPr="004540B9">
        <w:rPr>
          <w:rFonts w:ascii="Times New Roman" w:hAnsi="Times New Roman" w:cs="Times New Roman"/>
          <w:sz w:val="26"/>
          <w:szCs w:val="26"/>
          <w:lang w:val="en-US"/>
        </w:rPr>
        <w:t xml:space="preserve">Giao diện sẽ hiển thị lên giao diện xác nhận xóa </w:t>
      </w:r>
    </w:p>
    <w:p w14:paraId="2723505F" w14:textId="7BA304D1" w:rsidR="000C5451" w:rsidRPr="004540B9" w:rsidRDefault="0076392A" w:rsidP="0076392A">
      <w:pPr>
        <w:pStyle w:val="Caption"/>
        <w:ind w:left="1146" w:firstLine="0"/>
        <w:jc w:val="left"/>
        <w:rPr>
          <w:color w:val="auto"/>
          <w:sz w:val="26"/>
          <w:szCs w:val="26"/>
        </w:rPr>
      </w:pPr>
      <w:r w:rsidRPr="004540B9">
        <w:rPr>
          <w:color w:val="auto"/>
          <w:sz w:val="26"/>
          <w:szCs w:val="26"/>
        </w:rPr>
        <w:tab/>
      </w:r>
    </w:p>
    <w:p w14:paraId="72CEC118" w14:textId="1A6ED77C" w:rsidR="000C5451" w:rsidRPr="004540B9" w:rsidRDefault="0076392A" w:rsidP="0083242B">
      <w:pPr>
        <w:pStyle w:val="Heading4"/>
        <w:ind w:hanging="426"/>
        <w:rPr>
          <w:rFonts w:ascii="Times New Roman" w:hAnsi="Times New Roman" w:cs="Times New Roman"/>
          <w:b/>
          <w:bCs/>
          <w:color w:val="auto"/>
          <w:sz w:val="26"/>
          <w:szCs w:val="26"/>
          <w:lang w:val="en-US"/>
        </w:rPr>
      </w:pPr>
      <w:r w:rsidRPr="004540B9">
        <w:rPr>
          <w:noProof/>
          <w:color w:val="auto"/>
        </w:rPr>
        <w:lastRenderedPageBreak/>
        <mc:AlternateContent>
          <mc:Choice Requires="wps">
            <w:drawing>
              <wp:anchor distT="0" distB="0" distL="114300" distR="114300" simplePos="0" relativeHeight="251646976" behindDoc="0" locked="0" layoutInCell="1" allowOverlap="1" wp14:anchorId="550B43B1" wp14:editId="620CF825">
                <wp:simplePos x="0" y="0"/>
                <wp:positionH relativeFrom="column">
                  <wp:posOffset>0</wp:posOffset>
                </wp:positionH>
                <wp:positionV relativeFrom="paragraph">
                  <wp:posOffset>3266041</wp:posOffset>
                </wp:positionV>
                <wp:extent cx="5731510" cy="635"/>
                <wp:effectExtent l="0" t="0" r="0" b="0"/>
                <wp:wrapTopAndBottom/>
                <wp:docPr id="15955692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C0D572" w14:textId="25A67985" w:rsidR="0083242B" w:rsidRPr="00A173C9" w:rsidRDefault="0083242B" w:rsidP="0083242B">
                            <w:pPr>
                              <w:pStyle w:val="Caption"/>
                              <w:jc w:val="center"/>
                              <w:rPr>
                                <w:noProof/>
                                <w:color w:val="auto"/>
                                <w:sz w:val="26"/>
                                <w:szCs w:val="26"/>
                              </w:rPr>
                            </w:pPr>
                            <w:bookmarkStart w:id="203" w:name="_Toc215950087"/>
                            <w:r w:rsidRPr="00A173C9">
                              <w:rPr>
                                <w:color w:val="auto"/>
                                <w:sz w:val="26"/>
                                <w:szCs w:val="26"/>
                              </w:rPr>
                              <w:t xml:space="preserve">Hình </w:t>
                            </w:r>
                            <w:r w:rsidRPr="00A173C9">
                              <w:rPr>
                                <w:color w:val="auto"/>
                                <w:sz w:val="26"/>
                                <w:szCs w:val="26"/>
                              </w:rPr>
                              <w:fldChar w:fldCharType="begin"/>
                            </w:r>
                            <w:r w:rsidRPr="00A173C9">
                              <w:rPr>
                                <w:color w:val="auto"/>
                                <w:sz w:val="26"/>
                                <w:szCs w:val="26"/>
                              </w:rPr>
                              <w:instrText xml:space="preserve"> SEQ Hình \* ARABIC </w:instrText>
                            </w:r>
                            <w:r w:rsidRPr="00A173C9">
                              <w:rPr>
                                <w:color w:val="auto"/>
                                <w:sz w:val="26"/>
                                <w:szCs w:val="26"/>
                              </w:rPr>
                              <w:fldChar w:fldCharType="separate"/>
                            </w:r>
                            <w:r w:rsidR="000E28BA" w:rsidRPr="00A173C9">
                              <w:rPr>
                                <w:noProof/>
                                <w:color w:val="auto"/>
                                <w:sz w:val="26"/>
                                <w:szCs w:val="26"/>
                              </w:rPr>
                              <w:t>28</w:t>
                            </w:r>
                            <w:r w:rsidRPr="00A173C9">
                              <w:rPr>
                                <w:color w:val="auto"/>
                                <w:sz w:val="26"/>
                                <w:szCs w:val="26"/>
                              </w:rPr>
                              <w:fldChar w:fldCharType="end"/>
                            </w:r>
                            <w:r w:rsidRPr="00A173C9">
                              <w:rPr>
                                <w:color w:val="auto"/>
                                <w:sz w:val="26"/>
                                <w:szCs w:val="26"/>
                              </w:rPr>
                              <w:t>: Giao diện quản lý lớp học cho quản trị viên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B43B1" id="_x0000_s1052" type="#_x0000_t202" style="position:absolute;left:0;text-align:left;margin-left:0;margin-top:257.15pt;width:451.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" stroked="f">
                <v:textbox style="mso-fit-shape-to-text:t" inset="0,0,0,0">
                  <w:txbxContent>
                    <w:p w14:paraId="28C0D572" w14:textId="25A67985" w:rsidR="0083242B" w:rsidRPr="00A173C9" w:rsidRDefault="0083242B" w:rsidP="0083242B">
                      <w:pPr>
                        <w:pStyle w:val="Caption"/>
                        <w:jc w:val="center"/>
                        <w:rPr>
                          <w:noProof/>
                          <w:color w:val="auto"/>
                          <w:sz w:val="26"/>
                          <w:szCs w:val="26"/>
                        </w:rPr>
                      </w:pPr>
                      <w:bookmarkStart w:id="204" w:name="_Toc215950087"/>
                      <w:r w:rsidRPr="00A173C9">
                        <w:rPr>
                          <w:color w:val="auto"/>
                          <w:sz w:val="26"/>
                          <w:szCs w:val="26"/>
                        </w:rPr>
                        <w:t xml:space="preserve">Hình </w:t>
                      </w:r>
                      <w:r w:rsidRPr="00A173C9">
                        <w:rPr>
                          <w:color w:val="auto"/>
                          <w:sz w:val="26"/>
                          <w:szCs w:val="26"/>
                        </w:rPr>
                        <w:fldChar w:fldCharType="begin"/>
                      </w:r>
                      <w:r w:rsidRPr="00A173C9">
                        <w:rPr>
                          <w:color w:val="auto"/>
                          <w:sz w:val="26"/>
                          <w:szCs w:val="26"/>
                        </w:rPr>
                        <w:instrText xml:space="preserve"> SEQ Hình \* ARABIC </w:instrText>
                      </w:r>
                      <w:r w:rsidRPr="00A173C9">
                        <w:rPr>
                          <w:color w:val="auto"/>
                          <w:sz w:val="26"/>
                          <w:szCs w:val="26"/>
                        </w:rPr>
                        <w:fldChar w:fldCharType="separate"/>
                      </w:r>
                      <w:r w:rsidR="000E28BA" w:rsidRPr="00A173C9">
                        <w:rPr>
                          <w:noProof/>
                          <w:color w:val="auto"/>
                          <w:sz w:val="26"/>
                          <w:szCs w:val="26"/>
                        </w:rPr>
                        <w:t>28</w:t>
                      </w:r>
                      <w:r w:rsidRPr="00A173C9">
                        <w:rPr>
                          <w:color w:val="auto"/>
                          <w:sz w:val="26"/>
                          <w:szCs w:val="26"/>
                        </w:rPr>
                        <w:fldChar w:fldCharType="end"/>
                      </w:r>
                      <w:r w:rsidRPr="00A173C9">
                        <w:rPr>
                          <w:color w:val="auto"/>
                          <w:sz w:val="26"/>
                          <w:szCs w:val="26"/>
                        </w:rPr>
                        <w:t>: Giao diện quản lý lớp học cho quản trị viên</w:t>
                      </w:r>
                      <w:bookmarkEnd w:id="204"/>
                    </w:p>
                  </w:txbxContent>
                </v:textbox>
                <w10:wrap type="topAndBottom"/>
              </v:shape>
            </w:pict>
          </mc:Fallback>
        </mc:AlternateContent>
      </w:r>
      <w:r w:rsidRPr="004540B9">
        <w:rPr>
          <w:noProof/>
          <w:color w:val="auto"/>
          <w:lang w:val="en-US"/>
        </w:rPr>
        <mc:AlternateContent>
          <mc:Choice Requires="wpg">
            <w:drawing>
              <wp:anchor distT="0" distB="0" distL="114300" distR="114300" simplePos="0" relativeHeight="251585536" behindDoc="0" locked="0" layoutInCell="1" allowOverlap="1" wp14:anchorId="613B2A6E" wp14:editId="31833AEA">
                <wp:simplePos x="0" y="0"/>
                <wp:positionH relativeFrom="column">
                  <wp:posOffset>0</wp:posOffset>
                </wp:positionH>
                <wp:positionV relativeFrom="paragraph">
                  <wp:posOffset>414655</wp:posOffset>
                </wp:positionV>
                <wp:extent cx="5379720" cy="2710815"/>
                <wp:effectExtent l="0" t="0" r="0" b="0"/>
                <wp:wrapTopAndBottom/>
                <wp:docPr id="471891063" name="Group 19"/>
                <wp:cNvGraphicFramePr/>
                <a:graphic xmlns:a="http://schemas.openxmlformats.org/drawingml/2006/main">
                  <a:graphicData uri="http://schemas.microsoft.com/office/word/2010/wordprocessingGroup">
                    <wpg:wgp>
                      <wpg:cNvGrpSpPr/>
                      <wpg:grpSpPr>
                        <a:xfrm>
                          <a:off x="0" y="0"/>
                          <a:ext cx="5379720" cy="2710815"/>
                          <a:chOff x="0" y="0"/>
                          <a:chExt cx="5731510" cy="3019425"/>
                        </a:xfrm>
                      </wpg:grpSpPr>
                      <pic:pic xmlns:pic="http://schemas.openxmlformats.org/drawingml/2006/picture">
                        <pic:nvPicPr>
                          <pic:cNvPr id="579758623" name="Picture 1" descr="A screenshot of a computer&#10;&#10;AI-generated content may be incorrect."/>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wps:wsp>
                        <wps:cNvPr id="459894850" name="Rectangle 18"/>
                        <wps:cNvSpPr/>
                        <wps:spPr>
                          <a:xfrm>
                            <a:off x="3859823" y="509954"/>
                            <a:ext cx="791308" cy="18463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E7F298" id="Group 19" o:spid="_x0000_s1026" style="position:absolute;margin-left:0;margin-top:32.65pt;width:423.6pt;height:213.45pt;z-index:251585536;mso-width-relative:margin;mso-height-relative:margin" coordsize="57315,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">
                <v:shape id="Picture 1" o:spid="_x0000_s1027" type="#_x0000_t75" alt="A screenshot of a computer&#10;&#10;AI-generated content may be incorrect." style="position:absolute;width:57315;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">
                  <v:imagedata r:id="rId49" o:title="A screenshot of a computer&#10;&#10;AI-generated content may be incorrect"/>
                </v:shape>
                <v:rect id="Rectangle 18" o:spid="_x0000_s1028" style="position:absolute;left:38598;top:5099;width:7913;height:1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" filled="f" strokecolor="#e00" strokeweight="2pt"/>
                <w10:wrap type="topAndBottom"/>
              </v:group>
            </w:pict>
          </mc:Fallback>
        </mc:AlternateContent>
      </w:r>
      <w:r w:rsidR="00681DB9" w:rsidRPr="004540B9">
        <w:rPr>
          <w:rFonts w:ascii="Times New Roman" w:hAnsi="Times New Roman" w:cs="Times New Roman"/>
          <w:b/>
          <w:bCs/>
          <w:color w:val="auto"/>
          <w:sz w:val="26"/>
          <w:szCs w:val="26"/>
          <w:lang w:val="en-US"/>
        </w:rPr>
        <w:t xml:space="preserve">5.1.2.2 </w:t>
      </w:r>
      <w:r w:rsidR="000C5451" w:rsidRPr="004540B9">
        <w:rPr>
          <w:rFonts w:ascii="Times New Roman" w:hAnsi="Times New Roman" w:cs="Times New Roman"/>
          <w:b/>
          <w:bCs/>
          <w:color w:val="auto"/>
          <w:sz w:val="26"/>
          <w:szCs w:val="26"/>
          <w:lang w:val="en-US"/>
        </w:rPr>
        <w:t xml:space="preserve">Giao diện quản lý lớp học </w:t>
      </w:r>
    </w:p>
    <w:p w14:paraId="2BB451D9" w14:textId="77777777" w:rsidR="000C5451" w:rsidRPr="004540B9" w:rsidRDefault="000C5451" w:rsidP="00681DB9">
      <w:pPr>
        <w:numPr>
          <w:ilvl w:val="0"/>
          <w:numId w:val="3"/>
        </w:numPr>
        <w:spacing w:line="288" w:lineRule="auto"/>
        <w:ind w:left="1134" w:hanging="425"/>
        <w:rPr>
          <w:rFonts w:ascii="Times New Roman" w:hAnsi="Times New Roman" w:cs="Times New Roman"/>
          <w:sz w:val="26"/>
          <w:szCs w:val="26"/>
          <w:lang w:val="en-US"/>
        </w:rPr>
      </w:pPr>
      <w:r w:rsidRPr="004540B9">
        <w:rPr>
          <w:rFonts w:ascii="Times New Roman" w:hAnsi="Times New Roman" w:cs="Times New Roman"/>
          <w:sz w:val="26"/>
          <w:szCs w:val="26"/>
          <w:lang w:val="en-US"/>
        </w:rPr>
        <w:t>Nhấn vào “</w:t>
      </w:r>
      <w:r w:rsidRPr="004540B9">
        <w:rPr>
          <w:rFonts w:ascii="Times New Roman" w:hAnsi="Times New Roman" w:cs="Times New Roman"/>
          <w:b/>
          <w:bCs/>
          <w:sz w:val="26"/>
          <w:szCs w:val="26"/>
          <w:lang w:val="en-US"/>
        </w:rPr>
        <w:t>Xuất dữ liệu</w:t>
      </w:r>
      <w:r w:rsidRPr="004540B9">
        <w:rPr>
          <w:rFonts w:ascii="Times New Roman" w:hAnsi="Times New Roman" w:cs="Times New Roman"/>
          <w:sz w:val="26"/>
          <w:szCs w:val="26"/>
          <w:lang w:val="en-US"/>
        </w:rPr>
        <w:t>” để thực hiện xuất danh sách lớp học</w:t>
      </w:r>
    </w:p>
    <w:p w14:paraId="0795D3E1" w14:textId="6D897728" w:rsidR="00681DB9" w:rsidRPr="004540B9" w:rsidRDefault="000C5451" w:rsidP="00681DB9">
      <w:pPr>
        <w:numPr>
          <w:ilvl w:val="0"/>
          <w:numId w:val="3"/>
        </w:numPr>
        <w:spacing w:line="288" w:lineRule="auto"/>
        <w:ind w:left="1134" w:hanging="425"/>
        <w:rPr>
          <w:rFonts w:ascii="Times New Roman" w:hAnsi="Times New Roman" w:cs="Times New Roman"/>
          <w:b/>
          <w:bCs/>
          <w:sz w:val="26"/>
          <w:szCs w:val="26"/>
          <w:lang w:val="en-US"/>
        </w:rPr>
      </w:pPr>
      <w:r w:rsidRPr="004540B9">
        <w:rPr>
          <w:rFonts w:ascii="Times New Roman" w:hAnsi="Times New Roman" w:cs="Times New Roman"/>
          <w:sz w:val="26"/>
          <w:szCs w:val="26"/>
          <w:lang w:val="en-US"/>
        </w:rPr>
        <w:t>Quản trị viên nhấn vào “</w:t>
      </w:r>
      <w:r w:rsidRPr="004540B9">
        <w:rPr>
          <w:rFonts w:ascii="Times New Roman" w:hAnsi="Times New Roman" w:cs="Times New Roman"/>
          <w:b/>
          <w:bCs/>
          <w:sz w:val="26"/>
          <w:szCs w:val="26"/>
          <w:lang w:val="en-US"/>
        </w:rPr>
        <w:t>Đã hoàn thành</w:t>
      </w:r>
      <w:r w:rsidRPr="004540B9">
        <w:rPr>
          <w:rFonts w:ascii="Times New Roman" w:hAnsi="Times New Roman" w:cs="Times New Roman"/>
          <w:sz w:val="26"/>
          <w:szCs w:val="26"/>
          <w:lang w:val="en-US"/>
        </w:rPr>
        <w:t>” để thay đổi trạng thái lớp học</w:t>
      </w:r>
    </w:p>
    <w:p w14:paraId="154CCA4A" w14:textId="5C641C12" w:rsidR="000C5451" w:rsidRPr="004540B9" w:rsidRDefault="000C5451" w:rsidP="00681DB9">
      <w:pPr>
        <w:numPr>
          <w:ilvl w:val="0"/>
          <w:numId w:val="3"/>
        </w:numPr>
        <w:spacing w:line="288" w:lineRule="auto"/>
        <w:ind w:left="1134" w:hanging="425"/>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258880" behindDoc="1" locked="0" layoutInCell="1" allowOverlap="1" wp14:anchorId="0F887164" wp14:editId="27DB079A">
            <wp:simplePos x="0" y="0"/>
            <wp:positionH relativeFrom="column">
              <wp:posOffset>1516380</wp:posOffset>
            </wp:positionH>
            <wp:positionV relativeFrom="paragraph">
              <wp:posOffset>24638</wp:posOffset>
            </wp:positionV>
            <wp:extent cx="333375" cy="228600"/>
            <wp:effectExtent l="0" t="0" r="9525" b="0"/>
            <wp:wrapTight wrapText="bothSides">
              <wp:wrapPolygon edited="0">
                <wp:start x="0" y="0"/>
                <wp:lineTo x="0" y="19800"/>
                <wp:lineTo x="20983" y="19800"/>
                <wp:lineTo x="20983" y="0"/>
                <wp:lineTo x="0" y="0"/>
              </wp:wrapPolygon>
            </wp:wrapTight>
            <wp:docPr id="5828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4455" name=""/>
                    <pic:cNvPicPr/>
                  </pic:nvPicPr>
                  <pic:blipFill>
                    <a:blip r:embed="rId50">
                      <a:extLst>
                        <a:ext uri="{28A0092B-C50C-407E-A947-70E740481C1C}">
                          <a14:useLocalDpi xmlns:a14="http://schemas.microsoft.com/office/drawing/2010/main" val="0"/>
                        </a:ext>
                      </a:extLst>
                    </a:blip>
                    <a:stretch>
                      <a:fillRect/>
                    </a:stretch>
                  </pic:blipFill>
                  <pic:spPr>
                    <a:xfrm>
                      <a:off x="0" y="0"/>
                      <a:ext cx="333375" cy="228600"/>
                    </a:xfrm>
                    <a:prstGeom prst="rect">
                      <a:avLst/>
                    </a:prstGeom>
                  </pic:spPr>
                </pic:pic>
              </a:graphicData>
            </a:graphic>
          </wp:anchor>
        </w:drawing>
      </w:r>
      <w:r w:rsidRPr="004540B9">
        <w:rPr>
          <w:rFonts w:ascii="Times New Roman" w:hAnsi="Times New Roman" w:cs="Times New Roman"/>
          <w:sz w:val="26"/>
          <w:szCs w:val="26"/>
          <w:lang w:val="en-US"/>
        </w:rPr>
        <w:t xml:space="preserve">Nhấn vào để xuất danh sách sinh viên lớp học </w:t>
      </w:r>
    </w:p>
    <w:p w14:paraId="58C470EE" w14:textId="789D4607" w:rsidR="0083242B" w:rsidRPr="004540B9" w:rsidRDefault="0076392A" w:rsidP="0076392A">
      <w:pPr>
        <w:numPr>
          <w:ilvl w:val="0"/>
          <w:numId w:val="3"/>
        </w:numPr>
        <w:spacing w:line="288" w:lineRule="auto"/>
        <w:ind w:left="1134" w:hanging="425"/>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671552" behindDoc="0" locked="0" layoutInCell="1" allowOverlap="1" wp14:anchorId="2E1CE413" wp14:editId="6169471B">
            <wp:simplePos x="0" y="0"/>
            <wp:positionH relativeFrom="column">
              <wp:posOffset>1243965</wp:posOffset>
            </wp:positionH>
            <wp:positionV relativeFrom="paragraph">
              <wp:posOffset>679450</wp:posOffset>
            </wp:positionV>
            <wp:extent cx="3276600" cy="2247900"/>
            <wp:effectExtent l="0" t="0" r="0" b="0"/>
            <wp:wrapTopAndBottom/>
            <wp:docPr id="1927102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02929"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3276600" cy="2247900"/>
                    </a:xfrm>
                    <a:prstGeom prst="rect">
                      <a:avLst/>
                    </a:prstGeom>
                  </pic:spPr>
                </pic:pic>
              </a:graphicData>
            </a:graphic>
          </wp:anchor>
        </w:drawing>
      </w:r>
      <w:r w:rsidR="000C5451" w:rsidRPr="004540B9">
        <w:rPr>
          <w:rFonts w:ascii="Times New Roman" w:hAnsi="Times New Roman" w:cs="Times New Roman"/>
          <w:noProof/>
          <w:sz w:val="26"/>
          <w:szCs w:val="26"/>
          <w:lang w:val="en-US"/>
        </w:rPr>
        <w:drawing>
          <wp:anchor distT="0" distB="0" distL="114300" distR="114300" simplePos="0" relativeHeight="251246592" behindDoc="1" locked="0" layoutInCell="1" allowOverlap="1" wp14:anchorId="4EBBE5BF" wp14:editId="2158D672">
            <wp:simplePos x="0" y="0"/>
            <wp:positionH relativeFrom="column">
              <wp:posOffset>1484757</wp:posOffset>
            </wp:positionH>
            <wp:positionV relativeFrom="paragraph">
              <wp:posOffset>26035</wp:posOffset>
            </wp:positionV>
            <wp:extent cx="314325" cy="285750"/>
            <wp:effectExtent l="0" t="0" r="9525" b="0"/>
            <wp:wrapTight wrapText="bothSides">
              <wp:wrapPolygon edited="0">
                <wp:start x="0" y="0"/>
                <wp:lineTo x="0" y="20160"/>
                <wp:lineTo x="20945" y="20160"/>
                <wp:lineTo x="20945" y="0"/>
                <wp:lineTo x="0" y="0"/>
              </wp:wrapPolygon>
            </wp:wrapTight>
            <wp:docPr id="2483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70680" name=""/>
                    <pic:cNvPicPr/>
                  </pic:nvPicPr>
                  <pic:blipFill>
                    <a:blip r:embed="rId46">
                      <a:extLst>
                        <a:ext uri="{28A0092B-C50C-407E-A947-70E740481C1C}">
                          <a14:useLocalDpi xmlns:a14="http://schemas.microsoft.com/office/drawing/2010/main" val="0"/>
                        </a:ext>
                      </a:extLst>
                    </a:blip>
                    <a:stretch>
                      <a:fillRect/>
                    </a:stretch>
                  </pic:blipFill>
                  <pic:spPr>
                    <a:xfrm>
                      <a:off x="0" y="0"/>
                      <a:ext cx="314325" cy="285750"/>
                    </a:xfrm>
                    <a:prstGeom prst="rect">
                      <a:avLst/>
                    </a:prstGeom>
                  </pic:spPr>
                </pic:pic>
              </a:graphicData>
            </a:graphic>
          </wp:anchor>
        </w:drawing>
      </w:r>
      <w:r w:rsidR="000C5451" w:rsidRPr="004540B9">
        <w:rPr>
          <w:rFonts w:ascii="Times New Roman" w:hAnsi="Times New Roman" w:cs="Times New Roman"/>
          <w:sz w:val="26"/>
          <w:szCs w:val="26"/>
          <w:lang w:val="en-US"/>
        </w:rPr>
        <w:t>Nhấn vào để xóa lớp học, giao diện sẽ hiện ra giao diện xác nhận xóa lớp</w:t>
      </w:r>
    </w:p>
    <w:p w14:paraId="1F3B0827" w14:textId="2E0F5D75" w:rsidR="000C5451" w:rsidRPr="004540B9" w:rsidRDefault="0083242B" w:rsidP="0083242B">
      <w:pPr>
        <w:pStyle w:val="Caption"/>
        <w:jc w:val="center"/>
        <w:rPr>
          <w:color w:val="auto"/>
          <w:sz w:val="26"/>
          <w:szCs w:val="26"/>
        </w:rPr>
      </w:pPr>
      <w:bookmarkStart w:id="205" w:name="_Toc215950088"/>
      <w:r w:rsidRPr="004540B9">
        <w:rPr>
          <w:color w:val="auto"/>
          <w:sz w:val="26"/>
          <w:szCs w:val="26"/>
        </w:rPr>
        <w:t>Hình</w:t>
      </w:r>
      <w:r w:rsidR="00A66024" w:rsidRPr="004540B9">
        <w:rPr>
          <w:color w:val="auto"/>
          <w:sz w:val="26"/>
          <w:szCs w:val="26"/>
        </w:rPr>
        <w:t xml:space="preserve">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29</w:t>
      </w:r>
      <w:r w:rsidRPr="004540B9">
        <w:rPr>
          <w:color w:val="auto"/>
          <w:sz w:val="26"/>
          <w:szCs w:val="26"/>
        </w:rPr>
        <w:fldChar w:fldCharType="end"/>
      </w:r>
      <w:r w:rsidRPr="004540B9">
        <w:rPr>
          <w:color w:val="auto"/>
          <w:sz w:val="26"/>
          <w:szCs w:val="26"/>
        </w:rPr>
        <w:t>: Giao diện xác nhận xóa lớp</w:t>
      </w:r>
      <w:bookmarkEnd w:id="205"/>
    </w:p>
    <w:p w14:paraId="695AAD5F" w14:textId="77777777" w:rsidR="0083242B" w:rsidRDefault="0083242B" w:rsidP="0083242B">
      <w:pPr>
        <w:spacing w:line="288" w:lineRule="auto"/>
        <w:ind w:left="1440" w:firstLine="0"/>
        <w:rPr>
          <w:rFonts w:ascii="Times New Roman" w:hAnsi="Times New Roman" w:cs="Times New Roman"/>
          <w:b/>
          <w:bCs/>
          <w:sz w:val="26"/>
          <w:szCs w:val="26"/>
          <w:lang w:val="en-US"/>
        </w:rPr>
      </w:pPr>
    </w:p>
    <w:p w14:paraId="5FC75EF1" w14:textId="77777777" w:rsidR="00F07481" w:rsidRPr="004540B9" w:rsidRDefault="00F07481" w:rsidP="0083242B">
      <w:pPr>
        <w:spacing w:line="288" w:lineRule="auto"/>
        <w:ind w:left="1440" w:firstLine="0"/>
        <w:rPr>
          <w:rFonts w:ascii="Times New Roman" w:hAnsi="Times New Roman" w:cs="Times New Roman"/>
          <w:b/>
          <w:bCs/>
          <w:sz w:val="26"/>
          <w:szCs w:val="26"/>
          <w:lang w:val="en-US"/>
        </w:rPr>
      </w:pPr>
    </w:p>
    <w:p w14:paraId="392BECC1" w14:textId="39C943D0" w:rsidR="000C5451" w:rsidRPr="004540B9" w:rsidRDefault="003A462E" w:rsidP="001746B4">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lastRenderedPageBreak/>
        <w:t xml:space="preserve">5.1.2.3 </w:t>
      </w:r>
      <w:r w:rsidR="000C5451" w:rsidRPr="004540B9">
        <w:rPr>
          <w:rFonts w:ascii="Times New Roman" w:hAnsi="Times New Roman" w:cs="Times New Roman"/>
          <w:b/>
          <w:bCs/>
          <w:color w:val="auto"/>
          <w:sz w:val="26"/>
          <w:szCs w:val="26"/>
          <w:lang w:val="en-US"/>
        </w:rPr>
        <w:t>Giao diện tạo lớp học</w:t>
      </w:r>
    </w:p>
    <w:p w14:paraId="65267536" w14:textId="2A883623" w:rsidR="000C5451" w:rsidRPr="004540B9" w:rsidRDefault="00AD4C97" w:rsidP="003A462E">
      <w:pPr>
        <w:numPr>
          <w:ilvl w:val="0"/>
          <w:numId w:val="3"/>
        </w:numPr>
        <w:spacing w:line="288" w:lineRule="auto"/>
        <w:ind w:hanging="437"/>
        <w:rPr>
          <w:rFonts w:ascii="Times New Roman" w:hAnsi="Times New Roman" w:cs="Times New Roman"/>
          <w:b/>
          <w:bCs/>
          <w:sz w:val="26"/>
          <w:szCs w:val="26"/>
          <w:lang w:val="en-US"/>
        </w:rPr>
      </w:pPr>
      <w:r>
        <w:rPr>
          <w:noProof/>
        </w:rPr>
        <mc:AlternateContent>
          <mc:Choice Requires="wps">
            <w:drawing>
              <wp:anchor distT="0" distB="0" distL="114300" distR="114300" simplePos="0" relativeHeight="251706368" behindDoc="0" locked="0" layoutInCell="1" allowOverlap="1" wp14:anchorId="4691A505" wp14:editId="37789E6F">
                <wp:simplePos x="0" y="0"/>
                <wp:positionH relativeFrom="column">
                  <wp:posOffset>316865</wp:posOffset>
                </wp:positionH>
                <wp:positionV relativeFrom="paragraph">
                  <wp:posOffset>3134995</wp:posOffset>
                </wp:positionV>
                <wp:extent cx="5107940" cy="635"/>
                <wp:effectExtent l="0" t="0" r="0" b="0"/>
                <wp:wrapTopAndBottom/>
                <wp:docPr id="930423458" name="Text Box 1"/>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14:paraId="670E4C0B" w14:textId="75A4F984" w:rsidR="00AD4C97" w:rsidRPr="00A173C9" w:rsidRDefault="00AD4C97" w:rsidP="00AD4C97">
                            <w:pPr>
                              <w:pStyle w:val="Caption"/>
                              <w:jc w:val="center"/>
                              <w:rPr>
                                <w:noProof/>
                                <w:color w:val="auto"/>
                                <w:sz w:val="26"/>
                                <w:szCs w:val="26"/>
                              </w:rPr>
                            </w:pPr>
                            <w:bookmarkStart w:id="206" w:name="_Toc215950089"/>
                            <w:r w:rsidRPr="00A173C9">
                              <w:rPr>
                                <w:color w:val="auto"/>
                                <w:sz w:val="26"/>
                                <w:szCs w:val="26"/>
                              </w:rPr>
                              <w:t xml:space="preserve">Hình </w:t>
                            </w:r>
                            <w:r w:rsidRPr="00A173C9">
                              <w:rPr>
                                <w:color w:val="auto"/>
                                <w:sz w:val="26"/>
                                <w:szCs w:val="26"/>
                              </w:rPr>
                              <w:fldChar w:fldCharType="begin"/>
                            </w:r>
                            <w:r w:rsidRPr="00A173C9">
                              <w:rPr>
                                <w:color w:val="auto"/>
                                <w:sz w:val="26"/>
                                <w:szCs w:val="26"/>
                              </w:rPr>
                              <w:instrText xml:space="preserve"> SEQ Hình \* ARABIC </w:instrText>
                            </w:r>
                            <w:r w:rsidRPr="00A173C9">
                              <w:rPr>
                                <w:color w:val="auto"/>
                                <w:sz w:val="26"/>
                                <w:szCs w:val="26"/>
                              </w:rPr>
                              <w:fldChar w:fldCharType="separate"/>
                            </w:r>
                            <w:r w:rsidR="000E28BA" w:rsidRPr="00A173C9">
                              <w:rPr>
                                <w:noProof/>
                                <w:color w:val="auto"/>
                                <w:sz w:val="26"/>
                                <w:szCs w:val="26"/>
                              </w:rPr>
                              <w:t>30</w:t>
                            </w:r>
                            <w:r w:rsidRPr="00A173C9">
                              <w:rPr>
                                <w:color w:val="auto"/>
                                <w:sz w:val="26"/>
                                <w:szCs w:val="26"/>
                              </w:rPr>
                              <w:fldChar w:fldCharType="end"/>
                            </w:r>
                            <w:r w:rsidRPr="00A173C9">
                              <w:rPr>
                                <w:color w:val="auto"/>
                                <w:sz w:val="26"/>
                                <w:szCs w:val="26"/>
                              </w:rPr>
                              <w:t>: Giao diện tạo lớp học</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1A505" id="_x0000_s1053" type="#_x0000_t202" style="position:absolute;left:0;text-align:left;margin-left:24.95pt;margin-top:246.85pt;width:402.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573Gw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" stroked="f">
                <v:textbox style="mso-fit-shape-to-text:t" inset="0,0,0,0">
                  <w:txbxContent>
                    <w:p w14:paraId="670E4C0B" w14:textId="75A4F984" w:rsidR="00AD4C97" w:rsidRPr="00A173C9" w:rsidRDefault="00AD4C97" w:rsidP="00AD4C97">
                      <w:pPr>
                        <w:pStyle w:val="Caption"/>
                        <w:jc w:val="center"/>
                        <w:rPr>
                          <w:noProof/>
                          <w:color w:val="auto"/>
                          <w:sz w:val="26"/>
                          <w:szCs w:val="26"/>
                        </w:rPr>
                      </w:pPr>
                      <w:bookmarkStart w:id="207" w:name="_Toc215950089"/>
                      <w:r w:rsidRPr="00A173C9">
                        <w:rPr>
                          <w:color w:val="auto"/>
                          <w:sz w:val="26"/>
                          <w:szCs w:val="26"/>
                        </w:rPr>
                        <w:t xml:space="preserve">Hình </w:t>
                      </w:r>
                      <w:r w:rsidRPr="00A173C9">
                        <w:rPr>
                          <w:color w:val="auto"/>
                          <w:sz w:val="26"/>
                          <w:szCs w:val="26"/>
                        </w:rPr>
                        <w:fldChar w:fldCharType="begin"/>
                      </w:r>
                      <w:r w:rsidRPr="00A173C9">
                        <w:rPr>
                          <w:color w:val="auto"/>
                          <w:sz w:val="26"/>
                          <w:szCs w:val="26"/>
                        </w:rPr>
                        <w:instrText xml:space="preserve"> SEQ Hình \* ARABIC </w:instrText>
                      </w:r>
                      <w:r w:rsidRPr="00A173C9">
                        <w:rPr>
                          <w:color w:val="auto"/>
                          <w:sz w:val="26"/>
                          <w:szCs w:val="26"/>
                        </w:rPr>
                        <w:fldChar w:fldCharType="separate"/>
                      </w:r>
                      <w:r w:rsidR="000E28BA" w:rsidRPr="00A173C9">
                        <w:rPr>
                          <w:noProof/>
                          <w:color w:val="auto"/>
                          <w:sz w:val="26"/>
                          <w:szCs w:val="26"/>
                        </w:rPr>
                        <w:t>30</w:t>
                      </w:r>
                      <w:r w:rsidRPr="00A173C9">
                        <w:rPr>
                          <w:color w:val="auto"/>
                          <w:sz w:val="26"/>
                          <w:szCs w:val="26"/>
                        </w:rPr>
                        <w:fldChar w:fldCharType="end"/>
                      </w:r>
                      <w:r w:rsidRPr="00A173C9">
                        <w:rPr>
                          <w:color w:val="auto"/>
                          <w:sz w:val="26"/>
                          <w:szCs w:val="26"/>
                        </w:rPr>
                        <w:t>: Giao diện tạo lớp học</w:t>
                      </w:r>
                      <w:bookmarkEnd w:id="207"/>
                    </w:p>
                  </w:txbxContent>
                </v:textbox>
                <w10:wrap type="topAndBottom"/>
              </v:shape>
            </w:pict>
          </mc:Fallback>
        </mc:AlternateContent>
      </w:r>
      <w:r w:rsidR="00FA3944" w:rsidRPr="004540B9">
        <w:rPr>
          <w:rFonts w:ascii="Times New Roman" w:hAnsi="Times New Roman" w:cs="Times New Roman"/>
          <w:noProof/>
          <w:sz w:val="26"/>
          <w:szCs w:val="26"/>
          <w:lang w:val="en-US"/>
        </w:rPr>
        <w:drawing>
          <wp:anchor distT="0" distB="0" distL="114300" distR="114300" simplePos="0" relativeHeight="251659264" behindDoc="0" locked="0" layoutInCell="1" allowOverlap="1" wp14:anchorId="5AA35085" wp14:editId="08BF3445">
            <wp:simplePos x="0" y="0"/>
            <wp:positionH relativeFrom="column">
              <wp:posOffset>317072</wp:posOffset>
            </wp:positionH>
            <wp:positionV relativeFrom="paragraph">
              <wp:posOffset>420370</wp:posOffset>
            </wp:positionV>
            <wp:extent cx="5107940" cy="2657475"/>
            <wp:effectExtent l="0" t="0" r="0" b="9525"/>
            <wp:wrapTopAndBottom/>
            <wp:docPr id="118905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7912"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07940" cy="2657475"/>
                    </a:xfrm>
                    <a:prstGeom prst="rect">
                      <a:avLst/>
                    </a:prstGeom>
                  </pic:spPr>
                </pic:pic>
              </a:graphicData>
            </a:graphic>
          </wp:anchor>
        </w:drawing>
      </w:r>
      <w:r w:rsidR="000C5451" w:rsidRPr="004540B9">
        <w:rPr>
          <w:rFonts w:ascii="Times New Roman" w:hAnsi="Times New Roman" w:cs="Times New Roman"/>
          <w:sz w:val="26"/>
          <w:szCs w:val="26"/>
          <w:lang w:val="en-US"/>
        </w:rPr>
        <w:t>Quản trị viên nhấn vào “Tạo Lớp học” và mở ra modal tạo lớp học mới</w:t>
      </w:r>
    </w:p>
    <w:p w14:paraId="40E322E5" w14:textId="153BA26C" w:rsidR="000C5451" w:rsidRPr="004540B9" w:rsidRDefault="003A462E" w:rsidP="001746B4">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t xml:space="preserve">5.1.2.4 </w:t>
      </w:r>
      <w:r w:rsidR="000C5451" w:rsidRPr="004540B9">
        <w:rPr>
          <w:rFonts w:ascii="Times New Roman" w:hAnsi="Times New Roman" w:cs="Times New Roman"/>
          <w:b/>
          <w:bCs/>
          <w:color w:val="auto"/>
          <w:sz w:val="26"/>
          <w:szCs w:val="26"/>
          <w:lang w:val="en-US"/>
        </w:rPr>
        <w:t>Giao diện thêm sinh viên vào lớp</w:t>
      </w:r>
    </w:p>
    <w:p w14:paraId="7D6105CC" w14:textId="16ABEED6" w:rsidR="000C5451" w:rsidRPr="004540B9" w:rsidRDefault="00A173C9" w:rsidP="003A462E">
      <w:pPr>
        <w:numPr>
          <w:ilvl w:val="0"/>
          <w:numId w:val="3"/>
        </w:numPr>
        <w:spacing w:line="288" w:lineRule="auto"/>
        <w:ind w:hanging="437"/>
        <w:rPr>
          <w:rFonts w:ascii="Times New Roman" w:hAnsi="Times New Roman" w:cs="Times New Roman"/>
          <w:sz w:val="26"/>
          <w:szCs w:val="26"/>
          <w:lang w:val="en-US"/>
        </w:rPr>
      </w:pPr>
      <w:r w:rsidRPr="004540B9">
        <w:rPr>
          <w:noProof/>
        </w:rPr>
        <mc:AlternateContent>
          <mc:Choice Requires="wps">
            <w:drawing>
              <wp:anchor distT="0" distB="0" distL="114300" distR="114300" simplePos="0" relativeHeight="252228608" behindDoc="0" locked="0" layoutInCell="1" allowOverlap="1" wp14:anchorId="7F265AC3" wp14:editId="6ED1936D">
                <wp:simplePos x="0" y="0"/>
                <wp:positionH relativeFrom="column">
                  <wp:posOffset>317500</wp:posOffset>
                </wp:positionH>
                <wp:positionV relativeFrom="paragraph">
                  <wp:posOffset>3305175</wp:posOffset>
                </wp:positionV>
                <wp:extent cx="5266055" cy="635"/>
                <wp:effectExtent l="0" t="0" r="0" b="0"/>
                <wp:wrapSquare wrapText="bothSides"/>
                <wp:docPr id="842484123" name="Text Box 1"/>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09F62204" w14:textId="616D69D0" w:rsidR="003A462E" w:rsidRPr="004540B9" w:rsidRDefault="003A462E" w:rsidP="003A462E">
                            <w:pPr>
                              <w:pStyle w:val="Caption"/>
                              <w:jc w:val="center"/>
                              <w:rPr>
                                <w:noProof/>
                                <w:color w:val="auto"/>
                                <w:sz w:val="26"/>
                                <w:szCs w:val="26"/>
                              </w:rPr>
                            </w:pPr>
                            <w:bookmarkStart w:id="208" w:name="_Toc21595009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31</w:t>
                            </w:r>
                            <w:r w:rsidRPr="004540B9">
                              <w:rPr>
                                <w:color w:val="auto"/>
                                <w:sz w:val="26"/>
                                <w:szCs w:val="26"/>
                              </w:rPr>
                              <w:fldChar w:fldCharType="end"/>
                            </w:r>
                            <w:r w:rsidRPr="004540B9">
                              <w:rPr>
                                <w:color w:val="auto"/>
                                <w:sz w:val="26"/>
                                <w:szCs w:val="26"/>
                              </w:rPr>
                              <w:t>: Giao diện thêm thủ công SV vào lớp</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65AC3" id="_x0000_s1054" type="#_x0000_t202" style="position:absolute;left:0;text-align:left;margin-left:25pt;margin-top:260.25pt;width:414.65pt;height:.0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neGw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" stroked="f">
                <v:textbox style="mso-fit-shape-to-text:t" inset="0,0,0,0">
                  <w:txbxContent>
                    <w:p w14:paraId="09F62204" w14:textId="616D69D0" w:rsidR="003A462E" w:rsidRPr="004540B9" w:rsidRDefault="003A462E" w:rsidP="003A462E">
                      <w:pPr>
                        <w:pStyle w:val="Caption"/>
                        <w:jc w:val="center"/>
                        <w:rPr>
                          <w:noProof/>
                          <w:color w:val="auto"/>
                          <w:sz w:val="26"/>
                          <w:szCs w:val="26"/>
                        </w:rPr>
                      </w:pPr>
                      <w:bookmarkStart w:id="209" w:name="_Toc21595009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31</w:t>
                      </w:r>
                      <w:r w:rsidRPr="004540B9">
                        <w:rPr>
                          <w:color w:val="auto"/>
                          <w:sz w:val="26"/>
                          <w:szCs w:val="26"/>
                        </w:rPr>
                        <w:fldChar w:fldCharType="end"/>
                      </w:r>
                      <w:r w:rsidRPr="004540B9">
                        <w:rPr>
                          <w:color w:val="auto"/>
                          <w:sz w:val="26"/>
                          <w:szCs w:val="26"/>
                        </w:rPr>
                        <w:t>: Giao diện thêm thủ công SV vào lớp</w:t>
                      </w:r>
                      <w:bookmarkEnd w:id="209"/>
                    </w:p>
                  </w:txbxContent>
                </v:textbox>
                <w10:wrap type="square"/>
              </v:shape>
            </w:pict>
          </mc:Fallback>
        </mc:AlternateContent>
      </w:r>
      <w:r w:rsidR="00FA3944" w:rsidRPr="004540B9">
        <w:rPr>
          <w:rFonts w:ascii="Times New Roman" w:hAnsi="Times New Roman" w:cs="Times New Roman"/>
          <w:noProof/>
          <w:sz w:val="26"/>
          <w:szCs w:val="26"/>
          <w:lang w:val="en-US"/>
        </w:rPr>
        <w:drawing>
          <wp:anchor distT="0" distB="0" distL="114300" distR="114300" simplePos="0" relativeHeight="251560960" behindDoc="0" locked="0" layoutInCell="1" allowOverlap="1" wp14:anchorId="521C4091" wp14:editId="00A126B9">
            <wp:simplePos x="0" y="0"/>
            <wp:positionH relativeFrom="column">
              <wp:posOffset>234315</wp:posOffset>
            </wp:positionH>
            <wp:positionV relativeFrom="paragraph">
              <wp:posOffset>593725</wp:posOffset>
            </wp:positionV>
            <wp:extent cx="5266055" cy="2740025"/>
            <wp:effectExtent l="0" t="0" r="0" b="3175"/>
            <wp:wrapSquare wrapText="bothSides"/>
            <wp:docPr id="78164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9677"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66055" cy="274002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noProof/>
          <w:sz w:val="26"/>
          <w:szCs w:val="26"/>
          <w:lang w:val="en-US"/>
        </w:rPr>
        <mc:AlternateContent>
          <mc:Choice Requires="wps">
            <w:drawing>
              <wp:anchor distT="0" distB="0" distL="114300" distR="114300" simplePos="0" relativeHeight="251271168" behindDoc="0" locked="0" layoutInCell="1" allowOverlap="1" wp14:anchorId="4184D63A" wp14:editId="74D52EB1">
                <wp:simplePos x="0" y="0"/>
                <wp:positionH relativeFrom="column">
                  <wp:posOffset>298450</wp:posOffset>
                </wp:positionH>
                <wp:positionV relativeFrom="paragraph">
                  <wp:posOffset>3400425</wp:posOffset>
                </wp:positionV>
                <wp:extent cx="5266055" cy="635"/>
                <wp:effectExtent l="0" t="0" r="0" b="0"/>
                <wp:wrapSquare wrapText="bothSides"/>
                <wp:docPr id="1929426376" name="Text Box 1"/>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49B01A1E" w14:textId="77777777" w:rsidR="000C5451" w:rsidRPr="00FC3A77" w:rsidRDefault="000C5451" w:rsidP="000C5451">
                            <w:pPr>
                              <w:pStyle w:val="Caption"/>
                              <w:rPr>
                                <w:noProof/>
                                <w:color w:val="auto"/>
                                <w:sz w:val="26"/>
                                <w:szCs w:val="26"/>
                              </w:rPr>
                            </w:pPr>
                            <w:r w:rsidRPr="00FC3A77">
                              <w:rPr>
                                <w:color w:val="auto"/>
                                <w:sz w:val="26"/>
                                <w:szCs w:val="26"/>
                              </w:rPr>
                              <w:t xml:space="preserve">Hình </w:t>
                            </w:r>
                            <w:r>
                              <w:rPr>
                                <w:color w:val="auto"/>
                                <w:sz w:val="26"/>
                                <w:szCs w:val="26"/>
                              </w:rPr>
                              <w:t>29</w:t>
                            </w:r>
                            <w:r w:rsidRPr="00FC3A77">
                              <w:rPr>
                                <w:color w:val="auto"/>
                                <w:sz w:val="26"/>
                                <w:szCs w:val="26"/>
                              </w:rPr>
                              <w:t>: Giao diện thêm thủ công SV vào lớp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4D63A" id="_x0000_s1055" type="#_x0000_t202" style="position:absolute;left:0;text-align:left;margin-left:23.5pt;margin-top:267.75pt;width:414.65pt;height:.05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37Gw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" stroked="f">
                <v:textbox style="mso-fit-shape-to-text:t" inset="0,0,0,0">
                  <w:txbxContent>
                    <w:p w14:paraId="49B01A1E" w14:textId="77777777" w:rsidR="000C5451" w:rsidRPr="00FC3A77" w:rsidRDefault="000C5451" w:rsidP="000C5451">
                      <w:pPr>
                        <w:pStyle w:val="Caption"/>
                        <w:rPr>
                          <w:noProof/>
                          <w:color w:val="auto"/>
                          <w:sz w:val="26"/>
                          <w:szCs w:val="26"/>
                        </w:rPr>
                      </w:pPr>
                      <w:r w:rsidRPr="00FC3A77">
                        <w:rPr>
                          <w:color w:val="auto"/>
                          <w:sz w:val="26"/>
                          <w:szCs w:val="26"/>
                        </w:rPr>
                        <w:t xml:space="preserve">Hình </w:t>
                      </w:r>
                      <w:r>
                        <w:rPr>
                          <w:color w:val="auto"/>
                          <w:sz w:val="26"/>
                          <w:szCs w:val="26"/>
                        </w:rPr>
                        <w:t>29</w:t>
                      </w:r>
                      <w:r w:rsidRPr="00FC3A77">
                        <w:rPr>
                          <w:color w:val="auto"/>
                          <w:sz w:val="26"/>
                          <w:szCs w:val="26"/>
                        </w:rPr>
                        <w:t>: Giao diện thêm thủ công SV vào lớp cho quản trị viên</w:t>
                      </w:r>
                    </w:p>
                  </w:txbxContent>
                </v:textbox>
                <w10:wrap type="square"/>
              </v:shape>
            </w:pict>
          </mc:Fallback>
        </mc:AlternateContent>
      </w:r>
      <w:r w:rsidR="000C5451" w:rsidRPr="004540B9">
        <w:rPr>
          <w:rFonts w:ascii="Times New Roman" w:hAnsi="Times New Roman" w:cs="Times New Roman"/>
          <w:sz w:val="26"/>
          <w:szCs w:val="26"/>
          <w:lang w:val="en-US"/>
        </w:rPr>
        <w:t>Từ giao diện quản lý lớp học nhấn “</w:t>
      </w:r>
      <w:r w:rsidR="000C5451" w:rsidRPr="004540B9">
        <w:rPr>
          <w:rFonts w:ascii="Times New Roman" w:hAnsi="Times New Roman" w:cs="Times New Roman"/>
          <w:b/>
          <w:bCs/>
          <w:sz w:val="26"/>
          <w:szCs w:val="26"/>
          <w:lang w:val="en-US"/>
        </w:rPr>
        <w:t>Thêm SV</w:t>
      </w:r>
      <w:r w:rsidR="000C5451" w:rsidRPr="004540B9">
        <w:rPr>
          <w:rFonts w:ascii="Times New Roman" w:hAnsi="Times New Roman" w:cs="Times New Roman"/>
          <w:sz w:val="26"/>
          <w:szCs w:val="26"/>
          <w:lang w:val="en-US"/>
        </w:rPr>
        <w:t>” để mở giao diện thêm sinh viên thủ công</w:t>
      </w:r>
    </w:p>
    <w:p w14:paraId="0E285ED2" w14:textId="06409F91" w:rsidR="000C5451" w:rsidRPr="004540B9" w:rsidRDefault="000C5451" w:rsidP="003A462E">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Nhấn “</w:t>
      </w:r>
      <w:r w:rsidRPr="004540B9">
        <w:rPr>
          <w:rFonts w:ascii="Times New Roman" w:hAnsi="Times New Roman" w:cs="Times New Roman"/>
          <w:b/>
          <w:bCs/>
          <w:sz w:val="26"/>
          <w:szCs w:val="26"/>
          <w:lang w:val="en-US"/>
        </w:rPr>
        <w:t>Import từ CSV</w:t>
      </w:r>
      <w:r w:rsidRPr="004540B9">
        <w:rPr>
          <w:rFonts w:ascii="Times New Roman" w:hAnsi="Times New Roman" w:cs="Times New Roman"/>
          <w:sz w:val="26"/>
          <w:szCs w:val="26"/>
          <w:lang w:val="en-US"/>
        </w:rPr>
        <w:t>” để chuyển sang giao diện thêm sinh viên từ file CSV</w:t>
      </w:r>
    </w:p>
    <w:p w14:paraId="3DCA4D92" w14:textId="26082B38" w:rsidR="000C5451" w:rsidRPr="004540B9" w:rsidRDefault="00A173C9" w:rsidP="001746B4">
      <w:pPr>
        <w:pStyle w:val="Heading4"/>
        <w:ind w:hanging="426"/>
        <w:rPr>
          <w:rFonts w:ascii="Times New Roman" w:hAnsi="Times New Roman" w:cs="Times New Roman"/>
          <w:b/>
          <w:bCs/>
          <w:color w:val="auto"/>
          <w:sz w:val="26"/>
          <w:szCs w:val="26"/>
          <w:lang w:val="en-US"/>
        </w:rPr>
      </w:pPr>
      <w:r w:rsidRPr="004540B9">
        <w:rPr>
          <w:noProof/>
        </w:rPr>
        <w:lastRenderedPageBreak/>
        <mc:AlternateContent>
          <mc:Choice Requires="wps">
            <w:drawing>
              <wp:anchor distT="0" distB="0" distL="114300" distR="114300" simplePos="0" relativeHeight="252240896" behindDoc="0" locked="0" layoutInCell="1" allowOverlap="1" wp14:anchorId="67057BCA" wp14:editId="226EC129">
                <wp:simplePos x="0" y="0"/>
                <wp:positionH relativeFrom="margin">
                  <wp:align>center</wp:align>
                </wp:positionH>
                <wp:positionV relativeFrom="paragraph">
                  <wp:posOffset>2757170</wp:posOffset>
                </wp:positionV>
                <wp:extent cx="5055235" cy="635"/>
                <wp:effectExtent l="0" t="0" r="0" b="6985"/>
                <wp:wrapTopAndBottom/>
                <wp:docPr id="562178038"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235432EE" w14:textId="66EE4137" w:rsidR="003A462E" w:rsidRPr="004540B9" w:rsidRDefault="003A462E" w:rsidP="001746B4">
                            <w:pPr>
                              <w:pStyle w:val="Caption"/>
                              <w:jc w:val="center"/>
                              <w:rPr>
                                <w:noProof/>
                                <w:color w:val="auto"/>
                                <w:sz w:val="26"/>
                                <w:szCs w:val="26"/>
                              </w:rPr>
                            </w:pPr>
                            <w:bookmarkStart w:id="210" w:name="_Toc215950091"/>
                            <w:r w:rsidRPr="004540B9">
                              <w:rPr>
                                <w:color w:val="auto"/>
                                <w:sz w:val="26"/>
                                <w:szCs w:val="26"/>
                              </w:rPr>
                              <w:t>Hình</w:t>
                            </w:r>
                            <w:ins w:id="211" w:author="Unknown" w:date="2025-12-03T18:07:00Z" w16du:dateUtc="2025-12-04T02:07:00Z">
                              <w:r w:rsidR="00A55C9D" w:rsidRPr="004540B9">
                                <w:rPr>
                                  <w:color w:val="auto"/>
                                  <w:sz w:val="26"/>
                                  <w:szCs w:val="26"/>
                                </w:rPr>
                                <w:t xml:space="preserve"> </w:t>
                              </w:r>
                            </w:ins>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32</w:t>
                            </w:r>
                            <w:r w:rsidRPr="004540B9">
                              <w:rPr>
                                <w:color w:val="auto"/>
                                <w:sz w:val="26"/>
                                <w:szCs w:val="26"/>
                              </w:rPr>
                              <w:fldChar w:fldCharType="end"/>
                            </w:r>
                            <w:r w:rsidRPr="004540B9">
                              <w:rPr>
                                <w:color w:val="auto"/>
                                <w:sz w:val="26"/>
                                <w:szCs w:val="26"/>
                              </w:rPr>
                              <w:t>: Giao diện thêm SV vào lớp từ file CSV</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57BCA" id="_x0000_s1056" type="#_x0000_t202" style="position:absolute;left:0;text-align:left;margin-left:0;margin-top:217.1pt;width:398.05pt;height:.05pt;z-index:252240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MyGQ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" stroked="f">
                <v:textbox style="mso-fit-shape-to-text:t" inset="0,0,0,0">
                  <w:txbxContent>
                    <w:p w14:paraId="235432EE" w14:textId="66EE4137" w:rsidR="003A462E" w:rsidRPr="004540B9" w:rsidRDefault="003A462E" w:rsidP="001746B4">
                      <w:pPr>
                        <w:pStyle w:val="Caption"/>
                        <w:jc w:val="center"/>
                        <w:rPr>
                          <w:noProof/>
                          <w:color w:val="auto"/>
                          <w:sz w:val="26"/>
                          <w:szCs w:val="26"/>
                        </w:rPr>
                      </w:pPr>
                      <w:bookmarkStart w:id="212" w:name="_Toc215950091"/>
                      <w:r w:rsidRPr="004540B9">
                        <w:rPr>
                          <w:color w:val="auto"/>
                          <w:sz w:val="26"/>
                          <w:szCs w:val="26"/>
                        </w:rPr>
                        <w:t>Hình</w:t>
                      </w:r>
                      <w:ins w:id="213" w:author="Unknown" w:date="2025-12-03T18:07:00Z" w16du:dateUtc="2025-12-04T02:07:00Z">
                        <w:r w:rsidR="00A55C9D" w:rsidRPr="004540B9">
                          <w:rPr>
                            <w:color w:val="auto"/>
                            <w:sz w:val="26"/>
                            <w:szCs w:val="26"/>
                          </w:rPr>
                          <w:t xml:space="preserve"> </w:t>
                        </w:r>
                      </w:ins>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32</w:t>
                      </w:r>
                      <w:r w:rsidRPr="004540B9">
                        <w:rPr>
                          <w:color w:val="auto"/>
                          <w:sz w:val="26"/>
                          <w:szCs w:val="26"/>
                        </w:rPr>
                        <w:fldChar w:fldCharType="end"/>
                      </w:r>
                      <w:r w:rsidRPr="004540B9">
                        <w:rPr>
                          <w:color w:val="auto"/>
                          <w:sz w:val="26"/>
                          <w:szCs w:val="26"/>
                        </w:rPr>
                        <w:t>: Giao diện thêm SV vào lớp từ file CSV</w:t>
                      </w:r>
                      <w:bookmarkEnd w:id="212"/>
                    </w:p>
                  </w:txbxContent>
                </v:textbox>
                <w10:wrap type="topAndBottom" anchorx="margin"/>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283456" behindDoc="0" locked="0" layoutInCell="1" allowOverlap="1" wp14:anchorId="0B1D2501" wp14:editId="377C9324">
            <wp:simplePos x="0" y="0"/>
            <wp:positionH relativeFrom="margin">
              <wp:align>center</wp:align>
            </wp:positionH>
            <wp:positionV relativeFrom="paragraph">
              <wp:posOffset>0</wp:posOffset>
            </wp:positionV>
            <wp:extent cx="5055577" cy="2609005"/>
            <wp:effectExtent l="0" t="0" r="0" b="1270"/>
            <wp:wrapTopAndBottom/>
            <wp:docPr id="28549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5131"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55577" cy="2609005"/>
                    </a:xfrm>
                    <a:prstGeom prst="rect">
                      <a:avLst/>
                    </a:prstGeom>
                  </pic:spPr>
                </pic:pic>
              </a:graphicData>
            </a:graphic>
          </wp:anchor>
        </w:drawing>
      </w:r>
      <w:r w:rsidR="001746B4" w:rsidRPr="004540B9">
        <w:rPr>
          <w:rFonts w:ascii="Times New Roman" w:hAnsi="Times New Roman" w:cs="Times New Roman"/>
          <w:b/>
          <w:bCs/>
          <w:color w:val="auto"/>
          <w:sz w:val="26"/>
          <w:szCs w:val="26"/>
          <w:lang w:val="en-US"/>
        </w:rPr>
        <w:t xml:space="preserve">5.1.2.5 </w:t>
      </w:r>
      <w:r w:rsidR="000C5451" w:rsidRPr="004540B9">
        <w:rPr>
          <w:rFonts w:ascii="Times New Roman" w:hAnsi="Times New Roman" w:cs="Times New Roman"/>
          <w:b/>
          <w:bCs/>
          <w:color w:val="auto"/>
          <w:sz w:val="26"/>
          <w:szCs w:val="26"/>
          <w:lang w:val="en-US"/>
        </w:rPr>
        <w:t xml:space="preserve">Giao diện quản lý lịch học </w:t>
      </w:r>
    </w:p>
    <w:p w14:paraId="6DE149E3" w14:textId="05DBB4E4" w:rsidR="000C5451" w:rsidRPr="004540B9" w:rsidRDefault="000C5451" w:rsidP="0076392A">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mc:AlternateContent>
          <mc:Choice Requires="wps">
            <w:drawing>
              <wp:anchor distT="0" distB="0" distL="114300" distR="114300" simplePos="0" relativeHeight="251320320" behindDoc="0" locked="0" layoutInCell="1" allowOverlap="1" wp14:anchorId="2DF68629" wp14:editId="0B20FFDD">
                <wp:simplePos x="0" y="0"/>
                <wp:positionH relativeFrom="column">
                  <wp:posOffset>0</wp:posOffset>
                </wp:positionH>
                <wp:positionV relativeFrom="paragraph">
                  <wp:posOffset>3680460</wp:posOffset>
                </wp:positionV>
                <wp:extent cx="5731510" cy="635"/>
                <wp:effectExtent l="0" t="0" r="0" b="0"/>
                <wp:wrapTopAndBottom/>
                <wp:docPr id="183033883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660439" w14:textId="77777777" w:rsidR="000C5451" w:rsidRPr="00967C15" w:rsidRDefault="000C5451" w:rsidP="000C5451">
                            <w:pPr>
                              <w:pStyle w:val="Caption"/>
                              <w:rPr>
                                <w:noProof/>
                                <w:color w:val="auto"/>
                                <w:sz w:val="26"/>
                                <w:szCs w:val="26"/>
                              </w:rPr>
                            </w:pPr>
                            <w:r w:rsidRPr="00967C15">
                              <w:rPr>
                                <w:color w:val="auto"/>
                                <w:sz w:val="26"/>
                                <w:szCs w:val="26"/>
                              </w:rPr>
                              <w:t xml:space="preserve">Hình </w:t>
                            </w:r>
                            <w:r>
                              <w:rPr>
                                <w:color w:val="auto"/>
                                <w:sz w:val="26"/>
                                <w:szCs w:val="26"/>
                              </w:rPr>
                              <w:t>31</w:t>
                            </w:r>
                            <w:r w:rsidRPr="00967C15">
                              <w:rPr>
                                <w:color w:val="auto"/>
                                <w:sz w:val="26"/>
                                <w:szCs w:val="26"/>
                              </w:rPr>
                              <w:t>: Giao diện quản lý lịch học cho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68629" id="_x0000_s1057" type="#_x0000_t202" style="position:absolute;left:0;text-align:left;margin-left:0;margin-top:289.8pt;width:451.3pt;height:.05pt;z-index:25132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" stroked="f">
                <v:textbox style="mso-fit-shape-to-text:t" inset="0,0,0,0">
                  <w:txbxContent>
                    <w:p w14:paraId="5B660439" w14:textId="77777777" w:rsidR="000C5451" w:rsidRPr="00967C15" w:rsidRDefault="000C5451" w:rsidP="000C5451">
                      <w:pPr>
                        <w:pStyle w:val="Caption"/>
                        <w:rPr>
                          <w:noProof/>
                          <w:color w:val="auto"/>
                          <w:sz w:val="26"/>
                          <w:szCs w:val="26"/>
                        </w:rPr>
                      </w:pPr>
                      <w:r w:rsidRPr="00967C15">
                        <w:rPr>
                          <w:color w:val="auto"/>
                          <w:sz w:val="26"/>
                          <w:szCs w:val="26"/>
                        </w:rPr>
                        <w:t xml:space="preserve">Hình </w:t>
                      </w:r>
                      <w:r>
                        <w:rPr>
                          <w:color w:val="auto"/>
                          <w:sz w:val="26"/>
                          <w:szCs w:val="26"/>
                        </w:rPr>
                        <w:t>31</w:t>
                      </w:r>
                      <w:r w:rsidRPr="00967C15">
                        <w:rPr>
                          <w:color w:val="auto"/>
                          <w:sz w:val="26"/>
                          <w:szCs w:val="26"/>
                        </w:rPr>
                        <w:t>: Giao diện quản lý lịch học cho quản trị viên</w:t>
                      </w:r>
                    </w:p>
                  </w:txbxContent>
                </v:textbox>
                <w10:wrap type="topAndBottom"/>
              </v:shape>
            </w:pict>
          </mc:Fallback>
        </mc:AlternateContent>
      </w:r>
      <w:r w:rsidR="001746B4" w:rsidRPr="004540B9">
        <w:rPr>
          <w:noProof/>
        </w:rPr>
        <mc:AlternateContent>
          <mc:Choice Requires="wps">
            <w:drawing>
              <wp:anchor distT="0" distB="0" distL="114300" distR="114300" simplePos="0" relativeHeight="252265472" behindDoc="0" locked="0" layoutInCell="1" allowOverlap="1" wp14:anchorId="0AC2B8A9" wp14:editId="0EBAA12A">
                <wp:simplePos x="0" y="0"/>
                <wp:positionH relativeFrom="column">
                  <wp:posOffset>0</wp:posOffset>
                </wp:positionH>
                <wp:positionV relativeFrom="paragraph">
                  <wp:posOffset>3680460</wp:posOffset>
                </wp:positionV>
                <wp:extent cx="5731510" cy="635"/>
                <wp:effectExtent l="0" t="0" r="0" b="0"/>
                <wp:wrapTopAndBottom/>
                <wp:docPr id="7104795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2E5760" w14:textId="18280EF4" w:rsidR="001746B4" w:rsidRPr="004540B9" w:rsidRDefault="001746B4" w:rsidP="001746B4">
                            <w:pPr>
                              <w:pStyle w:val="Caption"/>
                              <w:jc w:val="center"/>
                              <w:rPr>
                                <w:noProof/>
                                <w:color w:val="auto"/>
                                <w:sz w:val="26"/>
                                <w:szCs w:val="26"/>
                              </w:rPr>
                            </w:pPr>
                            <w:bookmarkStart w:id="214" w:name="_Toc215950092"/>
                            <w:r w:rsidRPr="004540B9">
                              <w:rPr>
                                <w:color w:val="auto"/>
                                <w:sz w:val="26"/>
                                <w:szCs w:val="26"/>
                              </w:rPr>
                              <w:t>Hình</w:t>
                            </w:r>
                            <w:r w:rsidR="006F4DC3">
                              <w:rPr>
                                <w:color w:val="auto"/>
                                <w:sz w:val="26"/>
                                <w:szCs w:val="26"/>
                              </w:rPr>
                              <w:t xml:space="preserve">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33</w:t>
                            </w:r>
                            <w:r w:rsidRPr="004540B9">
                              <w:rPr>
                                <w:color w:val="auto"/>
                                <w:sz w:val="26"/>
                                <w:szCs w:val="26"/>
                              </w:rPr>
                              <w:fldChar w:fldCharType="end"/>
                            </w:r>
                            <w:r w:rsidRPr="004540B9">
                              <w:rPr>
                                <w:color w:val="auto"/>
                                <w:sz w:val="26"/>
                                <w:szCs w:val="26"/>
                              </w:rPr>
                              <w:t>: Giao diện quản lý lịch học</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2B8A9" id="_x0000_s1058" type="#_x0000_t202" style="position:absolute;left:0;text-align:left;margin-left:0;margin-top:289.8pt;width:451.3pt;height:.05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" stroked="f">
                <v:textbox style="mso-fit-shape-to-text:t" inset="0,0,0,0">
                  <w:txbxContent>
                    <w:p w14:paraId="0C2E5760" w14:textId="18280EF4" w:rsidR="001746B4" w:rsidRPr="004540B9" w:rsidRDefault="001746B4" w:rsidP="001746B4">
                      <w:pPr>
                        <w:pStyle w:val="Caption"/>
                        <w:jc w:val="center"/>
                        <w:rPr>
                          <w:noProof/>
                          <w:color w:val="auto"/>
                          <w:sz w:val="26"/>
                          <w:szCs w:val="26"/>
                        </w:rPr>
                      </w:pPr>
                      <w:bookmarkStart w:id="215" w:name="_Toc215950092"/>
                      <w:r w:rsidRPr="004540B9">
                        <w:rPr>
                          <w:color w:val="auto"/>
                          <w:sz w:val="26"/>
                          <w:szCs w:val="26"/>
                        </w:rPr>
                        <w:t>Hình</w:t>
                      </w:r>
                      <w:r w:rsidR="006F4DC3">
                        <w:rPr>
                          <w:color w:val="auto"/>
                          <w:sz w:val="26"/>
                          <w:szCs w:val="26"/>
                        </w:rPr>
                        <w:t xml:space="preserve">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33</w:t>
                      </w:r>
                      <w:r w:rsidRPr="004540B9">
                        <w:rPr>
                          <w:color w:val="auto"/>
                          <w:sz w:val="26"/>
                          <w:szCs w:val="26"/>
                        </w:rPr>
                        <w:fldChar w:fldCharType="end"/>
                      </w:r>
                      <w:r w:rsidRPr="004540B9">
                        <w:rPr>
                          <w:color w:val="auto"/>
                          <w:sz w:val="26"/>
                          <w:szCs w:val="26"/>
                        </w:rPr>
                        <w:t>: Giao diện quản lý lịch học</w:t>
                      </w:r>
                      <w:bookmarkEnd w:id="215"/>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308032" behindDoc="0" locked="0" layoutInCell="1" allowOverlap="1" wp14:anchorId="53B6802D" wp14:editId="1B601DBC">
            <wp:simplePos x="0" y="0"/>
            <wp:positionH relativeFrom="column">
              <wp:posOffset>-147</wp:posOffset>
            </wp:positionH>
            <wp:positionV relativeFrom="paragraph">
              <wp:posOffset>646185</wp:posOffset>
            </wp:positionV>
            <wp:extent cx="5731510" cy="2977515"/>
            <wp:effectExtent l="0" t="0" r="2540" b="0"/>
            <wp:wrapTopAndBottom/>
            <wp:docPr id="1468349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49321"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anchor>
        </w:drawing>
      </w:r>
      <w:r w:rsidRPr="004540B9">
        <w:rPr>
          <w:rFonts w:ascii="Times New Roman" w:hAnsi="Times New Roman" w:cs="Times New Roman"/>
          <w:sz w:val="26"/>
          <w:szCs w:val="26"/>
          <w:lang w:val="en-US"/>
        </w:rPr>
        <w:t>Quản trị viên nhấn vào “</w:t>
      </w:r>
      <w:r w:rsidRPr="004540B9">
        <w:rPr>
          <w:rFonts w:ascii="Times New Roman" w:hAnsi="Times New Roman" w:cs="Times New Roman"/>
          <w:b/>
          <w:bCs/>
          <w:sz w:val="26"/>
          <w:szCs w:val="26"/>
          <w:lang w:val="en-US"/>
        </w:rPr>
        <w:t>Lịch học</w:t>
      </w:r>
      <w:r w:rsidRPr="004540B9">
        <w:rPr>
          <w:rFonts w:ascii="Times New Roman" w:hAnsi="Times New Roman" w:cs="Times New Roman"/>
          <w:sz w:val="26"/>
          <w:szCs w:val="26"/>
          <w:lang w:val="en-US"/>
        </w:rPr>
        <w:t xml:space="preserve">” trên giao diện quản lý lớp học để mở giao diện quản lý lớp học </w:t>
      </w:r>
    </w:p>
    <w:p w14:paraId="76DC6912" w14:textId="62E1B592" w:rsidR="000C5451" w:rsidRPr="004540B9" w:rsidRDefault="00A173C9" w:rsidP="001746B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332608" behindDoc="1" locked="0" layoutInCell="1" allowOverlap="1" wp14:anchorId="5161718A" wp14:editId="7F040121">
            <wp:simplePos x="0" y="0"/>
            <wp:positionH relativeFrom="column">
              <wp:posOffset>1483360</wp:posOffset>
            </wp:positionH>
            <wp:positionV relativeFrom="paragraph">
              <wp:posOffset>3935730</wp:posOffset>
            </wp:positionV>
            <wp:extent cx="314325" cy="314325"/>
            <wp:effectExtent l="0" t="0" r="9525" b="9525"/>
            <wp:wrapTight wrapText="bothSides">
              <wp:wrapPolygon edited="0">
                <wp:start x="0" y="0"/>
                <wp:lineTo x="0" y="20945"/>
                <wp:lineTo x="20945" y="20945"/>
                <wp:lineTo x="20945" y="0"/>
                <wp:lineTo x="0" y="0"/>
              </wp:wrapPolygon>
            </wp:wrapTight>
            <wp:docPr id="5285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63449" name=""/>
                    <pic:cNvPicPr/>
                  </pic:nvPicPr>
                  <pic:blipFill>
                    <a:blip r:embed="rId56">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anchor>
        </w:drawing>
      </w:r>
      <w:r w:rsidR="000C5451" w:rsidRPr="004540B9">
        <w:rPr>
          <w:rFonts w:ascii="Times New Roman" w:hAnsi="Times New Roman" w:cs="Times New Roman"/>
          <w:sz w:val="26"/>
          <w:szCs w:val="26"/>
          <w:lang w:val="en-US"/>
        </w:rPr>
        <w:t>Nhấn tick vào tickbox ở cột “Tạm hoãn” để thực hiện đổi trạng thái lớp sang tạm hoãn.</w:t>
      </w:r>
    </w:p>
    <w:p w14:paraId="00B7CF0E" w14:textId="3D683C65" w:rsidR="000C5451" w:rsidRPr="004540B9" w:rsidRDefault="000C5451" w:rsidP="001746B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 xml:space="preserve">Nhấn vào để thực hiện xóa lịch học </w:t>
      </w:r>
    </w:p>
    <w:p w14:paraId="268EF4C6" w14:textId="55829F8F" w:rsidR="000C5451" w:rsidRPr="004540B9" w:rsidRDefault="00E605B9" w:rsidP="00E605B9">
      <w:pPr>
        <w:pStyle w:val="Heading4"/>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lastRenderedPageBreak/>
        <w:t xml:space="preserve">5.1.2.6 </w:t>
      </w:r>
      <w:r w:rsidR="000C5451" w:rsidRPr="004540B9">
        <w:rPr>
          <w:rFonts w:ascii="Times New Roman" w:hAnsi="Times New Roman" w:cs="Times New Roman"/>
          <w:b/>
          <w:bCs/>
          <w:color w:val="auto"/>
          <w:sz w:val="26"/>
          <w:szCs w:val="26"/>
          <w:lang w:val="en-US"/>
        </w:rPr>
        <w:t xml:space="preserve">Giao diện thêm lịch học cho lớp học </w:t>
      </w:r>
    </w:p>
    <w:p w14:paraId="591CD866" w14:textId="55CF33CC" w:rsidR="000C5451" w:rsidRPr="004540B9" w:rsidRDefault="007E77FC" w:rsidP="000E181C">
      <w:pPr>
        <w:numPr>
          <w:ilvl w:val="0"/>
          <w:numId w:val="3"/>
        </w:numPr>
        <w:spacing w:line="288" w:lineRule="auto"/>
        <w:ind w:hanging="437"/>
        <w:rPr>
          <w:rFonts w:ascii="Times New Roman" w:hAnsi="Times New Roman" w:cs="Times New Roman"/>
          <w:b/>
          <w:bCs/>
          <w:sz w:val="26"/>
          <w:szCs w:val="26"/>
          <w:lang w:val="en-US"/>
        </w:rPr>
      </w:pPr>
      <w:r w:rsidRPr="004540B9">
        <w:rPr>
          <w:noProof/>
        </w:rPr>
        <mc:AlternateContent>
          <mc:Choice Requires="wps">
            <w:drawing>
              <wp:anchor distT="0" distB="0" distL="114300" distR="114300" simplePos="0" relativeHeight="252277760" behindDoc="0" locked="0" layoutInCell="1" allowOverlap="1" wp14:anchorId="1C74BF55" wp14:editId="24413707">
                <wp:simplePos x="0" y="0"/>
                <wp:positionH relativeFrom="column">
                  <wp:posOffset>0</wp:posOffset>
                </wp:positionH>
                <wp:positionV relativeFrom="paragraph">
                  <wp:posOffset>3114675</wp:posOffset>
                </wp:positionV>
                <wp:extent cx="4518660" cy="635"/>
                <wp:effectExtent l="0" t="0" r="0" b="0"/>
                <wp:wrapTopAndBottom/>
                <wp:docPr id="1767632119" name="Text Box 1"/>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622C3A8E" w14:textId="6A00550F" w:rsidR="00E605B9" w:rsidRPr="004540B9" w:rsidRDefault="00E605B9" w:rsidP="00E605B9">
                            <w:pPr>
                              <w:pStyle w:val="Caption"/>
                              <w:jc w:val="center"/>
                              <w:rPr>
                                <w:noProof/>
                                <w:color w:val="auto"/>
                                <w:sz w:val="26"/>
                                <w:szCs w:val="26"/>
                              </w:rPr>
                            </w:pPr>
                            <w:bookmarkStart w:id="216" w:name="_Toc215950093"/>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34</w:t>
                            </w:r>
                            <w:r w:rsidRPr="004540B9">
                              <w:rPr>
                                <w:color w:val="auto"/>
                                <w:sz w:val="26"/>
                                <w:szCs w:val="26"/>
                              </w:rPr>
                              <w:fldChar w:fldCharType="end"/>
                            </w:r>
                            <w:r w:rsidRPr="004540B9">
                              <w:rPr>
                                <w:color w:val="auto"/>
                                <w:sz w:val="26"/>
                                <w:szCs w:val="26"/>
                              </w:rPr>
                              <w:t>: Giao diện thêm lịch học</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4BF55" id="_x0000_s1059" type="#_x0000_t202" style="position:absolute;left:0;text-align:left;margin-left:0;margin-top:245.25pt;width:355.8pt;height:.0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bK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n5+XZyN5tRSFJsNr2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" stroked="f">
                <v:textbox style="mso-fit-shape-to-text:t" inset="0,0,0,0">
                  <w:txbxContent>
                    <w:p w14:paraId="622C3A8E" w14:textId="6A00550F" w:rsidR="00E605B9" w:rsidRPr="004540B9" w:rsidRDefault="00E605B9" w:rsidP="00E605B9">
                      <w:pPr>
                        <w:pStyle w:val="Caption"/>
                        <w:jc w:val="center"/>
                        <w:rPr>
                          <w:noProof/>
                          <w:color w:val="auto"/>
                          <w:sz w:val="26"/>
                          <w:szCs w:val="26"/>
                        </w:rPr>
                      </w:pPr>
                      <w:bookmarkStart w:id="217" w:name="_Toc215950093"/>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34</w:t>
                      </w:r>
                      <w:r w:rsidRPr="004540B9">
                        <w:rPr>
                          <w:color w:val="auto"/>
                          <w:sz w:val="26"/>
                          <w:szCs w:val="26"/>
                        </w:rPr>
                        <w:fldChar w:fldCharType="end"/>
                      </w:r>
                      <w:r w:rsidRPr="004540B9">
                        <w:rPr>
                          <w:color w:val="auto"/>
                          <w:sz w:val="26"/>
                          <w:szCs w:val="26"/>
                        </w:rPr>
                        <w:t>: Giao diện thêm lịch học</w:t>
                      </w:r>
                      <w:bookmarkEnd w:id="217"/>
                    </w:p>
                  </w:txbxContent>
                </v:textbox>
                <w10:wrap type="topAndBottom"/>
              </v:shape>
            </w:pict>
          </mc:Fallback>
        </mc:AlternateContent>
      </w:r>
      <w:r w:rsidR="00FA3944" w:rsidRPr="004540B9">
        <w:rPr>
          <w:rFonts w:ascii="Times New Roman" w:hAnsi="Times New Roman" w:cs="Times New Roman"/>
          <w:noProof/>
          <w:sz w:val="26"/>
          <w:szCs w:val="26"/>
          <w:lang w:val="en-US"/>
        </w:rPr>
        <w:drawing>
          <wp:anchor distT="0" distB="0" distL="114300" distR="114300" simplePos="0" relativeHeight="252253184" behindDoc="0" locked="0" layoutInCell="1" allowOverlap="1" wp14:anchorId="5544F085" wp14:editId="1ADB397D">
            <wp:simplePos x="0" y="0"/>
            <wp:positionH relativeFrom="column">
              <wp:posOffset>606056</wp:posOffset>
            </wp:positionH>
            <wp:positionV relativeFrom="paragraph">
              <wp:posOffset>616600</wp:posOffset>
            </wp:positionV>
            <wp:extent cx="4518660" cy="2352675"/>
            <wp:effectExtent l="0" t="0" r="0" b="9525"/>
            <wp:wrapTopAndBottom/>
            <wp:docPr id="479004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04337" name="Picture 1" descr="A screenshot of a computer screen&#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18660" cy="235267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Người dùng nhấn vào “</w:t>
      </w:r>
      <w:r w:rsidR="000C5451" w:rsidRPr="004540B9">
        <w:rPr>
          <w:rFonts w:ascii="Times New Roman" w:hAnsi="Times New Roman" w:cs="Times New Roman"/>
          <w:b/>
          <w:bCs/>
          <w:sz w:val="26"/>
          <w:szCs w:val="26"/>
          <w:lang w:val="en-US"/>
        </w:rPr>
        <w:t>Thêm lịch học</w:t>
      </w:r>
      <w:r w:rsidR="000C5451" w:rsidRPr="004540B9">
        <w:rPr>
          <w:rFonts w:ascii="Times New Roman" w:hAnsi="Times New Roman" w:cs="Times New Roman"/>
          <w:sz w:val="26"/>
          <w:szCs w:val="26"/>
          <w:lang w:val="en-US"/>
        </w:rPr>
        <w:t xml:space="preserve">” ở giao diện quản lý lịch học để thực hiện thêm lịch cho lớp học </w:t>
      </w:r>
      <w:r w:rsidR="00E605B9" w:rsidRPr="004540B9">
        <w:rPr>
          <w:rFonts w:ascii="Times New Roman" w:hAnsi="Times New Roman" w:cs="Times New Roman"/>
          <w:b/>
          <w:bCs/>
          <w:sz w:val="26"/>
          <w:szCs w:val="26"/>
          <w:lang w:val="en-US"/>
        </w:rPr>
        <w:t>5.1.2.</w:t>
      </w:r>
      <w:r w:rsidR="000E181C" w:rsidRPr="004540B9">
        <w:rPr>
          <w:rFonts w:ascii="Times New Roman" w:hAnsi="Times New Roman" w:cs="Times New Roman"/>
          <w:b/>
          <w:bCs/>
          <w:sz w:val="26"/>
          <w:szCs w:val="26"/>
          <w:lang w:val="en-US"/>
        </w:rPr>
        <w:t xml:space="preserve">7 </w:t>
      </w:r>
      <w:r w:rsidR="000C5451" w:rsidRPr="004540B9">
        <w:rPr>
          <w:rFonts w:ascii="Times New Roman" w:hAnsi="Times New Roman" w:cs="Times New Roman"/>
          <w:b/>
          <w:bCs/>
          <w:sz w:val="26"/>
          <w:szCs w:val="26"/>
          <w:lang w:val="en-US"/>
        </w:rPr>
        <w:t xml:space="preserve">Giao diện chỉnh sửa lịch học </w:t>
      </w:r>
    </w:p>
    <w:p w14:paraId="42A6AC47" w14:textId="21D326D0" w:rsidR="000C5451" w:rsidRPr="004540B9" w:rsidRDefault="000C5451" w:rsidP="000E181C">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Người dùng nhấn vào   </w:t>
      </w:r>
      <w:r w:rsidRPr="004540B9">
        <w:rPr>
          <w:rFonts w:ascii="Times New Roman" w:hAnsi="Times New Roman" w:cs="Times New Roman"/>
          <w:noProof/>
          <w:sz w:val="26"/>
          <w:szCs w:val="26"/>
          <w:lang w:val="en-US"/>
        </w:rPr>
        <w:drawing>
          <wp:inline distT="0" distB="0" distL="0" distR="0" wp14:anchorId="3AD0F5A7" wp14:editId="7D6CE7A6">
            <wp:extent cx="247650" cy="247650"/>
            <wp:effectExtent l="0" t="0" r="0" b="0"/>
            <wp:docPr id="151427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7433" name=""/>
                    <pic:cNvPicPr/>
                  </pic:nvPicPr>
                  <pic:blipFill>
                    <a:blip r:embed="rId58"/>
                    <a:stretch>
                      <a:fillRect/>
                    </a:stretch>
                  </pic:blipFill>
                  <pic:spPr>
                    <a:xfrm>
                      <a:off x="0" y="0"/>
                      <a:ext cx="247650" cy="247650"/>
                    </a:xfrm>
                    <a:prstGeom prst="rect">
                      <a:avLst/>
                    </a:prstGeom>
                  </pic:spPr>
                </pic:pic>
              </a:graphicData>
            </a:graphic>
          </wp:inline>
        </w:drawing>
      </w:r>
      <w:r w:rsidRPr="004540B9">
        <w:rPr>
          <w:rFonts w:ascii="Times New Roman" w:hAnsi="Times New Roman" w:cs="Times New Roman"/>
          <w:sz w:val="26"/>
          <w:szCs w:val="26"/>
          <w:lang w:val="en-US"/>
        </w:rPr>
        <w:t xml:space="preserve"> trên giao diện quản lý lịch học để mở giao diện chỉnh sửa lịch học</w:t>
      </w:r>
    </w:p>
    <w:p w14:paraId="6A7BEA9E" w14:textId="77777777" w:rsidR="0076392A" w:rsidRPr="004540B9" w:rsidRDefault="000C5451" w:rsidP="0076392A">
      <w:pPr>
        <w:keepNext/>
        <w:spacing w:line="288" w:lineRule="auto"/>
        <w:ind w:firstLine="720"/>
      </w:pPr>
      <w:r w:rsidRPr="004540B9">
        <w:rPr>
          <w:rFonts w:ascii="Times New Roman" w:hAnsi="Times New Roman" w:cs="Times New Roman"/>
          <w:noProof/>
          <w:sz w:val="26"/>
          <w:szCs w:val="26"/>
          <w:lang w:val="en-US"/>
        </w:rPr>
        <w:drawing>
          <wp:inline distT="0" distB="0" distL="0" distR="0" wp14:anchorId="55FFBF4B" wp14:editId="479A0E88">
            <wp:extent cx="3359888" cy="1944983"/>
            <wp:effectExtent l="0" t="0" r="0" b="0"/>
            <wp:docPr id="549856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6358" name="Picture 1" descr="A screenshot of a computer&#10;&#10;AI-generated content may be incorrect."/>
                    <pic:cNvPicPr/>
                  </pic:nvPicPr>
                  <pic:blipFill>
                    <a:blip r:embed="rId59"/>
                    <a:stretch>
                      <a:fillRect/>
                    </a:stretch>
                  </pic:blipFill>
                  <pic:spPr>
                    <a:xfrm>
                      <a:off x="0" y="0"/>
                      <a:ext cx="3361556" cy="1945948"/>
                    </a:xfrm>
                    <a:prstGeom prst="rect">
                      <a:avLst/>
                    </a:prstGeom>
                  </pic:spPr>
                </pic:pic>
              </a:graphicData>
            </a:graphic>
          </wp:inline>
        </w:drawing>
      </w:r>
    </w:p>
    <w:p w14:paraId="0F2BF6DD" w14:textId="4F3F6E54" w:rsidR="000C5451" w:rsidRPr="004540B9" w:rsidRDefault="0076392A" w:rsidP="0076392A">
      <w:pPr>
        <w:pStyle w:val="Caption"/>
        <w:jc w:val="center"/>
        <w:rPr>
          <w:color w:val="auto"/>
          <w:sz w:val="26"/>
          <w:szCs w:val="26"/>
        </w:rPr>
      </w:pPr>
      <w:bookmarkStart w:id="218" w:name="_Toc215950094"/>
      <w:r w:rsidRPr="004540B9">
        <w:rPr>
          <w:color w:val="auto"/>
          <w:sz w:val="26"/>
          <w:szCs w:val="26"/>
        </w:rPr>
        <w:t>Hình</w:t>
      </w:r>
      <w:r w:rsidR="006F4DC3">
        <w:rPr>
          <w:color w:val="auto"/>
          <w:sz w:val="26"/>
          <w:szCs w:val="26"/>
        </w:rPr>
        <w:t xml:space="preserve">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35</w:t>
      </w:r>
      <w:r w:rsidRPr="004540B9">
        <w:rPr>
          <w:color w:val="auto"/>
          <w:sz w:val="26"/>
          <w:szCs w:val="26"/>
        </w:rPr>
        <w:fldChar w:fldCharType="end"/>
      </w:r>
      <w:r w:rsidR="006F4DC3">
        <w:rPr>
          <w:color w:val="auto"/>
          <w:sz w:val="26"/>
          <w:szCs w:val="26"/>
        </w:rPr>
        <w:t>:</w:t>
      </w:r>
      <w:r w:rsidRPr="004540B9">
        <w:rPr>
          <w:color w:val="auto"/>
          <w:sz w:val="26"/>
          <w:szCs w:val="26"/>
        </w:rPr>
        <w:t xml:space="preserve"> Giao diện chỉnh sửa lớp học</w:t>
      </w:r>
      <w:bookmarkEnd w:id="218"/>
    </w:p>
    <w:p w14:paraId="3058D91E" w14:textId="77777777" w:rsidR="000C5451" w:rsidRPr="004540B9" w:rsidRDefault="000C5451" w:rsidP="000C5451">
      <w:pPr>
        <w:spacing w:line="288" w:lineRule="auto"/>
        <w:ind w:firstLine="720"/>
        <w:rPr>
          <w:rFonts w:ascii="Times New Roman" w:hAnsi="Times New Roman" w:cs="Times New Roman"/>
          <w:i/>
          <w:iCs/>
          <w:sz w:val="26"/>
          <w:szCs w:val="26"/>
          <w:lang w:val="en-US"/>
        </w:rPr>
      </w:pPr>
      <w:r w:rsidRPr="004540B9">
        <w:rPr>
          <w:rFonts w:ascii="Times New Roman" w:hAnsi="Times New Roman" w:cs="Times New Roman"/>
          <w:sz w:val="26"/>
          <w:szCs w:val="26"/>
          <w:lang w:val="en-US"/>
        </w:rPr>
        <w:br w:type="page"/>
      </w:r>
    </w:p>
    <w:p w14:paraId="5B8E1443" w14:textId="4063D5B1" w:rsidR="00A615FC" w:rsidRPr="004540B9" w:rsidRDefault="00A173C9" w:rsidP="00265B70">
      <w:pPr>
        <w:pStyle w:val="Heading4"/>
        <w:numPr>
          <w:ilvl w:val="3"/>
          <w:numId w:val="46"/>
        </w:numPr>
        <w:rPr>
          <w:rFonts w:ascii="Times New Roman" w:hAnsi="Times New Roman" w:cs="Times New Roman"/>
          <w:b/>
          <w:bCs/>
          <w:color w:val="auto"/>
          <w:sz w:val="26"/>
          <w:szCs w:val="26"/>
          <w:lang w:val="en-US"/>
        </w:rPr>
      </w:pPr>
      <w:r w:rsidRPr="004540B9">
        <w:rPr>
          <w:noProof/>
          <w:color w:val="auto"/>
        </w:rPr>
        <w:lastRenderedPageBreak/>
        <mc:AlternateContent>
          <mc:Choice Requires="wps">
            <w:drawing>
              <wp:anchor distT="0" distB="0" distL="114300" distR="114300" simplePos="0" relativeHeight="251698176" behindDoc="0" locked="0" layoutInCell="1" allowOverlap="1" wp14:anchorId="0FB65411" wp14:editId="5109BE5E">
                <wp:simplePos x="0" y="0"/>
                <wp:positionH relativeFrom="margin">
                  <wp:posOffset>-1270</wp:posOffset>
                </wp:positionH>
                <wp:positionV relativeFrom="paragraph">
                  <wp:posOffset>3756025</wp:posOffset>
                </wp:positionV>
                <wp:extent cx="5731510" cy="316865"/>
                <wp:effectExtent l="0" t="0" r="2540" b="6985"/>
                <wp:wrapTopAndBottom/>
                <wp:docPr id="351022563" name="Text Box 1"/>
                <wp:cNvGraphicFramePr/>
                <a:graphic xmlns:a="http://schemas.openxmlformats.org/drawingml/2006/main">
                  <a:graphicData uri="http://schemas.microsoft.com/office/word/2010/wordprocessingShape">
                    <wps:wsp>
                      <wps:cNvSpPr txBox="1"/>
                      <wps:spPr>
                        <a:xfrm>
                          <a:off x="0" y="0"/>
                          <a:ext cx="5731510" cy="316865"/>
                        </a:xfrm>
                        <a:prstGeom prst="rect">
                          <a:avLst/>
                        </a:prstGeom>
                        <a:solidFill>
                          <a:prstClr val="white"/>
                        </a:solidFill>
                        <a:ln>
                          <a:noFill/>
                        </a:ln>
                      </wps:spPr>
                      <wps:txbx>
                        <w:txbxContent>
                          <w:p w14:paraId="3D6A50D7" w14:textId="5DD9A868" w:rsidR="0076392A" w:rsidRPr="004540B9" w:rsidRDefault="0076392A" w:rsidP="0076392A">
                            <w:pPr>
                              <w:pStyle w:val="Caption"/>
                              <w:jc w:val="center"/>
                              <w:rPr>
                                <w:noProof/>
                                <w:color w:val="auto"/>
                                <w:sz w:val="26"/>
                                <w:szCs w:val="26"/>
                              </w:rPr>
                            </w:pPr>
                            <w:bookmarkStart w:id="219" w:name="_Toc215950095"/>
                            <w:r w:rsidRPr="004540B9">
                              <w:rPr>
                                <w:color w:val="auto"/>
                                <w:sz w:val="26"/>
                                <w:szCs w:val="26"/>
                              </w:rPr>
                              <w:t>Hình</w:t>
                            </w:r>
                            <w:r w:rsidR="006F4DC3">
                              <w:rPr>
                                <w:color w:val="auto"/>
                                <w:sz w:val="26"/>
                                <w:szCs w:val="26"/>
                              </w:rPr>
                              <w:t xml:space="preserve">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36</w:t>
                            </w:r>
                            <w:r w:rsidRPr="004540B9">
                              <w:rPr>
                                <w:color w:val="auto"/>
                                <w:sz w:val="26"/>
                                <w:szCs w:val="26"/>
                              </w:rPr>
                              <w:fldChar w:fldCharType="end"/>
                            </w:r>
                            <w:r w:rsidRPr="004540B9">
                              <w:rPr>
                                <w:color w:val="auto"/>
                                <w:sz w:val="26"/>
                                <w:szCs w:val="26"/>
                              </w:rPr>
                              <w:t>: Giao diện quản lý thiết bị điểm danh</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65411" id="_x0000_s1060" type="#_x0000_t202" style="position:absolute;left:0;text-align:left;margin-left:-.1pt;margin-top:295.75pt;width:451.3pt;height:24.9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" stroked="f">
                <v:textbox style="mso-fit-shape-to-text:t" inset="0,0,0,0">
                  <w:txbxContent>
                    <w:p w14:paraId="3D6A50D7" w14:textId="5DD9A868" w:rsidR="0076392A" w:rsidRPr="004540B9" w:rsidRDefault="0076392A" w:rsidP="0076392A">
                      <w:pPr>
                        <w:pStyle w:val="Caption"/>
                        <w:jc w:val="center"/>
                        <w:rPr>
                          <w:noProof/>
                          <w:color w:val="auto"/>
                          <w:sz w:val="26"/>
                          <w:szCs w:val="26"/>
                        </w:rPr>
                      </w:pPr>
                      <w:bookmarkStart w:id="220" w:name="_Toc215950095"/>
                      <w:r w:rsidRPr="004540B9">
                        <w:rPr>
                          <w:color w:val="auto"/>
                          <w:sz w:val="26"/>
                          <w:szCs w:val="26"/>
                        </w:rPr>
                        <w:t>Hình</w:t>
                      </w:r>
                      <w:r w:rsidR="006F4DC3">
                        <w:rPr>
                          <w:color w:val="auto"/>
                          <w:sz w:val="26"/>
                          <w:szCs w:val="26"/>
                        </w:rPr>
                        <w:t xml:space="preserve">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36</w:t>
                      </w:r>
                      <w:r w:rsidRPr="004540B9">
                        <w:rPr>
                          <w:color w:val="auto"/>
                          <w:sz w:val="26"/>
                          <w:szCs w:val="26"/>
                        </w:rPr>
                        <w:fldChar w:fldCharType="end"/>
                      </w:r>
                      <w:r w:rsidRPr="004540B9">
                        <w:rPr>
                          <w:color w:val="auto"/>
                          <w:sz w:val="26"/>
                          <w:szCs w:val="26"/>
                        </w:rPr>
                        <w:t>: Giao diện quản lý thiết bị điểm danh</w:t>
                      </w:r>
                      <w:bookmarkEnd w:id="220"/>
                    </w:p>
                  </w:txbxContent>
                </v:textbox>
                <w10:wrap type="topAndBottom" anchorx="margin"/>
              </v:shape>
            </w:pict>
          </mc:Fallback>
        </mc:AlternateContent>
      </w:r>
      <w:r w:rsidR="00032A7C" w:rsidRPr="004540B9">
        <w:rPr>
          <w:rFonts w:ascii="Times New Roman" w:hAnsi="Times New Roman" w:cs="Times New Roman"/>
          <w:noProof/>
          <w:color w:val="auto"/>
          <w:sz w:val="26"/>
          <w:szCs w:val="26"/>
          <w:lang w:val="en-US"/>
        </w:rPr>
        <w:drawing>
          <wp:anchor distT="0" distB="0" distL="114300" distR="114300" simplePos="0" relativeHeight="251573248" behindDoc="1" locked="0" layoutInCell="1" allowOverlap="1" wp14:anchorId="69E1A0AF" wp14:editId="4FB18198">
            <wp:simplePos x="0" y="0"/>
            <wp:positionH relativeFrom="column">
              <wp:posOffset>-1270</wp:posOffset>
            </wp:positionH>
            <wp:positionV relativeFrom="paragraph">
              <wp:posOffset>405765</wp:posOffset>
            </wp:positionV>
            <wp:extent cx="5731510" cy="3258185"/>
            <wp:effectExtent l="0" t="0" r="2540" b="0"/>
            <wp:wrapTopAndBottom/>
            <wp:docPr id="333049350"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9350" name="Picture 1" descr="A screenshot of a dashboard&#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14:sizeRelH relativeFrom="page">
              <wp14:pctWidth>0</wp14:pctWidth>
            </wp14:sizeRelH>
            <wp14:sizeRelV relativeFrom="page">
              <wp14:pctHeight>0</wp14:pctHeight>
            </wp14:sizeRelV>
          </wp:anchor>
        </w:drawing>
      </w:r>
      <w:r w:rsidR="000C5451" w:rsidRPr="004540B9">
        <w:rPr>
          <w:rFonts w:ascii="Times New Roman" w:hAnsi="Times New Roman" w:cs="Times New Roman"/>
          <w:b/>
          <w:bCs/>
          <w:color w:val="auto"/>
          <w:sz w:val="26"/>
          <w:szCs w:val="26"/>
          <w:lang w:val="en-US"/>
        </w:rPr>
        <w:t>Giao diện</w:t>
      </w:r>
      <w:r w:rsidR="00032A7C" w:rsidRPr="004540B9">
        <w:rPr>
          <w:rFonts w:ascii="Times New Roman" w:hAnsi="Times New Roman" w:cs="Times New Roman"/>
          <w:b/>
          <w:bCs/>
          <w:color w:val="auto"/>
          <w:sz w:val="26"/>
          <w:szCs w:val="26"/>
          <w:lang w:val="en-US"/>
        </w:rPr>
        <w:t xml:space="preserve"> </w:t>
      </w:r>
      <w:r w:rsidR="000C5451" w:rsidRPr="004540B9">
        <w:rPr>
          <w:rFonts w:ascii="Times New Roman" w:hAnsi="Times New Roman" w:cs="Times New Roman"/>
          <w:b/>
          <w:bCs/>
          <w:color w:val="auto"/>
          <w:sz w:val="26"/>
          <w:szCs w:val="26"/>
          <w:lang w:val="en-US"/>
        </w:rPr>
        <w:t>quản lý thiết bị điểm danh</w:t>
      </w:r>
    </w:p>
    <w:p w14:paraId="74AC294D" w14:textId="11C1777F" w:rsidR="000C5451" w:rsidRPr="004540B9" w:rsidRDefault="000C5451" w:rsidP="00A615FC">
      <w:pPr>
        <w:pStyle w:val="ListParagraph"/>
        <w:numPr>
          <w:ilvl w:val="0"/>
          <w:numId w:val="3"/>
        </w:numPr>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Quản trị viên nhập thông tin thiết bị vào ô tìm kiếm để thực hiện tìm thiết bị </w:t>
      </w:r>
    </w:p>
    <w:p w14:paraId="0BB95C72" w14:textId="7AA99F81" w:rsidR="000C5451" w:rsidRPr="004540B9" w:rsidRDefault="000C5451" w:rsidP="0076392A">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Nhấn vào trạng thái ở cột trạng thái để thay đổi trạng thái thiết bị</w:t>
      </w:r>
    </w:p>
    <w:p w14:paraId="611C436D" w14:textId="1793D0D3" w:rsidR="0076392A" w:rsidRPr="004540B9" w:rsidRDefault="000C5451" w:rsidP="0076392A">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Nhấn vào </w:t>
      </w:r>
      <w:r w:rsidR="00633E44" w:rsidRPr="004540B9">
        <w:rPr>
          <w:rFonts w:ascii="Times New Roman" w:hAnsi="Times New Roman" w:cs="Times New Roman"/>
          <w:sz w:val="26"/>
          <w:szCs w:val="26"/>
          <w:lang w:val="en-US"/>
        </w:rPr>
        <w:t xml:space="preserve">biểu tưởng xóa </w:t>
      </w:r>
      <w:r w:rsidRPr="004540B9">
        <w:rPr>
          <w:rFonts w:ascii="Times New Roman" w:hAnsi="Times New Roman" w:cs="Times New Roman"/>
          <w:sz w:val="26"/>
          <w:szCs w:val="26"/>
          <w:lang w:val="en-US"/>
        </w:rPr>
        <w:t xml:space="preserve">để thực hiên xóa thiết bị </w:t>
      </w:r>
    </w:p>
    <w:p w14:paraId="2CFF7DE4" w14:textId="57AC750F" w:rsidR="00633E44" w:rsidRPr="004540B9" w:rsidRDefault="00633E44" w:rsidP="00633E44">
      <w:pPr>
        <w:pStyle w:val="Heading5"/>
        <w:ind w:hanging="426"/>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t>5.1.2.8</w:t>
      </w:r>
      <w:r w:rsidR="00E21865" w:rsidRPr="004540B9">
        <w:rPr>
          <w:rFonts w:ascii="Times New Roman" w:hAnsi="Times New Roman" w:cs="Times New Roman"/>
          <w:b/>
          <w:bCs/>
          <w:color w:val="auto"/>
          <w:sz w:val="26"/>
          <w:szCs w:val="26"/>
          <w:lang w:val="en-US"/>
        </w:rPr>
        <w:t xml:space="preserve"> </w:t>
      </w:r>
      <w:r w:rsidR="000C5451" w:rsidRPr="004540B9">
        <w:rPr>
          <w:rFonts w:ascii="Times New Roman" w:hAnsi="Times New Roman" w:cs="Times New Roman"/>
          <w:b/>
          <w:bCs/>
          <w:color w:val="auto"/>
          <w:sz w:val="26"/>
          <w:szCs w:val="26"/>
          <w:lang w:val="en-US"/>
        </w:rPr>
        <w:t>Giao diện Thêm thiết bị điểm danh</w:t>
      </w:r>
    </w:p>
    <w:p w14:paraId="36066E6D" w14:textId="5BA93FDB" w:rsidR="000C5451" w:rsidRPr="004540B9" w:rsidRDefault="00633E44" w:rsidP="00633E44">
      <w:pPr>
        <w:numPr>
          <w:ilvl w:val="0"/>
          <w:numId w:val="3"/>
        </w:numPr>
        <w:spacing w:line="288" w:lineRule="auto"/>
        <w:ind w:hanging="437"/>
        <w:rPr>
          <w:rFonts w:ascii="Times New Roman" w:hAnsi="Times New Roman" w:cs="Times New Roman"/>
          <w:sz w:val="26"/>
          <w:szCs w:val="26"/>
          <w:lang w:val="en-US"/>
        </w:rPr>
      </w:pPr>
      <w:r w:rsidRPr="004540B9">
        <w:rPr>
          <w:noProof/>
        </w:rPr>
        <mc:AlternateContent>
          <mc:Choice Requires="wps">
            <w:drawing>
              <wp:anchor distT="0" distB="0" distL="114300" distR="114300" simplePos="0" relativeHeight="251730944" behindDoc="0" locked="0" layoutInCell="1" allowOverlap="1" wp14:anchorId="0703A6FA" wp14:editId="2D782D38">
                <wp:simplePos x="0" y="0"/>
                <wp:positionH relativeFrom="column">
                  <wp:posOffset>1019175</wp:posOffset>
                </wp:positionH>
                <wp:positionV relativeFrom="paragraph">
                  <wp:posOffset>2649855</wp:posOffset>
                </wp:positionV>
                <wp:extent cx="3348990" cy="424815"/>
                <wp:effectExtent l="0" t="0" r="3810" b="0"/>
                <wp:wrapTopAndBottom/>
                <wp:docPr id="798298018" name="Text Box 1"/>
                <wp:cNvGraphicFramePr/>
                <a:graphic xmlns:a="http://schemas.openxmlformats.org/drawingml/2006/main">
                  <a:graphicData uri="http://schemas.microsoft.com/office/word/2010/wordprocessingShape">
                    <wps:wsp>
                      <wps:cNvSpPr txBox="1"/>
                      <wps:spPr>
                        <a:xfrm>
                          <a:off x="0" y="0"/>
                          <a:ext cx="3348990" cy="424815"/>
                        </a:xfrm>
                        <a:prstGeom prst="rect">
                          <a:avLst/>
                        </a:prstGeom>
                        <a:solidFill>
                          <a:prstClr val="white"/>
                        </a:solidFill>
                        <a:ln>
                          <a:noFill/>
                        </a:ln>
                      </wps:spPr>
                      <wps:txbx>
                        <w:txbxContent>
                          <w:p w14:paraId="55DB5DC5" w14:textId="4B0E384E" w:rsidR="00633E44" w:rsidRPr="004540B9" w:rsidRDefault="00633E44" w:rsidP="0000650E">
                            <w:pPr>
                              <w:pStyle w:val="Caption"/>
                              <w:jc w:val="center"/>
                              <w:rPr>
                                <w:noProof/>
                                <w:color w:val="auto"/>
                                <w:sz w:val="26"/>
                                <w:szCs w:val="26"/>
                              </w:rPr>
                            </w:pPr>
                            <w:bookmarkStart w:id="221" w:name="_Toc215950096"/>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37</w:t>
                            </w:r>
                            <w:r w:rsidRPr="004540B9">
                              <w:rPr>
                                <w:color w:val="auto"/>
                                <w:sz w:val="26"/>
                                <w:szCs w:val="26"/>
                              </w:rPr>
                              <w:fldChar w:fldCharType="end"/>
                            </w:r>
                            <w:r w:rsidRPr="004540B9">
                              <w:rPr>
                                <w:color w:val="auto"/>
                                <w:sz w:val="26"/>
                                <w:szCs w:val="26"/>
                              </w:rPr>
                              <w:t>: Giao diện thêm thiết bị điểm danh</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3A6FA" id="_x0000_s1061" type="#_x0000_t202" style="position:absolute;left:0;text-align:left;margin-left:80.25pt;margin-top:208.65pt;width:263.7pt;height:33.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" stroked="f">
                <v:textbox inset="0,0,0,0">
                  <w:txbxContent>
                    <w:p w14:paraId="55DB5DC5" w14:textId="4B0E384E" w:rsidR="00633E44" w:rsidRPr="004540B9" w:rsidRDefault="00633E44" w:rsidP="0000650E">
                      <w:pPr>
                        <w:pStyle w:val="Caption"/>
                        <w:jc w:val="center"/>
                        <w:rPr>
                          <w:noProof/>
                          <w:color w:val="auto"/>
                          <w:sz w:val="26"/>
                          <w:szCs w:val="26"/>
                        </w:rPr>
                      </w:pPr>
                      <w:bookmarkStart w:id="222" w:name="_Toc215950096"/>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37</w:t>
                      </w:r>
                      <w:r w:rsidRPr="004540B9">
                        <w:rPr>
                          <w:color w:val="auto"/>
                          <w:sz w:val="26"/>
                          <w:szCs w:val="26"/>
                        </w:rPr>
                        <w:fldChar w:fldCharType="end"/>
                      </w:r>
                      <w:r w:rsidRPr="004540B9">
                        <w:rPr>
                          <w:color w:val="auto"/>
                          <w:sz w:val="26"/>
                          <w:szCs w:val="26"/>
                        </w:rPr>
                        <w:t>: Giao diện thêm thiết bị điểm danh</w:t>
                      </w:r>
                      <w:bookmarkEnd w:id="222"/>
                    </w:p>
                  </w:txbxContent>
                </v:textbox>
                <w10:wrap type="topAndBottom"/>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718656" behindDoc="0" locked="0" layoutInCell="1" allowOverlap="1" wp14:anchorId="71F0A01C" wp14:editId="6B0B023B">
            <wp:simplePos x="0" y="0"/>
            <wp:positionH relativeFrom="column">
              <wp:posOffset>1763823</wp:posOffset>
            </wp:positionH>
            <wp:positionV relativeFrom="page">
              <wp:posOffset>7278518</wp:posOffset>
            </wp:positionV>
            <wp:extent cx="1713865" cy="1819910"/>
            <wp:effectExtent l="0" t="0" r="635" b="8890"/>
            <wp:wrapTopAndBottom/>
            <wp:docPr id="1771765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5166" name="Picture 1" descr="A screenshot of a computer&#10;&#10;AI-generated content may be incorrect."/>
                    <pic:cNvPicPr/>
                  </pic:nvPicPr>
                  <pic:blipFill rotWithShape="1">
                    <a:blip r:embed="rId61" cstate="print">
                      <a:extLst>
                        <a:ext uri="{28A0092B-C50C-407E-A947-70E740481C1C}">
                          <a14:useLocalDpi xmlns:a14="http://schemas.microsoft.com/office/drawing/2010/main" val="0"/>
                        </a:ext>
                      </a:extLst>
                    </a:blip>
                    <a:srcRect l="34830" t="22204" r="35242" b="23053"/>
                    <a:stretch>
                      <a:fillRect/>
                    </a:stretch>
                  </pic:blipFill>
                  <pic:spPr bwMode="auto">
                    <a:xfrm>
                      <a:off x="0" y="0"/>
                      <a:ext cx="1713865" cy="1819910"/>
                    </a:xfrm>
                    <a:prstGeom prst="rect">
                      <a:avLst/>
                    </a:prstGeom>
                    <a:ln>
                      <a:noFill/>
                    </a:ln>
                    <a:extLst>
                      <a:ext uri="{53640926-AAD7-44D8-BBD7-CCE9431645EC}">
                        <a14:shadowObscured xmlns:a14="http://schemas.microsoft.com/office/drawing/2010/main"/>
                      </a:ext>
                    </a:extLst>
                  </pic:spPr>
                </pic:pic>
              </a:graphicData>
            </a:graphic>
          </wp:anchor>
        </w:drawing>
      </w:r>
      <w:r w:rsidR="000C5451" w:rsidRPr="004540B9">
        <w:rPr>
          <w:rFonts w:ascii="Times New Roman" w:hAnsi="Times New Roman" w:cs="Times New Roman"/>
          <w:sz w:val="26"/>
          <w:szCs w:val="26"/>
          <w:lang w:val="en-US"/>
        </w:rPr>
        <w:t>Người dùng nhấn vào “</w:t>
      </w:r>
      <w:r w:rsidR="000C5451" w:rsidRPr="004540B9">
        <w:rPr>
          <w:rFonts w:ascii="Times New Roman" w:hAnsi="Times New Roman" w:cs="Times New Roman"/>
          <w:b/>
          <w:bCs/>
          <w:sz w:val="26"/>
          <w:szCs w:val="26"/>
          <w:lang w:val="en-US"/>
        </w:rPr>
        <w:t>Thêm thiết bị</w:t>
      </w:r>
      <w:r w:rsidR="000C5451" w:rsidRPr="004540B9">
        <w:rPr>
          <w:rFonts w:ascii="Times New Roman" w:hAnsi="Times New Roman" w:cs="Times New Roman"/>
          <w:sz w:val="26"/>
          <w:szCs w:val="26"/>
          <w:lang w:val="en-US"/>
        </w:rPr>
        <w:t>” ở giao diện quản lý thiết bị điểm danh để mở giao diện thêm thiết bị điểm danh</w:t>
      </w:r>
    </w:p>
    <w:p w14:paraId="2FC70FEF" w14:textId="6D729BD3" w:rsidR="000C5451" w:rsidRPr="004540B9" w:rsidRDefault="009B41D8" w:rsidP="009B41D8">
      <w:pPr>
        <w:pStyle w:val="Heading4"/>
        <w:rPr>
          <w:rFonts w:ascii="Times New Roman" w:hAnsi="Times New Roman" w:cs="Times New Roman"/>
          <w:b/>
          <w:bCs/>
          <w:color w:val="auto"/>
          <w:sz w:val="26"/>
          <w:szCs w:val="26"/>
          <w:lang w:val="en-US"/>
        </w:rPr>
      </w:pPr>
      <w:r w:rsidRPr="004540B9">
        <w:rPr>
          <w:rFonts w:ascii="Times New Roman" w:hAnsi="Times New Roman" w:cs="Times New Roman"/>
          <w:b/>
          <w:bCs/>
          <w:color w:val="auto"/>
          <w:sz w:val="26"/>
          <w:szCs w:val="26"/>
          <w:lang w:val="en-US"/>
        </w:rPr>
        <w:lastRenderedPageBreak/>
        <w:t>5.1.2.9</w:t>
      </w:r>
      <w:r w:rsidR="000C5451" w:rsidRPr="004540B9">
        <w:rPr>
          <w:rFonts w:ascii="Times New Roman" w:hAnsi="Times New Roman" w:cs="Times New Roman"/>
          <w:b/>
          <w:bCs/>
          <w:color w:val="auto"/>
          <w:sz w:val="26"/>
          <w:szCs w:val="26"/>
          <w:lang w:val="en-US"/>
        </w:rPr>
        <w:t>Giao diện chỉnh sửa thiết bị điểm danh</w:t>
      </w:r>
    </w:p>
    <w:p w14:paraId="02BB107B" w14:textId="5AE2898C" w:rsidR="000C5451" w:rsidRPr="004540B9" w:rsidRDefault="009B41D8" w:rsidP="009B41D8">
      <w:pPr>
        <w:numPr>
          <w:ilvl w:val="0"/>
          <w:numId w:val="3"/>
        </w:numPr>
        <w:spacing w:line="288" w:lineRule="auto"/>
        <w:ind w:hanging="437"/>
        <w:rPr>
          <w:rFonts w:ascii="Times New Roman" w:hAnsi="Times New Roman" w:cs="Times New Roman"/>
          <w:sz w:val="26"/>
          <w:szCs w:val="26"/>
          <w:lang w:val="en-US"/>
        </w:rPr>
      </w:pPr>
      <w:r w:rsidRPr="004540B9">
        <w:rPr>
          <w:noProof/>
        </w:rPr>
        <mc:AlternateContent>
          <mc:Choice Requires="wps">
            <w:drawing>
              <wp:anchor distT="0" distB="0" distL="114300" distR="114300" simplePos="0" relativeHeight="251743232" behindDoc="0" locked="0" layoutInCell="1" allowOverlap="1" wp14:anchorId="3FC39E1F" wp14:editId="7D509874">
                <wp:simplePos x="0" y="0"/>
                <wp:positionH relativeFrom="column">
                  <wp:posOffset>1382044</wp:posOffset>
                </wp:positionH>
                <wp:positionV relativeFrom="paragraph">
                  <wp:posOffset>3051810</wp:posOffset>
                </wp:positionV>
                <wp:extent cx="2955290" cy="635"/>
                <wp:effectExtent l="0" t="0" r="0" b="6985"/>
                <wp:wrapTopAndBottom/>
                <wp:docPr id="734959710" name="Text Box 1"/>
                <wp:cNvGraphicFramePr/>
                <a:graphic xmlns:a="http://schemas.openxmlformats.org/drawingml/2006/main">
                  <a:graphicData uri="http://schemas.microsoft.com/office/word/2010/wordprocessingShape">
                    <wps:wsp>
                      <wps:cNvSpPr txBox="1"/>
                      <wps:spPr>
                        <a:xfrm>
                          <a:off x="0" y="0"/>
                          <a:ext cx="2955290" cy="635"/>
                        </a:xfrm>
                        <a:prstGeom prst="rect">
                          <a:avLst/>
                        </a:prstGeom>
                        <a:solidFill>
                          <a:prstClr val="white"/>
                        </a:solidFill>
                        <a:ln>
                          <a:noFill/>
                        </a:ln>
                      </wps:spPr>
                      <wps:txbx>
                        <w:txbxContent>
                          <w:p w14:paraId="40CB860D" w14:textId="54823374" w:rsidR="009B41D8" w:rsidRPr="004540B9" w:rsidRDefault="009B41D8" w:rsidP="009B41D8">
                            <w:pPr>
                              <w:pStyle w:val="Caption"/>
                              <w:jc w:val="center"/>
                              <w:rPr>
                                <w:noProof/>
                                <w:color w:val="auto"/>
                                <w:sz w:val="26"/>
                                <w:szCs w:val="26"/>
                              </w:rPr>
                            </w:pPr>
                            <w:bookmarkStart w:id="223" w:name="_Toc215950097"/>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38</w:t>
                            </w:r>
                            <w:r w:rsidRPr="004540B9">
                              <w:rPr>
                                <w:color w:val="auto"/>
                                <w:sz w:val="26"/>
                                <w:szCs w:val="26"/>
                              </w:rPr>
                              <w:fldChar w:fldCharType="end"/>
                            </w:r>
                            <w:r w:rsidRPr="004540B9">
                              <w:rPr>
                                <w:color w:val="auto"/>
                                <w:sz w:val="26"/>
                                <w:szCs w:val="26"/>
                              </w:rPr>
                              <w:t>: Giao diện chỉnh sửa thiết bị</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C39E1F" id="_x0000_s1062" type="#_x0000_t202" style="position:absolute;left:0;text-align:left;margin-left:108.8pt;margin-top:240.3pt;width:232.7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bTHGwIAAEAEAAAOAAAAZHJzL2Uyb0RvYy54bWysU8Fu2zAMvQ/YPwi6L05SJFiN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" stroked="f">
                <v:textbox style="mso-fit-shape-to-text:t" inset="0,0,0,0">
                  <w:txbxContent>
                    <w:p w14:paraId="40CB860D" w14:textId="54823374" w:rsidR="009B41D8" w:rsidRPr="004540B9" w:rsidRDefault="009B41D8" w:rsidP="009B41D8">
                      <w:pPr>
                        <w:pStyle w:val="Caption"/>
                        <w:jc w:val="center"/>
                        <w:rPr>
                          <w:noProof/>
                          <w:color w:val="auto"/>
                          <w:sz w:val="26"/>
                          <w:szCs w:val="26"/>
                        </w:rPr>
                      </w:pPr>
                      <w:bookmarkStart w:id="224" w:name="_Toc215950097"/>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38</w:t>
                      </w:r>
                      <w:r w:rsidRPr="004540B9">
                        <w:rPr>
                          <w:color w:val="auto"/>
                          <w:sz w:val="26"/>
                          <w:szCs w:val="26"/>
                        </w:rPr>
                        <w:fldChar w:fldCharType="end"/>
                      </w:r>
                      <w:r w:rsidRPr="004540B9">
                        <w:rPr>
                          <w:color w:val="auto"/>
                          <w:sz w:val="26"/>
                          <w:szCs w:val="26"/>
                        </w:rPr>
                        <w:t>: Giao diện chỉnh sửa thiết bị</w:t>
                      </w:r>
                      <w:bookmarkEnd w:id="224"/>
                    </w:p>
                  </w:txbxContent>
                </v:textbox>
                <w10:wrap type="topAndBottom"/>
              </v:shape>
            </w:pict>
          </mc:Fallback>
        </mc:AlternateContent>
      </w:r>
      <w:r w:rsidR="000C5451" w:rsidRPr="004540B9">
        <w:rPr>
          <w:rFonts w:ascii="Times New Roman" w:hAnsi="Times New Roman" w:cs="Times New Roman"/>
          <w:noProof/>
          <w:sz w:val="26"/>
          <w:szCs w:val="26"/>
          <w:lang w:val="en-US"/>
        </w:rPr>
        <w:drawing>
          <wp:anchor distT="0" distB="0" distL="114300" distR="114300" simplePos="0" relativeHeight="251189248" behindDoc="0" locked="0" layoutInCell="1" allowOverlap="1" wp14:anchorId="33FCFE21" wp14:editId="4E38B4EA">
            <wp:simplePos x="0" y="0"/>
            <wp:positionH relativeFrom="column">
              <wp:posOffset>1748107</wp:posOffset>
            </wp:positionH>
            <wp:positionV relativeFrom="paragraph">
              <wp:posOffset>690245</wp:posOffset>
            </wp:positionV>
            <wp:extent cx="2109470" cy="2303145"/>
            <wp:effectExtent l="0" t="0" r="5080" b="1905"/>
            <wp:wrapTopAndBottom/>
            <wp:docPr id="1170588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8389" name="Picture 1" descr="A screenshot of a computer&#10;&#10;AI-generated content may be incorrect."/>
                    <pic:cNvPicPr/>
                  </pic:nvPicPr>
                  <pic:blipFill rotWithShape="1">
                    <a:blip r:embed="rId62">
                      <a:extLst>
                        <a:ext uri="{28A0092B-C50C-407E-A947-70E740481C1C}">
                          <a14:useLocalDpi xmlns:a14="http://schemas.microsoft.com/office/drawing/2010/main" val="0"/>
                        </a:ext>
                      </a:extLst>
                    </a:blip>
                    <a:srcRect l="31144" t="15205" r="32043" b="14890"/>
                    <a:stretch>
                      <a:fillRect/>
                    </a:stretch>
                  </pic:blipFill>
                  <pic:spPr bwMode="auto">
                    <a:xfrm>
                      <a:off x="0" y="0"/>
                      <a:ext cx="2109470"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Người dùng nhấn vào ở giao diện quản lý điểm danh để mở giao diện chỉnh sửa thiết bị điểm danh</w:t>
      </w:r>
    </w:p>
    <w:p w14:paraId="5D73EB31" w14:textId="59A8613E" w:rsidR="000C5451" w:rsidRPr="004540B9" w:rsidRDefault="009B41D8" w:rsidP="009B41D8">
      <w:pPr>
        <w:pStyle w:val="Heading3"/>
        <w:ind w:hanging="426"/>
        <w:rPr>
          <w:rFonts w:ascii="Times New Roman" w:hAnsi="Times New Roman" w:cs="Times New Roman"/>
          <w:b/>
          <w:bCs/>
          <w:color w:val="auto"/>
          <w:sz w:val="26"/>
          <w:szCs w:val="26"/>
          <w:lang w:val="en-US"/>
        </w:rPr>
      </w:pPr>
      <w:bookmarkStart w:id="225" w:name="_Toc215742418"/>
      <w:r w:rsidRPr="004540B9">
        <w:rPr>
          <w:rFonts w:ascii="Times New Roman" w:hAnsi="Times New Roman" w:cs="Times New Roman"/>
          <w:b/>
          <w:bCs/>
          <w:color w:val="auto"/>
          <w:sz w:val="26"/>
          <w:szCs w:val="26"/>
          <w:lang w:val="en-US"/>
        </w:rPr>
        <w:t>5.1.3</w:t>
      </w:r>
      <w:r w:rsidR="000C5451" w:rsidRPr="004540B9">
        <w:rPr>
          <w:rFonts w:ascii="Times New Roman" w:hAnsi="Times New Roman" w:cs="Times New Roman"/>
          <w:b/>
          <w:bCs/>
          <w:color w:val="auto"/>
          <w:sz w:val="26"/>
          <w:szCs w:val="26"/>
          <w:lang w:val="en-US"/>
        </w:rPr>
        <w:t>Giao diện cho Giảng viên</w:t>
      </w:r>
      <w:bookmarkEnd w:id="225"/>
      <w:r w:rsidR="000C5451" w:rsidRPr="004540B9">
        <w:rPr>
          <w:rFonts w:ascii="Times New Roman" w:hAnsi="Times New Roman" w:cs="Times New Roman"/>
          <w:b/>
          <w:bCs/>
          <w:color w:val="auto"/>
          <w:sz w:val="26"/>
          <w:szCs w:val="26"/>
          <w:lang w:val="en-US"/>
        </w:rPr>
        <w:t xml:space="preserve"> </w:t>
      </w:r>
    </w:p>
    <w:p w14:paraId="43128C99" w14:textId="3D8028A4" w:rsidR="000C5451" w:rsidRPr="004540B9" w:rsidRDefault="009B41D8" w:rsidP="009B41D8">
      <w:pPr>
        <w:pStyle w:val="Heading4"/>
        <w:ind w:hanging="426"/>
        <w:rPr>
          <w:rFonts w:ascii="Times New Roman" w:hAnsi="Times New Roman" w:cs="Times New Roman"/>
          <w:b/>
          <w:bCs/>
          <w:i w:val="0"/>
          <w:iCs w:val="0"/>
          <w:color w:val="auto"/>
          <w:sz w:val="26"/>
          <w:szCs w:val="26"/>
          <w:lang w:val="en-US"/>
        </w:rPr>
      </w:pPr>
      <w:r w:rsidRPr="004540B9">
        <w:rPr>
          <w:i w:val="0"/>
          <w:iCs w:val="0"/>
          <w:noProof/>
          <w:color w:val="auto"/>
        </w:rPr>
        <mc:AlternateContent>
          <mc:Choice Requires="wps">
            <w:drawing>
              <wp:anchor distT="0" distB="0" distL="114300" distR="114300" simplePos="0" relativeHeight="251767808" behindDoc="0" locked="0" layoutInCell="1" allowOverlap="1" wp14:anchorId="78A3E5FB" wp14:editId="2DC3EA6C">
                <wp:simplePos x="0" y="0"/>
                <wp:positionH relativeFrom="column">
                  <wp:posOffset>-2540</wp:posOffset>
                </wp:positionH>
                <wp:positionV relativeFrom="paragraph">
                  <wp:posOffset>3352165</wp:posOffset>
                </wp:positionV>
                <wp:extent cx="5731510" cy="635"/>
                <wp:effectExtent l="0" t="0" r="0" b="0"/>
                <wp:wrapTopAndBottom/>
                <wp:docPr id="19739223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AA18A4" w14:textId="78FFFA22" w:rsidR="009B41D8" w:rsidRPr="004540B9" w:rsidRDefault="009B41D8" w:rsidP="00381E24">
                            <w:pPr>
                              <w:pStyle w:val="Caption"/>
                              <w:jc w:val="center"/>
                              <w:rPr>
                                <w:noProof/>
                                <w:color w:val="auto"/>
                                <w:sz w:val="26"/>
                                <w:szCs w:val="26"/>
                              </w:rPr>
                            </w:pPr>
                            <w:bookmarkStart w:id="226" w:name="_Toc215950098"/>
                            <w:r w:rsidRPr="004540B9">
                              <w:rPr>
                                <w:color w:val="auto"/>
                                <w:sz w:val="26"/>
                                <w:szCs w:val="26"/>
                              </w:rPr>
                              <w:t xml:space="preserve">Hình </w:t>
                            </w:r>
                            <w:r w:rsidR="004C28DF" w:rsidRPr="004540B9">
                              <w:rPr>
                                <w:color w:val="auto"/>
                                <w:sz w:val="26"/>
                                <w:szCs w:val="26"/>
                              </w:rPr>
                              <w:fldChar w:fldCharType="begin"/>
                            </w:r>
                            <w:r w:rsidR="004C28DF" w:rsidRPr="004540B9">
                              <w:rPr>
                                <w:color w:val="auto"/>
                                <w:sz w:val="26"/>
                                <w:szCs w:val="26"/>
                              </w:rPr>
                              <w:instrText xml:space="preserve"> SEQ Hình \* ARABIC </w:instrText>
                            </w:r>
                            <w:r w:rsidR="004C28DF" w:rsidRPr="004540B9">
                              <w:rPr>
                                <w:color w:val="auto"/>
                                <w:sz w:val="26"/>
                                <w:szCs w:val="26"/>
                              </w:rPr>
                              <w:fldChar w:fldCharType="separate"/>
                            </w:r>
                            <w:r w:rsidR="000E28BA">
                              <w:rPr>
                                <w:noProof/>
                                <w:color w:val="auto"/>
                                <w:sz w:val="26"/>
                                <w:szCs w:val="26"/>
                              </w:rPr>
                              <w:t>39</w:t>
                            </w:r>
                            <w:r w:rsidR="004C28DF" w:rsidRPr="004540B9">
                              <w:rPr>
                                <w:noProof/>
                                <w:color w:val="auto"/>
                                <w:sz w:val="26"/>
                                <w:szCs w:val="26"/>
                              </w:rPr>
                              <w:fldChar w:fldCharType="end"/>
                            </w:r>
                            <w:r w:rsidRPr="004540B9">
                              <w:rPr>
                                <w:color w:val="auto"/>
                                <w:sz w:val="26"/>
                                <w:szCs w:val="26"/>
                              </w:rPr>
                              <w:t xml:space="preserve"> giao diện trang chủ giảng viên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3E5FB" id="_x0000_s1063" type="#_x0000_t202" style="position:absolute;left:0;text-align:left;margin-left:-.2pt;margin-top:263.95pt;width:451.3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" stroked="f">
                <v:textbox style="mso-fit-shape-to-text:t" inset="0,0,0,0">
                  <w:txbxContent>
                    <w:p w14:paraId="69AA18A4" w14:textId="78FFFA22" w:rsidR="009B41D8" w:rsidRPr="004540B9" w:rsidRDefault="009B41D8" w:rsidP="00381E24">
                      <w:pPr>
                        <w:pStyle w:val="Caption"/>
                        <w:jc w:val="center"/>
                        <w:rPr>
                          <w:noProof/>
                          <w:color w:val="auto"/>
                          <w:sz w:val="26"/>
                          <w:szCs w:val="26"/>
                        </w:rPr>
                      </w:pPr>
                      <w:bookmarkStart w:id="227" w:name="_Toc215950098"/>
                      <w:r w:rsidRPr="004540B9">
                        <w:rPr>
                          <w:color w:val="auto"/>
                          <w:sz w:val="26"/>
                          <w:szCs w:val="26"/>
                        </w:rPr>
                        <w:t xml:space="preserve">Hình </w:t>
                      </w:r>
                      <w:r w:rsidR="004C28DF" w:rsidRPr="004540B9">
                        <w:rPr>
                          <w:color w:val="auto"/>
                          <w:sz w:val="26"/>
                          <w:szCs w:val="26"/>
                        </w:rPr>
                        <w:fldChar w:fldCharType="begin"/>
                      </w:r>
                      <w:r w:rsidR="004C28DF" w:rsidRPr="004540B9">
                        <w:rPr>
                          <w:color w:val="auto"/>
                          <w:sz w:val="26"/>
                          <w:szCs w:val="26"/>
                        </w:rPr>
                        <w:instrText xml:space="preserve"> SEQ Hình \* ARABIC </w:instrText>
                      </w:r>
                      <w:r w:rsidR="004C28DF" w:rsidRPr="004540B9">
                        <w:rPr>
                          <w:color w:val="auto"/>
                          <w:sz w:val="26"/>
                          <w:szCs w:val="26"/>
                        </w:rPr>
                        <w:fldChar w:fldCharType="separate"/>
                      </w:r>
                      <w:r w:rsidR="000E28BA">
                        <w:rPr>
                          <w:noProof/>
                          <w:color w:val="auto"/>
                          <w:sz w:val="26"/>
                          <w:szCs w:val="26"/>
                        </w:rPr>
                        <w:t>39</w:t>
                      </w:r>
                      <w:r w:rsidR="004C28DF" w:rsidRPr="004540B9">
                        <w:rPr>
                          <w:noProof/>
                          <w:color w:val="auto"/>
                          <w:sz w:val="26"/>
                          <w:szCs w:val="26"/>
                        </w:rPr>
                        <w:fldChar w:fldCharType="end"/>
                      </w:r>
                      <w:r w:rsidRPr="004540B9">
                        <w:rPr>
                          <w:color w:val="auto"/>
                          <w:sz w:val="26"/>
                          <w:szCs w:val="26"/>
                        </w:rPr>
                        <w:t xml:space="preserve"> giao diện trang chủ giảng viên</w:t>
                      </w:r>
                      <w:bookmarkEnd w:id="227"/>
                    </w:p>
                  </w:txbxContent>
                </v:textbox>
                <w10:wrap type="topAndBottom"/>
              </v:shape>
            </w:pict>
          </mc:Fallback>
        </mc:AlternateContent>
      </w:r>
      <w:r w:rsidRPr="004540B9">
        <w:rPr>
          <w:rFonts w:ascii="Times New Roman" w:hAnsi="Times New Roman" w:cs="Times New Roman"/>
          <w:i w:val="0"/>
          <w:iCs w:val="0"/>
          <w:noProof/>
          <w:color w:val="auto"/>
          <w:sz w:val="26"/>
          <w:szCs w:val="26"/>
          <w:lang w:val="en-US"/>
        </w:rPr>
        <w:drawing>
          <wp:anchor distT="0" distB="0" distL="114300" distR="114300" simplePos="0" relativeHeight="251755520" behindDoc="0" locked="0" layoutInCell="1" allowOverlap="1" wp14:anchorId="2FB54646" wp14:editId="61516D56">
            <wp:simplePos x="0" y="0"/>
            <wp:positionH relativeFrom="column">
              <wp:posOffset>-2540</wp:posOffset>
            </wp:positionH>
            <wp:positionV relativeFrom="paragraph">
              <wp:posOffset>367621</wp:posOffset>
            </wp:positionV>
            <wp:extent cx="5731510" cy="2927985"/>
            <wp:effectExtent l="0" t="0" r="2540" b="5715"/>
            <wp:wrapTopAndBottom/>
            <wp:docPr id="1936902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2715" name="Picture 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27985"/>
                    </a:xfrm>
                    <a:prstGeom prst="rect">
                      <a:avLst/>
                    </a:prstGeom>
                  </pic:spPr>
                </pic:pic>
              </a:graphicData>
            </a:graphic>
          </wp:anchor>
        </w:drawing>
      </w:r>
      <w:r w:rsidRPr="004540B9">
        <w:rPr>
          <w:rFonts w:ascii="Times New Roman" w:hAnsi="Times New Roman" w:cs="Times New Roman"/>
          <w:b/>
          <w:bCs/>
          <w:i w:val="0"/>
          <w:iCs w:val="0"/>
          <w:color w:val="auto"/>
          <w:sz w:val="26"/>
          <w:szCs w:val="26"/>
          <w:lang w:val="en-US"/>
        </w:rPr>
        <w:t>5.1.3.1</w:t>
      </w:r>
      <w:r w:rsidR="000C5451" w:rsidRPr="004540B9">
        <w:rPr>
          <w:rFonts w:ascii="Times New Roman" w:hAnsi="Times New Roman" w:cs="Times New Roman"/>
          <w:b/>
          <w:bCs/>
          <w:i w:val="0"/>
          <w:iCs w:val="0"/>
          <w:color w:val="auto"/>
          <w:sz w:val="26"/>
          <w:szCs w:val="26"/>
          <w:lang w:val="en-US"/>
        </w:rPr>
        <w:t>Giao diện Trang chủ</w:t>
      </w:r>
    </w:p>
    <w:p w14:paraId="2FC520EA" w14:textId="6C78D107" w:rsidR="000C5451" w:rsidRPr="004540B9" w:rsidRDefault="000C5451" w:rsidP="00E051FA">
      <w:pPr>
        <w:spacing w:line="288" w:lineRule="auto"/>
        <w:ind w:firstLine="720"/>
        <w:rPr>
          <w:rFonts w:ascii="Times New Roman" w:hAnsi="Times New Roman" w:cs="Times New Roman"/>
          <w:i/>
          <w:iCs/>
          <w:sz w:val="26"/>
          <w:szCs w:val="26"/>
          <w:lang w:val="en-US"/>
        </w:rPr>
      </w:pPr>
      <w:r w:rsidRPr="004540B9">
        <w:rPr>
          <w:rFonts w:ascii="Times New Roman" w:hAnsi="Times New Roman" w:cs="Times New Roman"/>
          <w:sz w:val="26"/>
          <w:szCs w:val="26"/>
          <w:lang w:val="en-US"/>
        </w:rPr>
        <w:br w:type="page"/>
      </w:r>
    </w:p>
    <w:p w14:paraId="0B48614A" w14:textId="0987687F" w:rsidR="00A55C9D" w:rsidRPr="004540B9" w:rsidRDefault="00A173C9" w:rsidP="0051573A">
      <w:pPr>
        <w:pStyle w:val="Heading4"/>
        <w:ind w:hanging="426"/>
        <w:rPr>
          <w:rFonts w:ascii="Times New Roman" w:hAnsi="Times New Roman" w:cs="Times New Roman"/>
          <w:b/>
          <w:bCs/>
          <w:color w:val="auto"/>
          <w:sz w:val="26"/>
          <w:szCs w:val="26"/>
          <w:lang w:val="en-US"/>
        </w:rPr>
      </w:pPr>
      <w:bookmarkStart w:id="228" w:name="_Toc215731585"/>
      <w:r w:rsidRPr="004540B9">
        <w:rPr>
          <w:noProof/>
          <w:color w:val="auto"/>
        </w:rPr>
        <w:lastRenderedPageBreak/>
        <mc:AlternateContent>
          <mc:Choice Requires="wps">
            <w:drawing>
              <wp:anchor distT="0" distB="0" distL="114300" distR="114300" simplePos="0" relativeHeight="251780096" behindDoc="0" locked="0" layoutInCell="1" allowOverlap="1" wp14:anchorId="64D6441E" wp14:editId="2AC093CC">
                <wp:simplePos x="0" y="0"/>
                <wp:positionH relativeFrom="margin">
                  <wp:align>center</wp:align>
                </wp:positionH>
                <wp:positionV relativeFrom="paragraph">
                  <wp:posOffset>3345815</wp:posOffset>
                </wp:positionV>
                <wp:extent cx="4970780" cy="635"/>
                <wp:effectExtent l="0" t="0" r="1270" b="6985"/>
                <wp:wrapTopAndBottom/>
                <wp:docPr id="1370218488" name="Text Box 1"/>
                <wp:cNvGraphicFramePr/>
                <a:graphic xmlns:a="http://schemas.openxmlformats.org/drawingml/2006/main">
                  <a:graphicData uri="http://schemas.microsoft.com/office/word/2010/wordprocessingShape">
                    <wps:wsp>
                      <wps:cNvSpPr txBox="1"/>
                      <wps:spPr>
                        <a:xfrm>
                          <a:off x="0" y="0"/>
                          <a:ext cx="4970780" cy="635"/>
                        </a:xfrm>
                        <a:prstGeom prst="rect">
                          <a:avLst/>
                        </a:prstGeom>
                        <a:solidFill>
                          <a:prstClr val="white"/>
                        </a:solidFill>
                        <a:ln>
                          <a:noFill/>
                        </a:ln>
                      </wps:spPr>
                      <wps:txbx>
                        <w:txbxContent>
                          <w:p w14:paraId="25F0186E" w14:textId="0E4C6114" w:rsidR="00E051FA" w:rsidRPr="004540B9" w:rsidRDefault="00E051FA" w:rsidP="00E051FA">
                            <w:pPr>
                              <w:pStyle w:val="Caption"/>
                              <w:jc w:val="center"/>
                              <w:rPr>
                                <w:noProof/>
                                <w:color w:val="auto"/>
                                <w:sz w:val="26"/>
                                <w:szCs w:val="26"/>
                              </w:rPr>
                            </w:pPr>
                            <w:bookmarkStart w:id="229" w:name="_Toc215950099"/>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40</w:t>
                            </w:r>
                            <w:r w:rsidRPr="004540B9">
                              <w:rPr>
                                <w:color w:val="auto"/>
                                <w:sz w:val="26"/>
                                <w:szCs w:val="26"/>
                              </w:rPr>
                              <w:fldChar w:fldCharType="end"/>
                            </w:r>
                            <w:r w:rsidRPr="004540B9">
                              <w:rPr>
                                <w:color w:val="auto"/>
                                <w:sz w:val="26"/>
                                <w:szCs w:val="26"/>
                              </w:rPr>
                              <w:t xml:space="preserve"> Giao diện quản lý lớp học</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6441E" id="_x0000_s1064" type="#_x0000_t202" style="position:absolute;left:0;text-align:left;margin-left:0;margin-top:263.45pt;width:391.4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" stroked="f">
                <v:textbox style="mso-fit-shape-to-text:t" inset="0,0,0,0">
                  <w:txbxContent>
                    <w:p w14:paraId="25F0186E" w14:textId="0E4C6114" w:rsidR="00E051FA" w:rsidRPr="004540B9" w:rsidRDefault="00E051FA" w:rsidP="00E051FA">
                      <w:pPr>
                        <w:pStyle w:val="Caption"/>
                        <w:jc w:val="center"/>
                        <w:rPr>
                          <w:noProof/>
                          <w:color w:val="auto"/>
                          <w:sz w:val="26"/>
                          <w:szCs w:val="26"/>
                        </w:rPr>
                      </w:pPr>
                      <w:bookmarkStart w:id="230" w:name="_Toc215950099"/>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40</w:t>
                      </w:r>
                      <w:r w:rsidRPr="004540B9">
                        <w:rPr>
                          <w:color w:val="auto"/>
                          <w:sz w:val="26"/>
                          <w:szCs w:val="26"/>
                        </w:rPr>
                        <w:fldChar w:fldCharType="end"/>
                      </w:r>
                      <w:r w:rsidRPr="004540B9">
                        <w:rPr>
                          <w:color w:val="auto"/>
                          <w:sz w:val="26"/>
                          <w:szCs w:val="26"/>
                        </w:rPr>
                        <w:t xml:space="preserve"> Giao diện quản lý lớp học</w:t>
                      </w:r>
                      <w:bookmarkEnd w:id="230"/>
                    </w:p>
                  </w:txbxContent>
                </v:textbox>
                <w10:wrap type="topAndBottom" anchorx="margin"/>
              </v:shape>
            </w:pict>
          </mc:Fallback>
        </mc:AlternateContent>
      </w:r>
      <w:r w:rsidRPr="004540B9">
        <w:rPr>
          <w:rFonts w:ascii="Times New Roman" w:hAnsi="Times New Roman" w:cs="Times New Roman"/>
          <w:noProof/>
          <w:color w:val="auto"/>
          <w:sz w:val="26"/>
          <w:szCs w:val="26"/>
          <w:lang w:val="en-US"/>
        </w:rPr>
        <w:drawing>
          <wp:anchor distT="0" distB="0" distL="114300" distR="114300" simplePos="0" relativeHeight="252386304" behindDoc="0" locked="0" layoutInCell="1" allowOverlap="1" wp14:anchorId="6E46F0AF" wp14:editId="6467C6B7">
            <wp:simplePos x="0" y="0"/>
            <wp:positionH relativeFrom="margin">
              <wp:align>center</wp:align>
            </wp:positionH>
            <wp:positionV relativeFrom="paragraph">
              <wp:posOffset>362585</wp:posOffset>
            </wp:positionV>
            <wp:extent cx="4970780" cy="2821940"/>
            <wp:effectExtent l="0" t="0" r="1270" b="0"/>
            <wp:wrapTopAndBottom/>
            <wp:docPr id="515389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9164" name="Picture 1"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0780" cy="2821940"/>
                    </a:xfrm>
                    <a:prstGeom prst="rect">
                      <a:avLst/>
                    </a:prstGeom>
                  </pic:spPr>
                </pic:pic>
              </a:graphicData>
            </a:graphic>
            <wp14:sizeRelH relativeFrom="margin">
              <wp14:pctWidth>0</wp14:pctWidth>
            </wp14:sizeRelH>
            <wp14:sizeRelV relativeFrom="margin">
              <wp14:pctHeight>0</wp14:pctHeight>
            </wp14:sizeRelV>
          </wp:anchor>
        </w:drawing>
      </w:r>
      <w:r w:rsidR="0051573A" w:rsidRPr="004540B9">
        <w:rPr>
          <w:rFonts w:ascii="Times New Roman" w:hAnsi="Times New Roman" w:cs="Times New Roman"/>
          <w:b/>
          <w:bCs/>
          <w:color w:val="auto"/>
          <w:sz w:val="26"/>
          <w:szCs w:val="26"/>
          <w:lang w:val="en-US"/>
        </w:rPr>
        <w:t>5.1.3.2</w:t>
      </w:r>
      <w:r w:rsidR="00A55C9D" w:rsidRPr="004540B9">
        <w:rPr>
          <w:rFonts w:ascii="Times New Roman" w:hAnsi="Times New Roman" w:cs="Times New Roman"/>
          <w:b/>
          <w:bCs/>
          <w:color w:val="auto"/>
          <w:sz w:val="26"/>
          <w:szCs w:val="26"/>
          <w:lang w:val="en-US"/>
        </w:rPr>
        <w:t>G</w:t>
      </w:r>
      <w:bookmarkEnd w:id="228"/>
      <w:r w:rsidR="00A55C9D" w:rsidRPr="004540B9">
        <w:rPr>
          <w:rFonts w:ascii="Times New Roman" w:hAnsi="Times New Roman" w:cs="Times New Roman"/>
          <w:b/>
          <w:bCs/>
          <w:color w:val="auto"/>
          <w:sz w:val="26"/>
          <w:szCs w:val="26"/>
          <w:lang w:val="en-US"/>
        </w:rPr>
        <w:t>iao diện Quản lý lớp họ</w:t>
      </w:r>
      <w:r w:rsidR="00E051FA" w:rsidRPr="004540B9">
        <w:rPr>
          <w:rFonts w:ascii="Times New Roman" w:hAnsi="Times New Roman" w:cs="Times New Roman"/>
          <w:b/>
          <w:bCs/>
          <w:color w:val="auto"/>
          <w:sz w:val="26"/>
          <w:szCs w:val="26"/>
          <w:lang w:val="en-US"/>
        </w:rPr>
        <w:t>c</w:t>
      </w:r>
    </w:p>
    <w:p w14:paraId="7F9E1C32" w14:textId="56B32487" w:rsidR="000C5451" w:rsidRPr="004540B9" w:rsidRDefault="000C5451" w:rsidP="0051573A">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Giảng viên nhập thông tin lớp vào ô tìm kiếm để tìm kiếm lớp họ</w:t>
      </w:r>
      <w:r w:rsidR="00A173C9">
        <w:rPr>
          <w:rFonts w:ascii="Times New Roman" w:hAnsi="Times New Roman" w:cs="Times New Roman"/>
          <w:sz w:val="26"/>
          <w:szCs w:val="26"/>
          <w:lang w:val="en-US"/>
        </w:rPr>
        <w:t>c</w:t>
      </w:r>
    </w:p>
    <w:p w14:paraId="6FAC9C6D" w14:textId="0E2C8399" w:rsidR="000C5451" w:rsidRPr="004540B9" w:rsidRDefault="000C5451" w:rsidP="0051573A">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Nhấn vào “</w:t>
      </w:r>
      <w:r w:rsidRPr="004540B9">
        <w:rPr>
          <w:rFonts w:ascii="Times New Roman" w:hAnsi="Times New Roman" w:cs="Times New Roman"/>
          <w:b/>
          <w:bCs/>
          <w:sz w:val="26"/>
          <w:szCs w:val="26"/>
          <w:lang w:val="en-US"/>
        </w:rPr>
        <w:t>Sắp xếp theo tên</w:t>
      </w:r>
      <w:r w:rsidRPr="004540B9">
        <w:rPr>
          <w:rFonts w:ascii="Times New Roman" w:hAnsi="Times New Roman" w:cs="Times New Roman"/>
          <w:sz w:val="26"/>
          <w:szCs w:val="26"/>
          <w:lang w:val="en-US"/>
        </w:rPr>
        <w:t>” để sắp xếp danh sách lớp học theo tên</w:t>
      </w:r>
    </w:p>
    <w:p w14:paraId="5E49712B" w14:textId="4512BFF9" w:rsidR="007E77FC" w:rsidRPr="004540B9" w:rsidRDefault="00A173C9" w:rsidP="004540B9">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792384" behindDoc="0" locked="0" layoutInCell="1" allowOverlap="1" wp14:anchorId="0A37BBFC" wp14:editId="50B52F4F">
            <wp:simplePos x="0" y="0"/>
            <wp:positionH relativeFrom="column">
              <wp:posOffset>1389542</wp:posOffset>
            </wp:positionH>
            <wp:positionV relativeFrom="page">
              <wp:posOffset>5607685</wp:posOffset>
            </wp:positionV>
            <wp:extent cx="236855" cy="230505"/>
            <wp:effectExtent l="0" t="0" r="0" b="0"/>
            <wp:wrapNone/>
            <wp:docPr id="90189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94684" name=""/>
                    <pic:cNvPicPr/>
                  </pic:nvPicPr>
                  <pic:blipFill>
                    <a:blip r:embed="rId65">
                      <a:extLst>
                        <a:ext uri="{28A0092B-C50C-407E-A947-70E740481C1C}">
                          <a14:useLocalDpi xmlns:a14="http://schemas.microsoft.com/office/drawing/2010/main" val="0"/>
                        </a:ext>
                      </a:extLst>
                    </a:blip>
                    <a:stretch>
                      <a:fillRect/>
                    </a:stretch>
                  </pic:blipFill>
                  <pic:spPr>
                    <a:xfrm>
                      <a:off x="0" y="0"/>
                      <a:ext cx="236855" cy="230505"/>
                    </a:xfrm>
                    <a:prstGeom prst="rect">
                      <a:avLst/>
                    </a:prstGeom>
                  </pic:spPr>
                </pic:pic>
              </a:graphicData>
            </a:graphic>
          </wp:anchor>
        </w:drawing>
      </w:r>
      <w:r w:rsidR="000C5451" w:rsidRPr="004540B9">
        <w:rPr>
          <w:rFonts w:ascii="Times New Roman" w:hAnsi="Times New Roman" w:cs="Times New Roman"/>
          <w:sz w:val="26"/>
          <w:szCs w:val="26"/>
          <w:lang w:val="en-US"/>
        </w:rPr>
        <w:t>Nhấn vào “</w:t>
      </w:r>
      <w:r w:rsidR="000C5451" w:rsidRPr="004540B9">
        <w:rPr>
          <w:rFonts w:ascii="Times New Roman" w:hAnsi="Times New Roman" w:cs="Times New Roman"/>
          <w:b/>
          <w:bCs/>
          <w:sz w:val="26"/>
          <w:szCs w:val="26"/>
          <w:lang w:val="en-US"/>
        </w:rPr>
        <w:t>Xuất dữ liệu</w:t>
      </w:r>
      <w:r w:rsidR="000C5451" w:rsidRPr="004540B9">
        <w:rPr>
          <w:rFonts w:ascii="Times New Roman" w:hAnsi="Times New Roman" w:cs="Times New Roman"/>
          <w:sz w:val="26"/>
          <w:szCs w:val="26"/>
          <w:lang w:val="en-US"/>
        </w:rPr>
        <w:t xml:space="preserve">” để thực hiện xuất danh sách lớp </w:t>
      </w:r>
    </w:p>
    <w:p w14:paraId="5129A6F6" w14:textId="4C812170" w:rsidR="0051573A" w:rsidRPr="004540B9" w:rsidRDefault="000C5451" w:rsidP="0051573A">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Nhấn vào</w:t>
      </w:r>
      <w:r w:rsidR="00E051FA" w:rsidRPr="004540B9">
        <w:rPr>
          <w:rFonts w:ascii="Times New Roman" w:hAnsi="Times New Roman" w:cs="Times New Roman"/>
          <w:sz w:val="26"/>
          <w:szCs w:val="26"/>
          <w:lang w:val="en-US"/>
        </w:rPr>
        <w:t xml:space="preserve">      </w:t>
      </w:r>
      <w:r w:rsidRPr="004540B9">
        <w:rPr>
          <w:rFonts w:ascii="Times New Roman" w:hAnsi="Times New Roman" w:cs="Times New Roman"/>
          <w:sz w:val="26"/>
          <w:szCs w:val="26"/>
          <w:lang w:val="en-US"/>
        </w:rPr>
        <w:t xml:space="preserve"> để thực hiện xuất ra danh sách sinh viên của lớp đó</w:t>
      </w:r>
    </w:p>
    <w:p w14:paraId="45F7037C" w14:textId="1E516E9D" w:rsidR="00381E24" w:rsidRPr="00A173C9" w:rsidRDefault="0051573A" w:rsidP="00381E24">
      <w:pPr>
        <w:pStyle w:val="Heading4"/>
        <w:ind w:hanging="426"/>
        <w:rPr>
          <w:rFonts w:ascii="Times New Roman" w:hAnsi="Times New Roman" w:cs="Times New Roman"/>
          <w:i w:val="0"/>
          <w:iCs w:val="0"/>
          <w:color w:val="auto"/>
          <w:sz w:val="26"/>
          <w:szCs w:val="26"/>
          <w:lang w:val="en-US"/>
        </w:rPr>
      </w:pPr>
      <w:r w:rsidRPr="00A173C9">
        <w:rPr>
          <w:rFonts w:ascii="Times New Roman" w:hAnsi="Times New Roman" w:cs="Times New Roman"/>
          <w:b/>
          <w:bCs/>
          <w:i w:val="0"/>
          <w:iCs w:val="0"/>
          <w:color w:val="auto"/>
          <w:sz w:val="26"/>
          <w:szCs w:val="26"/>
          <w:lang w:val="en-US"/>
        </w:rPr>
        <w:t>5.1.3.3</w:t>
      </w:r>
      <w:r w:rsidR="00A173C9" w:rsidRPr="00A173C9">
        <w:rPr>
          <w:rFonts w:ascii="Times New Roman" w:hAnsi="Times New Roman" w:cs="Times New Roman"/>
          <w:b/>
          <w:bCs/>
          <w:i w:val="0"/>
          <w:iCs w:val="0"/>
          <w:color w:val="auto"/>
          <w:sz w:val="26"/>
          <w:szCs w:val="26"/>
          <w:lang w:val="en-US"/>
        </w:rPr>
        <w:t xml:space="preserve"> </w:t>
      </w:r>
      <w:r w:rsidR="000C5451" w:rsidRPr="00A173C9">
        <w:rPr>
          <w:rFonts w:ascii="Times New Roman" w:hAnsi="Times New Roman" w:cs="Times New Roman"/>
          <w:b/>
          <w:bCs/>
          <w:i w:val="0"/>
          <w:iCs w:val="0"/>
          <w:color w:val="auto"/>
          <w:sz w:val="26"/>
          <w:szCs w:val="26"/>
          <w:lang w:val="en-US"/>
        </w:rPr>
        <w:t>Giao diện chi tiết lớp học</w:t>
      </w:r>
    </w:p>
    <w:p w14:paraId="304D76E7" w14:textId="48E8F357" w:rsidR="000C5451" w:rsidRPr="004540B9" w:rsidRDefault="000C5451" w:rsidP="0051573A">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Ở giao diện quản lý lớp học nhấn chọn một lớp để mở ra chi tiết lớp học</w:t>
      </w:r>
    </w:p>
    <w:p w14:paraId="26D74101" w14:textId="7BA7AA1C" w:rsidR="000C5451" w:rsidRPr="004540B9" w:rsidRDefault="00A173C9" w:rsidP="006B5250">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806720" behindDoc="0" locked="0" layoutInCell="1" allowOverlap="1" wp14:anchorId="0C2A169C" wp14:editId="6A35F592">
            <wp:simplePos x="0" y="0"/>
            <wp:positionH relativeFrom="margin">
              <wp:align>center</wp:align>
            </wp:positionH>
            <wp:positionV relativeFrom="page">
              <wp:posOffset>7184390</wp:posOffset>
            </wp:positionV>
            <wp:extent cx="4305935" cy="2171700"/>
            <wp:effectExtent l="0" t="0" r="0" b="0"/>
            <wp:wrapTopAndBottom/>
            <wp:docPr id="276987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7537"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05935" cy="2171700"/>
                    </a:xfrm>
                    <a:prstGeom prst="rect">
                      <a:avLst/>
                    </a:prstGeom>
                  </pic:spPr>
                </pic:pic>
              </a:graphicData>
            </a:graphic>
            <wp14:sizeRelH relativeFrom="margin">
              <wp14:pctWidth>0</wp14:pctWidth>
            </wp14:sizeRelH>
            <wp14:sizeRelV relativeFrom="margin">
              <wp14:pctHeight>0</wp14:pctHeight>
            </wp14:sizeRelV>
          </wp:anchor>
        </w:drawing>
      </w:r>
      <w:r w:rsidRPr="004540B9">
        <w:rPr>
          <w:noProof/>
        </w:rPr>
        <mc:AlternateContent>
          <mc:Choice Requires="wps">
            <w:drawing>
              <wp:anchor distT="0" distB="0" distL="114300" distR="114300" simplePos="0" relativeHeight="251823104" behindDoc="0" locked="0" layoutInCell="1" allowOverlap="1" wp14:anchorId="76756949" wp14:editId="5363344F">
                <wp:simplePos x="0" y="0"/>
                <wp:positionH relativeFrom="column">
                  <wp:posOffset>749300</wp:posOffset>
                </wp:positionH>
                <wp:positionV relativeFrom="paragraph">
                  <wp:posOffset>2817495</wp:posOffset>
                </wp:positionV>
                <wp:extent cx="4305935" cy="635"/>
                <wp:effectExtent l="0" t="0" r="0" b="0"/>
                <wp:wrapTopAndBottom/>
                <wp:docPr id="948270566" name="Text Box 1"/>
                <wp:cNvGraphicFramePr/>
                <a:graphic xmlns:a="http://schemas.openxmlformats.org/drawingml/2006/main">
                  <a:graphicData uri="http://schemas.microsoft.com/office/word/2010/wordprocessingShape">
                    <wps:wsp>
                      <wps:cNvSpPr txBox="1"/>
                      <wps:spPr>
                        <a:xfrm>
                          <a:off x="0" y="0"/>
                          <a:ext cx="4305935" cy="635"/>
                        </a:xfrm>
                        <a:prstGeom prst="rect">
                          <a:avLst/>
                        </a:prstGeom>
                        <a:solidFill>
                          <a:prstClr val="white"/>
                        </a:solidFill>
                        <a:ln>
                          <a:noFill/>
                        </a:ln>
                      </wps:spPr>
                      <wps:txbx>
                        <w:txbxContent>
                          <w:p w14:paraId="63D67DE5" w14:textId="6ACA31DE" w:rsidR="00381E24" w:rsidRPr="004540B9" w:rsidRDefault="00381E24" w:rsidP="00381E24">
                            <w:pPr>
                              <w:pStyle w:val="Caption"/>
                              <w:jc w:val="center"/>
                              <w:rPr>
                                <w:noProof/>
                                <w:color w:val="auto"/>
                                <w:sz w:val="26"/>
                                <w:szCs w:val="26"/>
                              </w:rPr>
                            </w:pPr>
                            <w:bookmarkStart w:id="231" w:name="_Toc21595010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41</w:t>
                            </w:r>
                            <w:r w:rsidRPr="004540B9">
                              <w:rPr>
                                <w:color w:val="auto"/>
                                <w:sz w:val="26"/>
                                <w:szCs w:val="26"/>
                              </w:rPr>
                              <w:fldChar w:fldCharType="end"/>
                            </w:r>
                            <w:r w:rsidRPr="004540B9">
                              <w:rPr>
                                <w:color w:val="auto"/>
                                <w:sz w:val="26"/>
                                <w:szCs w:val="26"/>
                              </w:rPr>
                              <w:t>: Gi</w:t>
                            </w:r>
                            <w:r w:rsidR="007E77FC" w:rsidRPr="004540B9">
                              <w:rPr>
                                <w:color w:val="auto"/>
                                <w:sz w:val="26"/>
                                <w:szCs w:val="26"/>
                              </w:rPr>
                              <w:t>a</w:t>
                            </w:r>
                            <w:r w:rsidRPr="004540B9">
                              <w:rPr>
                                <w:color w:val="auto"/>
                                <w:sz w:val="26"/>
                                <w:szCs w:val="26"/>
                              </w:rPr>
                              <w:t>o diện chi tiết lớp học</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56949" id="_x0000_s1065" type="#_x0000_t202" style="position:absolute;left:0;text-align:left;margin-left:59pt;margin-top:221.85pt;width:339.0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jTRGw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" stroked="f">
                <v:textbox style="mso-fit-shape-to-text:t" inset="0,0,0,0">
                  <w:txbxContent>
                    <w:p w14:paraId="63D67DE5" w14:textId="6ACA31DE" w:rsidR="00381E24" w:rsidRPr="004540B9" w:rsidRDefault="00381E24" w:rsidP="00381E24">
                      <w:pPr>
                        <w:pStyle w:val="Caption"/>
                        <w:jc w:val="center"/>
                        <w:rPr>
                          <w:noProof/>
                          <w:color w:val="auto"/>
                          <w:sz w:val="26"/>
                          <w:szCs w:val="26"/>
                        </w:rPr>
                      </w:pPr>
                      <w:bookmarkStart w:id="232" w:name="_Toc215950100"/>
                      <w:r w:rsidRPr="004540B9">
                        <w:rPr>
                          <w:color w:val="auto"/>
                          <w:sz w:val="26"/>
                          <w:szCs w:val="26"/>
                        </w:rPr>
                        <w:t xml:space="preserve">Hình </w:t>
                      </w:r>
                      <w:r w:rsidRPr="004540B9">
                        <w:rPr>
                          <w:color w:val="auto"/>
                          <w:sz w:val="26"/>
                          <w:szCs w:val="26"/>
                        </w:rPr>
                        <w:fldChar w:fldCharType="begin"/>
                      </w:r>
                      <w:r w:rsidRPr="004540B9">
                        <w:rPr>
                          <w:color w:val="auto"/>
                          <w:sz w:val="26"/>
                          <w:szCs w:val="26"/>
                        </w:rPr>
                        <w:instrText xml:space="preserve"> SEQ Hình \* ARABIC </w:instrText>
                      </w:r>
                      <w:r w:rsidRPr="004540B9">
                        <w:rPr>
                          <w:color w:val="auto"/>
                          <w:sz w:val="26"/>
                          <w:szCs w:val="26"/>
                        </w:rPr>
                        <w:fldChar w:fldCharType="separate"/>
                      </w:r>
                      <w:r w:rsidR="000E28BA">
                        <w:rPr>
                          <w:noProof/>
                          <w:color w:val="auto"/>
                          <w:sz w:val="26"/>
                          <w:szCs w:val="26"/>
                        </w:rPr>
                        <w:t>41</w:t>
                      </w:r>
                      <w:r w:rsidRPr="004540B9">
                        <w:rPr>
                          <w:color w:val="auto"/>
                          <w:sz w:val="26"/>
                          <w:szCs w:val="26"/>
                        </w:rPr>
                        <w:fldChar w:fldCharType="end"/>
                      </w:r>
                      <w:r w:rsidRPr="004540B9">
                        <w:rPr>
                          <w:color w:val="auto"/>
                          <w:sz w:val="26"/>
                          <w:szCs w:val="26"/>
                        </w:rPr>
                        <w:t>: Gi</w:t>
                      </w:r>
                      <w:r w:rsidR="007E77FC" w:rsidRPr="004540B9">
                        <w:rPr>
                          <w:color w:val="auto"/>
                          <w:sz w:val="26"/>
                          <w:szCs w:val="26"/>
                        </w:rPr>
                        <w:t>a</w:t>
                      </w:r>
                      <w:r w:rsidRPr="004540B9">
                        <w:rPr>
                          <w:color w:val="auto"/>
                          <w:sz w:val="26"/>
                          <w:szCs w:val="26"/>
                        </w:rPr>
                        <w:t>o diện chi tiết lớp học</w:t>
                      </w:r>
                      <w:bookmarkEnd w:id="232"/>
                    </w:p>
                  </w:txbxContent>
                </v:textbox>
                <w10:wrap type="topAndBottom"/>
              </v:shape>
            </w:pict>
          </mc:Fallback>
        </mc:AlternateContent>
      </w:r>
      <w:r w:rsidR="00381E24" w:rsidRPr="004540B9">
        <w:rPr>
          <w:rFonts w:ascii="Times New Roman" w:hAnsi="Times New Roman" w:cs="Times New Roman"/>
          <w:noProof/>
          <w:sz w:val="26"/>
          <w:szCs w:val="26"/>
          <w:lang w:val="en-US"/>
        </w:rPr>
        <w:drawing>
          <wp:anchor distT="0" distB="0" distL="114300" distR="114300" simplePos="0" relativeHeight="251536384" behindDoc="0" locked="0" layoutInCell="1" allowOverlap="1" wp14:anchorId="510648CD" wp14:editId="58A42EB6">
            <wp:simplePos x="0" y="0"/>
            <wp:positionH relativeFrom="column">
              <wp:posOffset>2424400</wp:posOffset>
            </wp:positionH>
            <wp:positionV relativeFrom="paragraph">
              <wp:posOffset>175128</wp:posOffset>
            </wp:positionV>
            <wp:extent cx="361950" cy="304800"/>
            <wp:effectExtent l="0" t="0" r="0" b="0"/>
            <wp:wrapNone/>
            <wp:docPr id="100607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8837" name=""/>
                    <pic:cNvPicPr/>
                  </pic:nvPicPr>
                  <pic:blipFill>
                    <a:blip r:embed="rId67">
                      <a:extLst>
                        <a:ext uri="{28A0092B-C50C-407E-A947-70E740481C1C}">
                          <a14:useLocalDpi xmlns:a14="http://schemas.microsoft.com/office/drawing/2010/main" val="0"/>
                        </a:ext>
                      </a:extLst>
                    </a:blip>
                    <a:stretch>
                      <a:fillRect/>
                    </a:stretch>
                  </pic:blipFill>
                  <pic:spPr>
                    <a:xfrm>
                      <a:off x="0" y="0"/>
                      <a:ext cx="361950" cy="304800"/>
                    </a:xfrm>
                    <a:prstGeom prst="rect">
                      <a:avLst/>
                    </a:prstGeom>
                  </pic:spPr>
                </pic:pic>
              </a:graphicData>
            </a:graphic>
            <wp14:sizeRelV relativeFrom="margin">
              <wp14:pctHeight>0</wp14:pctHeight>
            </wp14:sizeRelV>
          </wp:anchor>
        </w:drawing>
      </w:r>
      <w:r w:rsidR="000C5451" w:rsidRPr="004540B9">
        <w:rPr>
          <w:rFonts w:ascii="Times New Roman" w:hAnsi="Times New Roman" w:cs="Times New Roman"/>
          <w:sz w:val="26"/>
          <w:szCs w:val="26"/>
          <w:lang w:val="en-US"/>
        </w:rPr>
        <w:t>Ở ô nhập MSSV giảng viên thực hiện nhập mã số và ấn “</w:t>
      </w:r>
      <w:r w:rsidR="000C5451" w:rsidRPr="004540B9">
        <w:rPr>
          <w:rFonts w:ascii="Times New Roman" w:hAnsi="Times New Roman" w:cs="Times New Roman"/>
          <w:b/>
          <w:bCs/>
          <w:sz w:val="26"/>
          <w:szCs w:val="26"/>
          <w:lang w:val="en-US"/>
        </w:rPr>
        <w:t>Tìm</w:t>
      </w:r>
      <w:r w:rsidR="000C5451" w:rsidRPr="004540B9">
        <w:rPr>
          <w:rFonts w:ascii="Times New Roman" w:hAnsi="Times New Roman" w:cs="Times New Roman"/>
          <w:sz w:val="26"/>
          <w:szCs w:val="26"/>
          <w:lang w:val="en-US"/>
        </w:rPr>
        <w:t>” để thực hiện tìm sinh viên, và ấn</w:t>
      </w:r>
      <w:r w:rsidR="00381E24" w:rsidRPr="004540B9">
        <w:rPr>
          <w:rFonts w:ascii="Times New Roman" w:hAnsi="Times New Roman" w:cs="Times New Roman"/>
          <w:sz w:val="26"/>
          <w:szCs w:val="26"/>
          <w:lang w:val="en-US"/>
        </w:rPr>
        <w:t xml:space="preserve">         </w:t>
      </w:r>
      <w:r w:rsidR="000C5451" w:rsidRPr="004540B9">
        <w:rPr>
          <w:rFonts w:ascii="Times New Roman" w:hAnsi="Times New Roman" w:cs="Times New Roman"/>
          <w:sz w:val="26"/>
          <w:szCs w:val="26"/>
          <w:lang w:val="en-US"/>
        </w:rPr>
        <w:t xml:space="preserve"> </w:t>
      </w:r>
      <w:r w:rsidR="00381E24" w:rsidRPr="004540B9">
        <w:rPr>
          <w:rFonts w:ascii="Times New Roman" w:hAnsi="Times New Roman" w:cs="Times New Roman"/>
          <w:sz w:val="26"/>
          <w:szCs w:val="26"/>
          <w:lang w:val="en-US"/>
        </w:rPr>
        <w:t xml:space="preserve">  </w:t>
      </w:r>
      <w:r w:rsidR="000C5451" w:rsidRPr="004540B9">
        <w:rPr>
          <w:rFonts w:ascii="Times New Roman" w:hAnsi="Times New Roman" w:cs="Times New Roman"/>
          <w:sz w:val="26"/>
          <w:szCs w:val="26"/>
          <w:lang w:val="en-US"/>
        </w:rPr>
        <w:t>để thêm sinh viên vào lớp</w:t>
      </w:r>
    </w:p>
    <w:p w14:paraId="2AE588F9" w14:textId="77777777" w:rsidR="000C5451" w:rsidRPr="004540B9" w:rsidRDefault="000C5451" w:rsidP="006B5250">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lastRenderedPageBreak/>
        <w:t>Nhập tên hoặc MSSV vào ô tìm kiếm để thực hiện tìm kiếm sinh viên trong lớp</w:t>
      </w:r>
    </w:p>
    <w:p w14:paraId="28D55EDF" w14:textId="72BAF5BD" w:rsidR="006A6CAE" w:rsidRPr="004540B9" w:rsidRDefault="000C5451" w:rsidP="00381E24">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Đối với mỗi sinh viên giảng viên có thể ấn “</w:t>
      </w:r>
      <w:r w:rsidRPr="004540B9">
        <w:rPr>
          <w:rFonts w:ascii="Times New Roman" w:hAnsi="Times New Roman" w:cs="Times New Roman"/>
          <w:b/>
          <w:bCs/>
          <w:sz w:val="26"/>
          <w:szCs w:val="26"/>
          <w:lang w:val="en-US"/>
        </w:rPr>
        <w:t>Xóa</w:t>
      </w:r>
      <w:r w:rsidRPr="004540B9">
        <w:rPr>
          <w:rFonts w:ascii="Times New Roman" w:hAnsi="Times New Roman" w:cs="Times New Roman"/>
          <w:sz w:val="26"/>
          <w:szCs w:val="26"/>
          <w:lang w:val="en-US"/>
        </w:rPr>
        <w:t xml:space="preserve">” để xóa sinh viên trong lớp. </w:t>
      </w:r>
    </w:p>
    <w:p w14:paraId="16D956DF" w14:textId="331AD68E" w:rsidR="000C5451" w:rsidRPr="004540B9" w:rsidRDefault="000C5451" w:rsidP="00450537">
      <w:pPr>
        <w:pStyle w:val="Heading4"/>
        <w:ind w:hanging="426"/>
        <w:rPr>
          <w:rFonts w:ascii="Times New Roman" w:hAnsi="Times New Roman" w:cs="Times New Roman"/>
          <w:b/>
          <w:bCs/>
          <w:i w:val="0"/>
          <w:iCs w:val="0"/>
          <w:color w:val="auto"/>
          <w:sz w:val="26"/>
          <w:szCs w:val="26"/>
          <w:lang w:val="en-US"/>
        </w:rPr>
      </w:pPr>
      <w:r w:rsidRPr="00A173C9">
        <w:rPr>
          <w:rFonts w:ascii="Times New Roman" w:hAnsi="Times New Roman" w:cs="Times New Roman"/>
          <w:i w:val="0"/>
          <w:iCs w:val="0"/>
          <w:noProof/>
          <w:color w:val="auto"/>
          <w:sz w:val="26"/>
          <w:szCs w:val="26"/>
          <w:lang w:val="en-US"/>
        </w:rPr>
        <w:drawing>
          <wp:anchor distT="0" distB="0" distL="114300" distR="114300" simplePos="0" relativeHeight="250970112" behindDoc="0" locked="0" layoutInCell="1" allowOverlap="1" wp14:anchorId="6A1CC754" wp14:editId="652C69F3">
            <wp:simplePos x="0" y="0"/>
            <wp:positionH relativeFrom="column">
              <wp:posOffset>388620</wp:posOffset>
            </wp:positionH>
            <wp:positionV relativeFrom="paragraph">
              <wp:posOffset>408940</wp:posOffset>
            </wp:positionV>
            <wp:extent cx="5349875" cy="2850515"/>
            <wp:effectExtent l="0" t="0" r="3175" b="6985"/>
            <wp:wrapTopAndBottom/>
            <wp:docPr id="1380838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8584"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9875" cy="2850515"/>
                    </a:xfrm>
                    <a:prstGeom prst="rect">
                      <a:avLst/>
                    </a:prstGeom>
                  </pic:spPr>
                </pic:pic>
              </a:graphicData>
            </a:graphic>
            <wp14:sizeRelH relativeFrom="page">
              <wp14:pctWidth>0</wp14:pctWidth>
            </wp14:sizeRelH>
            <wp14:sizeRelV relativeFrom="page">
              <wp14:pctHeight>0</wp14:pctHeight>
            </wp14:sizeRelV>
          </wp:anchor>
        </w:drawing>
      </w:r>
      <w:r w:rsidRPr="00A173C9">
        <w:rPr>
          <w:rFonts w:ascii="Times New Roman" w:hAnsi="Times New Roman" w:cs="Times New Roman"/>
          <w:i w:val="0"/>
          <w:iCs w:val="0"/>
          <w:noProof/>
          <w:color w:val="auto"/>
          <w:sz w:val="26"/>
          <w:szCs w:val="26"/>
          <w:lang w:val="en-US"/>
        </w:rPr>
        <mc:AlternateContent>
          <mc:Choice Requires="wps">
            <w:drawing>
              <wp:anchor distT="0" distB="0" distL="114300" distR="114300" simplePos="0" relativeHeight="250957824" behindDoc="0" locked="0" layoutInCell="1" allowOverlap="1" wp14:anchorId="452D44B1" wp14:editId="74B11C3B">
                <wp:simplePos x="0" y="0"/>
                <wp:positionH relativeFrom="column">
                  <wp:posOffset>0</wp:posOffset>
                </wp:positionH>
                <wp:positionV relativeFrom="paragraph">
                  <wp:posOffset>3316605</wp:posOffset>
                </wp:positionV>
                <wp:extent cx="5602605" cy="635"/>
                <wp:effectExtent l="0" t="0" r="0" b="0"/>
                <wp:wrapTopAndBottom/>
                <wp:docPr id="1633769790" name="Text Box 1"/>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wps:spPr>
                      <wps:txbx>
                        <w:txbxContent>
                          <w:p w14:paraId="2922CCC6" w14:textId="2550F8D1" w:rsidR="000C5451" w:rsidRPr="002450F5" w:rsidRDefault="000C5451" w:rsidP="000C5451">
                            <w:pPr>
                              <w:pStyle w:val="Caption"/>
                              <w:jc w:val="center"/>
                              <w:rPr>
                                <w:color w:val="auto"/>
                                <w:sz w:val="26"/>
                                <w:szCs w:val="26"/>
                              </w:rPr>
                            </w:pPr>
                            <w:bookmarkStart w:id="233" w:name="_Toc215707832"/>
                            <w:bookmarkStart w:id="234" w:name="_Toc215717720"/>
                            <w:bookmarkStart w:id="235" w:name="_Toc215720827"/>
                            <w:bookmarkStart w:id="236" w:name="_Toc215950101"/>
                            <w:r w:rsidRPr="00A36E46">
                              <w:rPr>
                                <w:color w:val="auto"/>
                                <w:sz w:val="26"/>
                                <w:szCs w:val="26"/>
                              </w:rPr>
                              <w:t>Hình</w:t>
                            </w:r>
                            <w:r w:rsidR="00450537">
                              <w:rPr>
                                <w:color w:val="auto"/>
                                <w:sz w:val="26"/>
                                <w:szCs w:val="26"/>
                              </w:rPr>
                              <w:t xml:space="preserve"> </w:t>
                            </w:r>
                            <w:r w:rsidRPr="00A36E46">
                              <w:rPr>
                                <w:color w:val="auto"/>
                                <w:sz w:val="26"/>
                                <w:szCs w:val="26"/>
                              </w:rPr>
                              <w:fldChar w:fldCharType="begin"/>
                            </w:r>
                            <w:r w:rsidRPr="00A36E46">
                              <w:rPr>
                                <w:color w:val="auto"/>
                                <w:sz w:val="26"/>
                                <w:szCs w:val="26"/>
                              </w:rPr>
                              <w:instrText xml:space="preserve"> SEQ Hình \* ARABIC </w:instrText>
                            </w:r>
                            <w:r w:rsidRPr="00A36E46">
                              <w:rPr>
                                <w:color w:val="auto"/>
                                <w:sz w:val="26"/>
                                <w:szCs w:val="26"/>
                              </w:rPr>
                              <w:fldChar w:fldCharType="separate"/>
                            </w:r>
                            <w:r w:rsidR="000E28BA">
                              <w:rPr>
                                <w:noProof/>
                                <w:color w:val="auto"/>
                                <w:sz w:val="26"/>
                                <w:szCs w:val="26"/>
                              </w:rPr>
                              <w:t>42</w:t>
                            </w:r>
                            <w:r w:rsidRPr="00A36E46">
                              <w:rPr>
                                <w:color w:val="auto"/>
                                <w:sz w:val="26"/>
                                <w:szCs w:val="26"/>
                              </w:rPr>
                              <w:fldChar w:fldCharType="end"/>
                            </w:r>
                            <w:r w:rsidRPr="00A36E46">
                              <w:rPr>
                                <w:color w:val="auto"/>
                                <w:sz w:val="26"/>
                                <w:szCs w:val="26"/>
                              </w:rPr>
                              <w:t>: Giao diện quản lý điểm số</w:t>
                            </w:r>
                            <w:bookmarkEnd w:id="233"/>
                            <w:bookmarkEnd w:id="234"/>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D44B1" id="_x0000_s1066" type="#_x0000_t202" style="position:absolute;left:0;text-align:left;margin-left:0;margin-top:261.15pt;width:441.15pt;height:.05pt;z-index:25095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" stroked="f">
                <v:textbox style="mso-fit-shape-to-text:t" inset="0,0,0,0">
                  <w:txbxContent>
                    <w:p w14:paraId="2922CCC6" w14:textId="2550F8D1" w:rsidR="000C5451" w:rsidRPr="002450F5" w:rsidRDefault="000C5451" w:rsidP="000C5451">
                      <w:pPr>
                        <w:pStyle w:val="Caption"/>
                        <w:jc w:val="center"/>
                        <w:rPr>
                          <w:color w:val="auto"/>
                          <w:sz w:val="26"/>
                          <w:szCs w:val="26"/>
                        </w:rPr>
                      </w:pPr>
                      <w:bookmarkStart w:id="237" w:name="_Toc215707832"/>
                      <w:bookmarkStart w:id="238" w:name="_Toc215717720"/>
                      <w:bookmarkStart w:id="239" w:name="_Toc215720827"/>
                      <w:bookmarkStart w:id="240" w:name="_Toc215950101"/>
                      <w:r w:rsidRPr="00A36E46">
                        <w:rPr>
                          <w:color w:val="auto"/>
                          <w:sz w:val="26"/>
                          <w:szCs w:val="26"/>
                        </w:rPr>
                        <w:t>Hình</w:t>
                      </w:r>
                      <w:r w:rsidR="00450537">
                        <w:rPr>
                          <w:color w:val="auto"/>
                          <w:sz w:val="26"/>
                          <w:szCs w:val="26"/>
                        </w:rPr>
                        <w:t xml:space="preserve"> </w:t>
                      </w:r>
                      <w:r w:rsidRPr="00A36E46">
                        <w:rPr>
                          <w:color w:val="auto"/>
                          <w:sz w:val="26"/>
                          <w:szCs w:val="26"/>
                        </w:rPr>
                        <w:fldChar w:fldCharType="begin"/>
                      </w:r>
                      <w:r w:rsidRPr="00A36E46">
                        <w:rPr>
                          <w:color w:val="auto"/>
                          <w:sz w:val="26"/>
                          <w:szCs w:val="26"/>
                        </w:rPr>
                        <w:instrText xml:space="preserve"> SEQ Hình \* ARABIC </w:instrText>
                      </w:r>
                      <w:r w:rsidRPr="00A36E46">
                        <w:rPr>
                          <w:color w:val="auto"/>
                          <w:sz w:val="26"/>
                          <w:szCs w:val="26"/>
                        </w:rPr>
                        <w:fldChar w:fldCharType="separate"/>
                      </w:r>
                      <w:r w:rsidR="000E28BA">
                        <w:rPr>
                          <w:noProof/>
                          <w:color w:val="auto"/>
                          <w:sz w:val="26"/>
                          <w:szCs w:val="26"/>
                        </w:rPr>
                        <w:t>42</w:t>
                      </w:r>
                      <w:r w:rsidRPr="00A36E46">
                        <w:rPr>
                          <w:color w:val="auto"/>
                          <w:sz w:val="26"/>
                          <w:szCs w:val="26"/>
                        </w:rPr>
                        <w:fldChar w:fldCharType="end"/>
                      </w:r>
                      <w:r w:rsidRPr="00A36E46">
                        <w:rPr>
                          <w:color w:val="auto"/>
                          <w:sz w:val="26"/>
                          <w:szCs w:val="26"/>
                        </w:rPr>
                        <w:t>: Giao diện quản lý điểm số</w:t>
                      </w:r>
                      <w:bookmarkEnd w:id="237"/>
                      <w:bookmarkEnd w:id="238"/>
                      <w:bookmarkEnd w:id="239"/>
                      <w:bookmarkEnd w:id="240"/>
                    </w:p>
                  </w:txbxContent>
                </v:textbox>
                <w10:wrap type="topAndBottom"/>
              </v:shape>
            </w:pict>
          </mc:Fallback>
        </mc:AlternateContent>
      </w:r>
      <w:r w:rsidR="00BA6BB6" w:rsidRPr="00A173C9">
        <w:rPr>
          <w:rFonts w:ascii="Times New Roman" w:hAnsi="Times New Roman" w:cs="Times New Roman"/>
          <w:b/>
          <w:bCs/>
          <w:i w:val="0"/>
          <w:iCs w:val="0"/>
          <w:color w:val="auto"/>
          <w:sz w:val="26"/>
          <w:szCs w:val="26"/>
          <w:lang w:val="en-US"/>
        </w:rPr>
        <w:t>5.1.3.4</w:t>
      </w:r>
      <w:r w:rsidR="00A173C9">
        <w:rPr>
          <w:rFonts w:ascii="Times New Roman" w:hAnsi="Times New Roman" w:cs="Times New Roman"/>
          <w:b/>
          <w:bCs/>
          <w:color w:val="auto"/>
          <w:sz w:val="26"/>
          <w:szCs w:val="26"/>
          <w:lang w:val="en-US"/>
        </w:rPr>
        <w:t xml:space="preserve"> </w:t>
      </w:r>
      <w:r w:rsidRPr="004540B9">
        <w:rPr>
          <w:rFonts w:ascii="Times New Roman" w:hAnsi="Times New Roman" w:cs="Times New Roman"/>
          <w:b/>
          <w:bCs/>
          <w:i w:val="0"/>
          <w:iCs w:val="0"/>
          <w:color w:val="auto"/>
          <w:sz w:val="26"/>
          <w:szCs w:val="26"/>
          <w:lang w:val="en-US"/>
        </w:rPr>
        <w:t xml:space="preserve">Giao diện quản lý điểm số của sinh viên </w:t>
      </w:r>
    </w:p>
    <w:p w14:paraId="2AE66C86" w14:textId="77777777" w:rsidR="000C5451" w:rsidRPr="004540B9" w:rsidRDefault="000C5451"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Giảng viên thực hiện chọn lớp để xem quản lý điểm số của lớp đó</w:t>
      </w:r>
    </w:p>
    <w:p w14:paraId="64DE1D68" w14:textId="1AF5A7FC" w:rsidR="000C5451" w:rsidRPr="004540B9" w:rsidRDefault="00450537"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548672" behindDoc="0" locked="0" layoutInCell="1" allowOverlap="1" wp14:anchorId="4994ECC8" wp14:editId="5DE40975">
            <wp:simplePos x="0" y="0"/>
            <wp:positionH relativeFrom="column">
              <wp:posOffset>4039235</wp:posOffset>
            </wp:positionH>
            <wp:positionV relativeFrom="paragraph">
              <wp:posOffset>332267</wp:posOffset>
            </wp:positionV>
            <wp:extent cx="271780" cy="263525"/>
            <wp:effectExtent l="0" t="0" r="0" b="3175"/>
            <wp:wrapNone/>
            <wp:docPr id="208766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3263" name=""/>
                    <pic:cNvPicPr/>
                  </pic:nvPicPr>
                  <pic:blipFill>
                    <a:blip r:embed="rId69">
                      <a:extLst>
                        <a:ext uri="{28A0092B-C50C-407E-A947-70E740481C1C}">
                          <a14:useLocalDpi xmlns:a14="http://schemas.microsoft.com/office/drawing/2010/main" val="0"/>
                        </a:ext>
                      </a:extLst>
                    </a:blip>
                    <a:stretch>
                      <a:fillRect/>
                    </a:stretch>
                  </pic:blipFill>
                  <pic:spPr>
                    <a:xfrm>
                      <a:off x="0" y="0"/>
                      <a:ext cx="271780" cy="26352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 xml:space="preserve">Giảng viên nhấn “Xuất báo cáo” để thực hiện xuất bảng điểm </w:t>
      </w:r>
    </w:p>
    <w:p w14:paraId="381AF89F" w14:textId="01731DB0" w:rsidR="000C5451" w:rsidRPr="004540B9" w:rsidRDefault="000C5451"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Đối với mỗi học sinh có thể sửa điểm số và nhấn</w:t>
      </w:r>
      <w:r w:rsidR="00450537" w:rsidRPr="004540B9">
        <w:rPr>
          <w:rFonts w:ascii="Times New Roman" w:hAnsi="Times New Roman" w:cs="Times New Roman"/>
          <w:sz w:val="26"/>
          <w:szCs w:val="26"/>
          <w:lang w:val="en-US"/>
        </w:rPr>
        <w:t xml:space="preserve">        </w:t>
      </w:r>
      <w:r w:rsidRPr="004540B9">
        <w:rPr>
          <w:rFonts w:ascii="Times New Roman" w:hAnsi="Times New Roman" w:cs="Times New Roman"/>
          <w:sz w:val="26"/>
          <w:szCs w:val="26"/>
          <w:lang w:val="en-US"/>
        </w:rPr>
        <w:t xml:space="preserve"> để lưu thay đổi hoặc nhấn “</w:t>
      </w:r>
      <w:r w:rsidRPr="004540B9">
        <w:rPr>
          <w:rFonts w:ascii="Times New Roman" w:hAnsi="Times New Roman" w:cs="Times New Roman"/>
          <w:b/>
          <w:bCs/>
          <w:sz w:val="26"/>
          <w:szCs w:val="26"/>
          <w:lang w:val="en-US"/>
        </w:rPr>
        <w:t>Lưu tất cả</w:t>
      </w:r>
      <w:r w:rsidRPr="004540B9">
        <w:rPr>
          <w:rFonts w:ascii="Times New Roman" w:hAnsi="Times New Roman" w:cs="Times New Roman"/>
          <w:sz w:val="26"/>
          <w:szCs w:val="26"/>
          <w:lang w:val="en-US"/>
        </w:rPr>
        <w:t>” để lưu tất cả đối với tất cả các sinh viên khác</w:t>
      </w:r>
    </w:p>
    <w:p w14:paraId="7DC0BD6E" w14:textId="77777777" w:rsidR="000C5451" w:rsidRPr="004540B9" w:rsidRDefault="000C5451"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Giảng viên nhập thông tin vào ô tìm kiếm để tìm kiếm sinh viên</w:t>
      </w:r>
    </w:p>
    <w:p w14:paraId="663024B6" w14:textId="72D66834" w:rsidR="000C5451" w:rsidRPr="004540B9" w:rsidRDefault="000C5451" w:rsidP="00450537">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Nhấn vào các dòng đầu của các cột điểm như “Điểm chuyên cần”, “Điểm giữa kỳ”,</w:t>
      </w:r>
      <w:r w:rsidR="00A173C9">
        <w:rPr>
          <w:rFonts w:ascii="Times New Roman" w:hAnsi="Times New Roman" w:cs="Times New Roman"/>
          <w:sz w:val="26"/>
          <w:szCs w:val="26"/>
          <w:lang w:val="en-US"/>
        </w:rPr>
        <w:t xml:space="preserve"> </w:t>
      </w:r>
      <w:r w:rsidRPr="004540B9">
        <w:rPr>
          <w:rFonts w:ascii="Times New Roman" w:hAnsi="Times New Roman" w:cs="Times New Roman"/>
          <w:sz w:val="26"/>
          <w:szCs w:val="26"/>
          <w:lang w:val="en-US"/>
        </w:rPr>
        <w:t>… để thực hiện sắp xếp bảng đó theo chiều tăng hoặc giảm của điểm số.</w:t>
      </w:r>
    </w:p>
    <w:p w14:paraId="5FFD4EC7" w14:textId="77777777" w:rsidR="000C5451" w:rsidRPr="004540B9" w:rsidRDefault="000C5451" w:rsidP="000C5451">
      <w:pPr>
        <w:spacing w:line="288" w:lineRule="auto"/>
        <w:ind w:firstLine="720"/>
        <w:rPr>
          <w:rFonts w:ascii="Times New Roman" w:hAnsi="Times New Roman" w:cs="Times New Roman"/>
          <w:sz w:val="26"/>
          <w:szCs w:val="26"/>
          <w:lang w:val="en-US"/>
        </w:rPr>
      </w:pPr>
      <w:r w:rsidRPr="004540B9">
        <w:rPr>
          <w:rFonts w:ascii="Times New Roman" w:hAnsi="Times New Roman" w:cs="Times New Roman"/>
          <w:sz w:val="26"/>
          <w:szCs w:val="26"/>
          <w:lang w:val="en-US"/>
        </w:rPr>
        <w:br w:type="page"/>
      </w:r>
    </w:p>
    <w:p w14:paraId="13C42161" w14:textId="27A5CA5F" w:rsidR="000C5451" w:rsidRPr="004540B9" w:rsidRDefault="00A02863" w:rsidP="00450537">
      <w:pPr>
        <w:pStyle w:val="Heading4"/>
        <w:ind w:hanging="426"/>
        <w:rPr>
          <w:rFonts w:ascii="Times New Roman" w:hAnsi="Times New Roman" w:cs="Times New Roman"/>
          <w:b/>
          <w:bCs/>
          <w:i w:val="0"/>
          <w:iCs w:val="0"/>
          <w:color w:val="auto"/>
          <w:sz w:val="26"/>
          <w:szCs w:val="26"/>
          <w:lang w:val="en-US"/>
        </w:rPr>
      </w:pPr>
      <w:r>
        <w:rPr>
          <w:noProof/>
        </w:rPr>
        <w:lastRenderedPageBreak/>
        <mc:AlternateContent>
          <mc:Choice Requires="wps">
            <w:drawing>
              <wp:anchor distT="0" distB="0" distL="114300" distR="114300" simplePos="0" relativeHeight="252427264" behindDoc="0" locked="0" layoutInCell="1" allowOverlap="1" wp14:anchorId="3131216D" wp14:editId="7A3433A8">
                <wp:simplePos x="0" y="0"/>
                <wp:positionH relativeFrom="column">
                  <wp:posOffset>1080</wp:posOffset>
                </wp:positionH>
                <wp:positionV relativeFrom="paragraph">
                  <wp:posOffset>3387065</wp:posOffset>
                </wp:positionV>
                <wp:extent cx="5680710" cy="635"/>
                <wp:effectExtent l="0" t="0" r="0" b="0"/>
                <wp:wrapTopAndBottom/>
                <wp:docPr id="1151410365" name="Text Box 1"/>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0969529E" w14:textId="7B46FCE5" w:rsidR="00A02863" w:rsidRPr="00A02863" w:rsidRDefault="00A02863" w:rsidP="00A02863">
                            <w:pPr>
                              <w:pStyle w:val="Caption"/>
                              <w:jc w:val="center"/>
                              <w:rPr>
                                <w:noProof/>
                                <w:sz w:val="26"/>
                                <w:szCs w:val="26"/>
                              </w:rPr>
                            </w:pPr>
                            <w:bookmarkStart w:id="241" w:name="_Toc215950102"/>
                            <w:r w:rsidRPr="00A02863">
                              <w:rPr>
                                <w:sz w:val="26"/>
                                <w:szCs w:val="26"/>
                              </w:rPr>
                              <w:t xml:space="preserve">Hình </w:t>
                            </w:r>
                            <w:r w:rsidRPr="00A02863">
                              <w:rPr>
                                <w:sz w:val="26"/>
                                <w:szCs w:val="26"/>
                              </w:rPr>
                              <w:fldChar w:fldCharType="begin"/>
                            </w:r>
                            <w:r w:rsidRPr="00A02863">
                              <w:rPr>
                                <w:sz w:val="26"/>
                                <w:szCs w:val="26"/>
                              </w:rPr>
                              <w:instrText xml:space="preserve"> SEQ Hình \* ARABIC </w:instrText>
                            </w:r>
                            <w:r w:rsidRPr="00A02863">
                              <w:rPr>
                                <w:sz w:val="26"/>
                                <w:szCs w:val="26"/>
                              </w:rPr>
                              <w:fldChar w:fldCharType="separate"/>
                            </w:r>
                            <w:r w:rsidR="000E28BA">
                              <w:rPr>
                                <w:noProof/>
                                <w:sz w:val="26"/>
                                <w:szCs w:val="26"/>
                              </w:rPr>
                              <w:t>43</w:t>
                            </w:r>
                            <w:r w:rsidRPr="00A02863">
                              <w:rPr>
                                <w:sz w:val="26"/>
                                <w:szCs w:val="26"/>
                              </w:rPr>
                              <w:fldChar w:fldCharType="end"/>
                            </w:r>
                            <w:r w:rsidRPr="00A02863">
                              <w:rPr>
                                <w:sz w:val="26"/>
                                <w:szCs w:val="26"/>
                              </w:rPr>
                              <w:t>: Giao diện phân bố điểm và sinh viên cần chú ý</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1216D" id="_x0000_s1067" type="#_x0000_t202" style="position:absolute;left:0;text-align:left;margin-left:.1pt;margin-top:266.7pt;width:447.3pt;height:.05pt;z-index:25242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91GgIAAEA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c3084x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" stroked="f">
                <v:textbox style="mso-fit-shape-to-text:t" inset="0,0,0,0">
                  <w:txbxContent>
                    <w:p w14:paraId="0969529E" w14:textId="7B46FCE5" w:rsidR="00A02863" w:rsidRPr="00A02863" w:rsidRDefault="00A02863" w:rsidP="00A02863">
                      <w:pPr>
                        <w:pStyle w:val="Caption"/>
                        <w:jc w:val="center"/>
                        <w:rPr>
                          <w:noProof/>
                          <w:sz w:val="26"/>
                          <w:szCs w:val="26"/>
                        </w:rPr>
                      </w:pPr>
                      <w:bookmarkStart w:id="242" w:name="_Toc215950102"/>
                      <w:r w:rsidRPr="00A02863">
                        <w:rPr>
                          <w:sz w:val="26"/>
                          <w:szCs w:val="26"/>
                        </w:rPr>
                        <w:t xml:space="preserve">Hình </w:t>
                      </w:r>
                      <w:r w:rsidRPr="00A02863">
                        <w:rPr>
                          <w:sz w:val="26"/>
                          <w:szCs w:val="26"/>
                        </w:rPr>
                        <w:fldChar w:fldCharType="begin"/>
                      </w:r>
                      <w:r w:rsidRPr="00A02863">
                        <w:rPr>
                          <w:sz w:val="26"/>
                          <w:szCs w:val="26"/>
                        </w:rPr>
                        <w:instrText xml:space="preserve"> SEQ Hình \* ARABIC </w:instrText>
                      </w:r>
                      <w:r w:rsidRPr="00A02863">
                        <w:rPr>
                          <w:sz w:val="26"/>
                          <w:szCs w:val="26"/>
                        </w:rPr>
                        <w:fldChar w:fldCharType="separate"/>
                      </w:r>
                      <w:r w:rsidR="000E28BA">
                        <w:rPr>
                          <w:noProof/>
                          <w:sz w:val="26"/>
                          <w:szCs w:val="26"/>
                        </w:rPr>
                        <w:t>43</w:t>
                      </w:r>
                      <w:r w:rsidRPr="00A02863">
                        <w:rPr>
                          <w:sz w:val="26"/>
                          <w:szCs w:val="26"/>
                        </w:rPr>
                        <w:fldChar w:fldCharType="end"/>
                      </w:r>
                      <w:r w:rsidRPr="00A02863">
                        <w:rPr>
                          <w:sz w:val="26"/>
                          <w:szCs w:val="26"/>
                        </w:rPr>
                        <w:t>: Giao diện phân bố điểm và sinh viên cần chú ý</w:t>
                      </w:r>
                      <w:bookmarkEnd w:id="242"/>
                    </w:p>
                  </w:txbxContent>
                </v:textbox>
                <w10:wrap type="topAndBottom"/>
              </v:shape>
            </w:pict>
          </mc:Fallback>
        </mc:AlternateContent>
      </w:r>
      <w:r w:rsidR="000C5451" w:rsidRPr="004540B9">
        <w:rPr>
          <w:rFonts w:ascii="Times New Roman" w:hAnsi="Times New Roman" w:cs="Times New Roman"/>
          <w:i w:val="0"/>
          <w:iCs w:val="0"/>
          <w:noProof/>
          <w:color w:val="auto"/>
          <w:sz w:val="26"/>
          <w:szCs w:val="26"/>
          <w:lang w:val="en-US"/>
        </w:rPr>
        <w:drawing>
          <wp:anchor distT="0" distB="0" distL="114300" distR="114300" simplePos="0" relativeHeight="250995712" behindDoc="0" locked="0" layoutInCell="1" allowOverlap="1" wp14:anchorId="5650A460" wp14:editId="680C49DE">
            <wp:simplePos x="0" y="0"/>
            <wp:positionH relativeFrom="column">
              <wp:posOffset>48260</wp:posOffset>
            </wp:positionH>
            <wp:positionV relativeFrom="paragraph">
              <wp:posOffset>388620</wp:posOffset>
            </wp:positionV>
            <wp:extent cx="5680710" cy="2846705"/>
            <wp:effectExtent l="0" t="0" r="0" b="0"/>
            <wp:wrapTopAndBottom/>
            <wp:docPr id="164881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3266"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80710" cy="2846705"/>
                    </a:xfrm>
                    <a:prstGeom prst="rect">
                      <a:avLst/>
                    </a:prstGeom>
                  </pic:spPr>
                </pic:pic>
              </a:graphicData>
            </a:graphic>
            <wp14:sizeRelH relativeFrom="margin">
              <wp14:pctWidth>0</wp14:pctWidth>
            </wp14:sizeRelH>
            <wp14:sizeRelV relativeFrom="margin">
              <wp14:pctHeight>0</wp14:pctHeight>
            </wp14:sizeRelV>
          </wp:anchor>
        </w:drawing>
      </w:r>
      <w:r w:rsidR="00BA6BB6" w:rsidRPr="004540B9">
        <w:rPr>
          <w:rFonts w:ascii="Times New Roman" w:hAnsi="Times New Roman" w:cs="Times New Roman"/>
          <w:b/>
          <w:bCs/>
          <w:i w:val="0"/>
          <w:iCs w:val="0"/>
          <w:color w:val="auto"/>
          <w:sz w:val="26"/>
          <w:szCs w:val="26"/>
          <w:lang w:val="en-US"/>
        </w:rPr>
        <w:t>5.1.3.5</w:t>
      </w:r>
      <w:r w:rsidR="00A173C9">
        <w:rPr>
          <w:rFonts w:ascii="Times New Roman" w:hAnsi="Times New Roman" w:cs="Times New Roman"/>
          <w:b/>
          <w:bCs/>
          <w:i w:val="0"/>
          <w:iCs w:val="0"/>
          <w:color w:val="auto"/>
          <w:sz w:val="26"/>
          <w:szCs w:val="26"/>
          <w:lang w:val="en-US"/>
        </w:rPr>
        <w:t xml:space="preserve"> </w:t>
      </w:r>
      <w:r w:rsidR="000C5451" w:rsidRPr="004540B9">
        <w:rPr>
          <w:rFonts w:ascii="Times New Roman" w:hAnsi="Times New Roman" w:cs="Times New Roman"/>
          <w:b/>
          <w:bCs/>
          <w:i w:val="0"/>
          <w:iCs w:val="0"/>
          <w:color w:val="auto"/>
          <w:sz w:val="26"/>
          <w:szCs w:val="26"/>
          <w:lang w:val="en-US"/>
        </w:rPr>
        <w:t>Giao diện xem phân bố điểm và danh sách sinh viên cần chú ý</w:t>
      </w:r>
    </w:p>
    <w:p w14:paraId="66414E18" w14:textId="560163CD" w:rsidR="000C5451" w:rsidRPr="004540B9" w:rsidRDefault="000C5451" w:rsidP="00450537">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Giảng viên thực hiện chọn phân loại điểm ở sinh viên cần chú ý để xem danh sách sinh có điểm chưa được cao, cần chú ý</w:t>
      </w:r>
    </w:p>
    <w:p w14:paraId="5D26BB1C" w14:textId="08DB9EBA" w:rsidR="00CC629E" w:rsidRPr="004540B9" w:rsidRDefault="00BA6BB6" w:rsidP="005D4678">
      <w:pPr>
        <w:pStyle w:val="Heading4"/>
        <w:ind w:hanging="426"/>
        <w:rPr>
          <w:ins w:id="243" w:author="{75209CB7-857A-4FD9-97DD-8FE96A9F0142}" w:date="2025-12-04T09:28:00Z" w16du:dateUtc="2025-12-04T02:28:00Z"/>
          <w:rFonts w:ascii="Times New Roman" w:hAnsi="Times New Roman" w:cs="Times New Roman"/>
          <w:b/>
          <w:bCs/>
          <w:i w:val="0"/>
          <w:iCs w:val="0"/>
          <w:color w:val="auto"/>
          <w:sz w:val="26"/>
          <w:szCs w:val="26"/>
          <w:lang w:val="en-US"/>
        </w:rPr>
      </w:pPr>
      <w:r w:rsidRPr="004540B9">
        <w:rPr>
          <w:rFonts w:ascii="Times New Roman" w:hAnsi="Times New Roman" w:cs="Times New Roman"/>
          <w:b/>
          <w:bCs/>
          <w:i w:val="0"/>
          <w:iCs w:val="0"/>
          <w:color w:val="auto"/>
          <w:sz w:val="26"/>
          <w:szCs w:val="26"/>
          <w:lang w:val="en-US"/>
        </w:rPr>
        <w:t>5.1.3</w:t>
      </w:r>
      <w:r w:rsidR="00D13577" w:rsidRPr="004540B9">
        <w:rPr>
          <w:rFonts w:ascii="Times New Roman" w:hAnsi="Times New Roman" w:cs="Times New Roman"/>
          <w:b/>
          <w:bCs/>
          <w:i w:val="0"/>
          <w:iCs w:val="0"/>
          <w:color w:val="auto"/>
          <w:sz w:val="26"/>
          <w:szCs w:val="26"/>
          <w:lang w:val="en-US"/>
        </w:rPr>
        <w:t>.6</w:t>
      </w:r>
      <w:r w:rsidR="000C5451" w:rsidRPr="004540B9">
        <w:rPr>
          <w:rFonts w:ascii="Times New Roman" w:hAnsi="Times New Roman" w:cs="Times New Roman"/>
          <w:b/>
          <w:bCs/>
          <w:i w:val="0"/>
          <w:iCs w:val="0"/>
          <w:color w:val="auto"/>
          <w:sz w:val="26"/>
          <w:szCs w:val="26"/>
          <w:lang w:val="en-US"/>
        </w:rPr>
        <w:t>Giao diện nhập điểm từ file CSV</w:t>
      </w:r>
    </w:p>
    <w:p w14:paraId="597E7F42" w14:textId="399E6609" w:rsidR="001418EE" w:rsidRPr="0022159B" w:rsidRDefault="002A32B8" w:rsidP="001A5DEB">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mc:AlternateContent>
          <mc:Choice Requires="wps">
            <w:drawing>
              <wp:anchor distT="0" distB="0" distL="114300" distR="114300" simplePos="0" relativeHeight="251008000" behindDoc="0" locked="0" layoutInCell="1" allowOverlap="1" wp14:anchorId="10BCAD43" wp14:editId="3B7D538E">
                <wp:simplePos x="0" y="0"/>
                <wp:positionH relativeFrom="column">
                  <wp:posOffset>69850</wp:posOffset>
                </wp:positionH>
                <wp:positionV relativeFrom="paragraph">
                  <wp:posOffset>3677920</wp:posOffset>
                </wp:positionV>
                <wp:extent cx="5731510" cy="635"/>
                <wp:effectExtent l="0" t="0" r="0" b="0"/>
                <wp:wrapTopAndBottom/>
                <wp:docPr id="7599356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07EB73" w14:textId="665EEA6F" w:rsidR="000C5451" w:rsidRPr="00EB42F1" w:rsidRDefault="000C5451" w:rsidP="000C5451">
                            <w:pPr>
                              <w:pStyle w:val="Caption"/>
                              <w:jc w:val="center"/>
                              <w:rPr>
                                <w:noProof/>
                                <w:color w:val="auto"/>
                                <w:sz w:val="26"/>
                                <w:szCs w:val="26"/>
                              </w:rPr>
                            </w:pPr>
                            <w:bookmarkStart w:id="244" w:name="_Toc215950103"/>
                            <w:r w:rsidRPr="00EB42F1">
                              <w:rPr>
                                <w:color w:val="auto"/>
                                <w:sz w:val="26"/>
                                <w:szCs w:val="26"/>
                              </w:rPr>
                              <w:t>Hình</w:t>
                            </w:r>
                            <w:r w:rsidR="001A5DEB">
                              <w:rPr>
                                <w:color w:val="auto"/>
                                <w:sz w:val="26"/>
                                <w:szCs w:val="26"/>
                              </w:rPr>
                              <w:t xml:space="preserve"> </w:t>
                            </w:r>
                            <w:r w:rsidRPr="00EB42F1">
                              <w:rPr>
                                <w:color w:val="auto"/>
                                <w:sz w:val="26"/>
                                <w:szCs w:val="26"/>
                              </w:rPr>
                              <w:t xml:space="preserve"> </w:t>
                            </w:r>
                            <w:r w:rsidRPr="00EB42F1">
                              <w:rPr>
                                <w:color w:val="auto"/>
                                <w:sz w:val="26"/>
                                <w:szCs w:val="26"/>
                              </w:rPr>
                              <w:fldChar w:fldCharType="begin"/>
                            </w:r>
                            <w:r w:rsidRPr="00EB42F1">
                              <w:rPr>
                                <w:color w:val="auto"/>
                                <w:sz w:val="26"/>
                                <w:szCs w:val="26"/>
                              </w:rPr>
                              <w:instrText xml:space="preserve"> SEQ Hình \* ARABIC </w:instrText>
                            </w:r>
                            <w:r w:rsidRPr="00EB42F1">
                              <w:rPr>
                                <w:color w:val="auto"/>
                                <w:sz w:val="26"/>
                                <w:szCs w:val="26"/>
                              </w:rPr>
                              <w:fldChar w:fldCharType="separate"/>
                            </w:r>
                            <w:r w:rsidR="000E28BA">
                              <w:rPr>
                                <w:noProof/>
                                <w:color w:val="auto"/>
                                <w:sz w:val="26"/>
                                <w:szCs w:val="26"/>
                              </w:rPr>
                              <w:t>44</w:t>
                            </w:r>
                            <w:r w:rsidRPr="00EB42F1">
                              <w:rPr>
                                <w:color w:val="auto"/>
                                <w:sz w:val="26"/>
                                <w:szCs w:val="26"/>
                              </w:rPr>
                              <w:fldChar w:fldCharType="end"/>
                            </w:r>
                            <w:r w:rsidRPr="00EB42F1">
                              <w:rPr>
                                <w:color w:val="auto"/>
                                <w:sz w:val="26"/>
                                <w:szCs w:val="26"/>
                              </w:rPr>
                              <w:t>: Giao diện nhập điểm s</w:t>
                            </w:r>
                            <w:r>
                              <w:rPr>
                                <w:color w:val="auto"/>
                                <w:sz w:val="26"/>
                                <w:szCs w:val="26"/>
                              </w:rPr>
                              <w:t>ố</w:t>
                            </w:r>
                            <w:r w:rsidRPr="00EB42F1">
                              <w:rPr>
                                <w:color w:val="auto"/>
                                <w:sz w:val="26"/>
                                <w:szCs w:val="26"/>
                              </w:rPr>
                              <w:t xml:space="preserve"> từ file CSV</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CAD43" id="_x0000_s1068" type="#_x0000_t202" style="position:absolute;left:0;text-align:left;margin-left:5.5pt;margin-top:289.6pt;width:451.3pt;height:.05pt;z-index:25100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" stroked="f">
                <v:textbox style="mso-fit-shape-to-text:t" inset="0,0,0,0">
                  <w:txbxContent>
                    <w:p w14:paraId="0307EB73" w14:textId="665EEA6F" w:rsidR="000C5451" w:rsidRPr="00EB42F1" w:rsidRDefault="000C5451" w:rsidP="000C5451">
                      <w:pPr>
                        <w:pStyle w:val="Caption"/>
                        <w:jc w:val="center"/>
                        <w:rPr>
                          <w:noProof/>
                          <w:color w:val="auto"/>
                          <w:sz w:val="26"/>
                          <w:szCs w:val="26"/>
                        </w:rPr>
                      </w:pPr>
                      <w:bookmarkStart w:id="245" w:name="_Toc215950103"/>
                      <w:r w:rsidRPr="00EB42F1">
                        <w:rPr>
                          <w:color w:val="auto"/>
                          <w:sz w:val="26"/>
                          <w:szCs w:val="26"/>
                        </w:rPr>
                        <w:t>Hình</w:t>
                      </w:r>
                      <w:r w:rsidR="001A5DEB">
                        <w:rPr>
                          <w:color w:val="auto"/>
                          <w:sz w:val="26"/>
                          <w:szCs w:val="26"/>
                        </w:rPr>
                        <w:t xml:space="preserve"> </w:t>
                      </w:r>
                      <w:r w:rsidRPr="00EB42F1">
                        <w:rPr>
                          <w:color w:val="auto"/>
                          <w:sz w:val="26"/>
                          <w:szCs w:val="26"/>
                        </w:rPr>
                        <w:t xml:space="preserve"> </w:t>
                      </w:r>
                      <w:r w:rsidRPr="00EB42F1">
                        <w:rPr>
                          <w:color w:val="auto"/>
                          <w:sz w:val="26"/>
                          <w:szCs w:val="26"/>
                        </w:rPr>
                        <w:fldChar w:fldCharType="begin"/>
                      </w:r>
                      <w:r w:rsidRPr="00EB42F1">
                        <w:rPr>
                          <w:color w:val="auto"/>
                          <w:sz w:val="26"/>
                          <w:szCs w:val="26"/>
                        </w:rPr>
                        <w:instrText xml:space="preserve"> SEQ Hình \* ARABIC </w:instrText>
                      </w:r>
                      <w:r w:rsidRPr="00EB42F1">
                        <w:rPr>
                          <w:color w:val="auto"/>
                          <w:sz w:val="26"/>
                          <w:szCs w:val="26"/>
                        </w:rPr>
                        <w:fldChar w:fldCharType="separate"/>
                      </w:r>
                      <w:r w:rsidR="000E28BA">
                        <w:rPr>
                          <w:noProof/>
                          <w:color w:val="auto"/>
                          <w:sz w:val="26"/>
                          <w:szCs w:val="26"/>
                        </w:rPr>
                        <w:t>44</w:t>
                      </w:r>
                      <w:r w:rsidRPr="00EB42F1">
                        <w:rPr>
                          <w:color w:val="auto"/>
                          <w:sz w:val="26"/>
                          <w:szCs w:val="26"/>
                        </w:rPr>
                        <w:fldChar w:fldCharType="end"/>
                      </w:r>
                      <w:r w:rsidRPr="00EB42F1">
                        <w:rPr>
                          <w:color w:val="auto"/>
                          <w:sz w:val="26"/>
                          <w:szCs w:val="26"/>
                        </w:rPr>
                        <w:t>: Giao diện nhập điểm s</w:t>
                      </w:r>
                      <w:r>
                        <w:rPr>
                          <w:color w:val="auto"/>
                          <w:sz w:val="26"/>
                          <w:szCs w:val="26"/>
                        </w:rPr>
                        <w:t>ố</w:t>
                      </w:r>
                      <w:r w:rsidRPr="00EB42F1">
                        <w:rPr>
                          <w:color w:val="auto"/>
                          <w:sz w:val="26"/>
                          <w:szCs w:val="26"/>
                        </w:rPr>
                        <w:t xml:space="preserve"> từ file CSV</w:t>
                      </w:r>
                      <w:bookmarkEnd w:id="245"/>
                    </w:p>
                  </w:txbxContent>
                </v:textbox>
                <w10:wrap type="topAndBottom"/>
              </v:shape>
            </w:pict>
          </mc:Fallback>
        </mc:AlternateContent>
      </w:r>
      <w:r w:rsidR="000C5451" w:rsidRPr="004540B9">
        <w:rPr>
          <w:rFonts w:ascii="Times New Roman" w:hAnsi="Times New Roman" w:cs="Times New Roman"/>
          <w:noProof/>
          <w:sz w:val="26"/>
          <w:szCs w:val="26"/>
          <w:lang w:val="en-US"/>
        </w:rPr>
        <w:drawing>
          <wp:anchor distT="0" distB="0" distL="114300" distR="114300" simplePos="0" relativeHeight="251403264" behindDoc="0" locked="0" layoutInCell="1" allowOverlap="1" wp14:anchorId="29B00A46" wp14:editId="5AB1F3FE">
            <wp:simplePos x="0" y="0"/>
            <wp:positionH relativeFrom="column">
              <wp:posOffset>126365</wp:posOffset>
            </wp:positionH>
            <wp:positionV relativeFrom="paragraph">
              <wp:posOffset>662832</wp:posOffset>
            </wp:positionV>
            <wp:extent cx="5602605" cy="2851150"/>
            <wp:effectExtent l="0" t="0" r="0" b="6350"/>
            <wp:wrapTopAndBottom/>
            <wp:docPr id="16220486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8691" name="Picture 1" descr="A screenshot of a chat&#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02605" cy="2851150"/>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 xml:space="preserve"> Từ giao diện quản lý điểm số giảng viên nhấn vào “</w:t>
      </w:r>
      <w:r w:rsidR="000C5451" w:rsidRPr="004540B9">
        <w:rPr>
          <w:rFonts w:ascii="Times New Roman" w:hAnsi="Times New Roman" w:cs="Times New Roman"/>
          <w:b/>
          <w:bCs/>
          <w:sz w:val="26"/>
          <w:szCs w:val="26"/>
          <w:lang w:val="en-US"/>
        </w:rPr>
        <w:t>Nhập từ file</w:t>
      </w:r>
      <w:r w:rsidR="000C5451" w:rsidRPr="004540B9">
        <w:rPr>
          <w:rFonts w:ascii="Times New Roman" w:hAnsi="Times New Roman" w:cs="Times New Roman"/>
          <w:sz w:val="26"/>
          <w:szCs w:val="26"/>
          <w:lang w:val="en-US"/>
        </w:rPr>
        <w:t>” để mở giao diện thêm sinh viên từ file CSV</w:t>
      </w:r>
    </w:p>
    <w:p w14:paraId="71748B66" w14:textId="750B9C77" w:rsidR="000C5451" w:rsidRPr="004540B9" w:rsidRDefault="00D13577" w:rsidP="001A5DEB">
      <w:pPr>
        <w:pStyle w:val="Heading4"/>
        <w:rPr>
          <w:rFonts w:ascii="Times New Roman" w:hAnsi="Times New Roman" w:cs="Times New Roman"/>
          <w:b/>
          <w:bCs/>
          <w:i w:val="0"/>
          <w:iCs w:val="0"/>
          <w:color w:val="auto"/>
          <w:sz w:val="26"/>
          <w:szCs w:val="26"/>
          <w:lang w:val="en-US"/>
        </w:rPr>
      </w:pPr>
      <w:r w:rsidRPr="004540B9">
        <w:rPr>
          <w:rFonts w:ascii="Times New Roman" w:hAnsi="Times New Roman" w:cs="Times New Roman"/>
          <w:b/>
          <w:bCs/>
          <w:i w:val="0"/>
          <w:iCs w:val="0"/>
          <w:color w:val="auto"/>
          <w:sz w:val="26"/>
          <w:szCs w:val="26"/>
          <w:lang w:val="en-US"/>
        </w:rPr>
        <w:lastRenderedPageBreak/>
        <w:t>5.1.3.7</w:t>
      </w:r>
      <w:r w:rsidR="000C5451" w:rsidRPr="004540B9">
        <w:rPr>
          <w:rFonts w:ascii="Times New Roman" w:hAnsi="Times New Roman" w:cs="Times New Roman"/>
          <w:b/>
          <w:bCs/>
          <w:i w:val="0"/>
          <w:iCs w:val="0"/>
          <w:color w:val="auto"/>
          <w:sz w:val="26"/>
          <w:szCs w:val="26"/>
          <w:lang w:val="en-US"/>
        </w:rPr>
        <w:t xml:space="preserve">Giao diện nhập điểm hàng loạt </w:t>
      </w:r>
    </w:p>
    <w:p w14:paraId="7A7047DD" w14:textId="4080001E" w:rsidR="000C5451" w:rsidRPr="0022159B" w:rsidRDefault="005D4678" w:rsidP="0022159B">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2323840" behindDoc="0" locked="0" layoutInCell="1" allowOverlap="1" wp14:anchorId="54A7699D" wp14:editId="4152A4F3">
            <wp:simplePos x="0" y="0"/>
            <wp:positionH relativeFrom="column">
              <wp:posOffset>638175</wp:posOffset>
            </wp:positionH>
            <wp:positionV relativeFrom="paragraph">
              <wp:posOffset>641985</wp:posOffset>
            </wp:positionV>
            <wp:extent cx="4810125" cy="2456180"/>
            <wp:effectExtent l="0" t="0" r="9525" b="1270"/>
            <wp:wrapTopAndBottom/>
            <wp:docPr id="537458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8858" name="Picture 1"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10125" cy="2456180"/>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Từ giao diện quản lý điểm số giảng viên nhấn vào “</w:t>
      </w:r>
      <w:r w:rsidR="000C5451" w:rsidRPr="004540B9">
        <w:rPr>
          <w:rFonts w:ascii="Times New Roman" w:hAnsi="Times New Roman" w:cs="Times New Roman"/>
          <w:b/>
          <w:bCs/>
          <w:sz w:val="26"/>
          <w:szCs w:val="26"/>
          <w:lang w:val="en-US"/>
        </w:rPr>
        <w:t>Nhập hàng loạt</w:t>
      </w:r>
      <w:r w:rsidR="000C5451" w:rsidRPr="004540B9">
        <w:rPr>
          <w:rFonts w:ascii="Times New Roman" w:hAnsi="Times New Roman" w:cs="Times New Roman"/>
          <w:sz w:val="26"/>
          <w:szCs w:val="26"/>
          <w:lang w:val="en-US"/>
        </w:rPr>
        <w:t>” để mở giao diện thêm sinh viên hàng loạt</w:t>
      </w:r>
    </w:p>
    <w:p w14:paraId="4081D555" w14:textId="08E53434" w:rsidR="000C5451" w:rsidRPr="004540B9" w:rsidRDefault="000C5451" w:rsidP="0022159B">
      <w:pPr>
        <w:spacing w:line="288" w:lineRule="auto"/>
        <w:ind w:firstLine="720"/>
        <w:jc w:val="center"/>
        <w:rPr>
          <w:rFonts w:ascii="Times New Roman" w:hAnsi="Times New Roman" w:cs="Times New Roman"/>
          <w:b/>
          <w:bCs/>
          <w:i/>
          <w:iCs/>
          <w:sz w:val="26"/>
          <w:szCs w:val="26"/>
          <w:lang w:val="en-US"/>
        </w:rPr>
      </w:pPr>
      <w:bookmarkStart w:id="246" w:name="_Toc215707835"/>
      <w:bookmarkStart w:id="247" w:name="_Toc215950104"/>
      <w:r w:rsidRPr="004540B9">
        <w:rPr>
          <w:rFonts w:ascii="Times New Roman" w:hAnsi="Times New Roman" w:cs="Times New Roman"/>
          <w:i/>
          <w:iCs/>
          <w:sz w:val="26"/>
          <w:szCs w:val="26"/>
          <w:lang w:val="en-US"/>
        </w:rPr>
        <w:t xml:space="preserve">Hình  </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000E28BA">
        <w:rPr>
          <w:rFonts w:ascii="Times New Roman" w:hAnsi="Times New Roman" w:cs="Times New Roman"/>
          <w:i/>
          <w:iCs/>
          <w:noProof/>
          <w:sz w:val="26"/>
          <w:szCs w:val="26"/>
          <w:lang w:val="en-US"/>
        </w:rPr>
        <w:t>45</w:t>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nhập điểm hàng loạt</w:t>
      </w:r>
      <w:bookmarkEnd w:id="246"/>
      <w:bookmarkEnd w:id="247"/>
    </w:p>
    <w:p w14:paraId="59FFDD86" w14:textId="347676C5" w:rsidR="002F7DAD" w:rsidRPr="002F7DAD" w:rsidRDefault="002F7DAD" w:rsidP="002F7DAD">
      <w:pPr>
        <w:pStyle w:val="Heading4"/>
        <w:ind w:hanging="426"/>
        <w:rPr>
          <w:rFonts w:ascii="Times New Roman" w:hAnsi="Times New Roman" w:cs="Times New Roman"/>
          <w:b/>
          <w:bCs/>
          <w:i w:val="0"/>
          <w:iCs w:val="0"/>
          <w:color w:val="auto"/>
          <w:sz w:val="26"/>
          <w:szCs w:val="26"/>
          <w:lang w:val="en-US"/>
        </w:rPr>
      </w:pPr>
      <w:r w:rsidRPr="002F7DAD">
        <w:rPr>
          <w:rFonts w:ascii="Times New Roman" w:hAnsi="Times New Roman" w:cs="Times New Roman"/>
          <w:i w:val="0"/>
          <w:iCs w:val="0"/>
          <w:noProof/>
          <w:color w:val="auto"/>
          <w:sz w:val="26"/>
          <w:szCs w:val="26"/>
          <w:lang w:val="en-US"/>
        </w:rPr>
        <w:drawing>
          <wp:anchor distT="0" distB="0" distL="114300" distR="114300" simplePos="0" relativeHeight="252336128" behindDoc="0" locked="0" layoutInCell="1" allowOverlap="1" wp14:anchorId="4856091C" wp14:editId="7874B884">
            <wp:simplePos x="0" y="0"/>
            <wp:positionH relativeFrom="column">
              <wp:posOffset>400050</wp:posOffset>
            </wp:positionH>
            <wp:positionV relativeFrom="paragraph">
              <wp:posOffset>341630</wp:posOffset>
            </wp:positionV>
            <wp:extent cx="5391150" cy="2413000"/>
            <wp:effectExtent l="0" t="0" r="0" b="6350"/>
            <wp:wrapTopAndBottom/>
            <wp:docPr id="159902029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0295" name="Picture 1" descr="A screenshot of a calenda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1150" cy="2413000"/>
                    </a:xfrm>
                    <a:prstGeom prst="rect">
                      <a:avLst/>
                    </a:prstGeom>
                  </pic:spPr>
                </pic:pic>
              </a:graphicData>
            </a:graphic>
            <wp14:sizeRelH relativeFrom="margin">
              <wp14:pctWidth>0</wp14:pctWidth>
            </wp14:sizeRelH>
            <wp14:sizeRelV relativeFrom="margin">
              <wp14:pctHeight>0</wp14:pctHeight>
            </wp14:sizeRelV>
          </wp:anchor>
        </w:drawing>
      </w:r>
      <w:r w:rsidR="00D13577" w:rsidRPr="002F7DAD">
        <w:rPr>
          <w:rFonts w:ascii="Times New Roman" w:hAnsi="Times New Roman" w:cs="Times New Roman"/>
          <w:b/>
          <w:bCs/>
          <w:i w:val="0"/>
          <w:iCs w:val="0"/>
          <w:color w:val="auto"/>
          <w:sz w:val="26"/>
          <w:szCs w:val="26"/>
          <w:lang w:val="en-US"/>
        </w:rPr>
        <w:t>5.1.3.8</w:t>
      </w:r>
      <w:r>
        <w:rPr>
          <w:rFonts w:ascii="Times New Roman" w:hAnsi="Times New Roman" w:cs="Times New Roman"/>
          <w:b/>
          <w:bCs/>
          <w:i w:val="0"/>
          <w:iCs w:val="0"/>
          <w:color w:val="auto"/>
          <w:sz w:val="26"/>
          <w:szCs w:val="26"/>
          <w:lang w:val="en-US"/>
        </w:rPr>
        <w:t xml:space="preserve"> </w:t>
      </w:r>
      <w:r w:rsidR="000C5451" w:rsidRPr="002F7DAD">
        <w:rPr>
          <w:rFonts w:ascii="Times New Roman" w:hAnsi="Times New Roman" w:cs="Times New Roman"/>
          <w:b/>
          <w:bCs/>
          <w:i w:val="0"/>
          <w:iCs w:val="0"/>
          <w:color w:val="auto"/>
          <w:sz w:val="26"/>
          <w:szCs w:val="26"/>
          <w:lang w:val="en-US"/>
        </w:rPr>
        <w:t xml:space="preserve">Giao diện Lịch dạy </w:t>
      </w:r>
    </w:p>
    <w:p w14:paraId="4A840047" w14:textId="09DFAA45" w:rsidR="000C5451" w:rsidRPr="004540B9" w:rsidRDefault="000C5451" w:rsidP="0022159B">
      <w:pPr>
        <w:spacing w:line="288" w:lineRule="auto"/>
        <w:ind w:firstLine="720"/>
        <w:jc w:val="center"/>
        <w:rPr>
          <w:rFonts w:ascii="Times New Roman" w:hAnsi="Times New Roman" w:cs="Times New Roman"/>
          <w:i/>
          <w:iCs/>
          <w:sz w:val="26"/>
          <w:szCs w:val="26"/>
          <w:lang w:val="en-US"/>
        </w:rPr>
      </w:pPr>
      <w:bookmarkStart w:id="248" w:name="_Toc215707836"/>
      <w:bookmarkStart w:id="249" w:name="_Toc215950105"/>
      <w:r w:rsidRPr="004540B9">
        <w:rPr>
          <w:rFonts w:ascii="Times New Roman" w:hAnsi="Times New Roman" w:cs="Times New Roman"/>
          <w:i/>
          <w:iCs/>
          <w:sz w:val="26"/>
          <w:szCs w:val="26"/>
          <w:lang w:val="en-US"/>
        </w:rPr>
        <w:t xml:space="preserve">Hình </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000E28BA">
        <w:rPr>
          <w:rFonts w:ascii="Times New Roman" w:hAnsi="Times New Roman" w:cs="Times New Roman"/>
          <w:i/>
          <w:iCs/>
          <w:noProof/>
          <w:sz w:val="26"/>
          <w:szCs w:val="26"/>
          <w:lang w:val="en-US"/>
        </w:rPr>
        <w:t>46</w:t>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lịch dạy</w:t>
      </w:r>
      <w:bookmarkEnd w:id="248"/>
      <w:bookmarkEnd w:id="249"/>
    </w:p>
    <w:p w14:paraId="450B8AE5" w14:textId="77777777" w:rsidR="000C5451" w:rsidRPr="004540B9" w:rsidRDefault="000C5451" w:rsidP="004C28DF">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Ở giao diện quản lý lịch dạy giảng viên có thể xem được hôm nào giảng viên có buổi dạy</w:t>
      </w:r>
    </w:p>
    <w:p w14:paraId="66DC4AA1" w14:textId="77777777" w:rsidR="000C5451" w:rsidRDefault="000C5451" w:rsidP="004C28DF">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Những ngày có đánh dấu màu xanh dương là ngày hiện tại, xanh lá là ngày có lịch dạy, ngày màu vàng là ngày đang chọn</w:t>
      </w:r>
    </w:p>
    <w:p w14:paraId="45A90544" w14:textId="77777777" w:rsidR="0022159B" w:rsidRPr="004540B9" w:rsidRDefault="0022159B" w:rsidP="0022159B">
      <w:pPr>
        <w:spacing w:line="288" w:lineRule="auto"/>
        <w:ind w:left="1146" w:firstLine="0"/>
        <w:rPr>
          <w:rFonts w:ascii="Times New Roman" w:hAnsi="Times New Roman" w:cs="Times New Roman"/>
          <w:sz w:val="26"/>
          <w:szCs w:val="26"/>
          <w:lang w:val="en-US"/>
        </w:rPr>
      </w:pPr>
    </w:p>
    <w:p w14:paraId="15D6B3A8" w14:textId="01C2C638" w:rsidR="000C5451" w:rsidRPr="004540B9" w:rsidRDefault="00D13577" w:rsidP="001A5DEB">
      <w:pPr>
        <w:pStyle w:val="Heading4"/>
        <w:rPr>
          <w:rFonts w:ascii="Times New Roman" w:hAnsi="Times New Roman" w:cs="Times New Roman"/>
          <w:b/>
          <w:bCs/>
          <w:i w:val="0"/>
          <w:iCs w:val="0"/>
          <w:color w:val="auto"/>
          <w:sz w:val="26"/>
          <w:szCs w:val="26"/>
          <w:lang w:val="en-US"/>
        </w:rPr>
      </w:pPr>
      <w:r w:rsidRPr="004540B9">
        <w:rPr>
          <w:rFonts w:ascii="Times New Roman" w:hAnsi="Times New Roman" w:cs="Times New Roman"/>
          <w:b/>
          <w:bCs/>
          <w:i w:val="0"/>
          <w:iCs w:val="0"/>
          <w:color w:val="auto"/>
          <w:sz w:val="26"/>
          <w:szCs w:val="26"/>
          <w:lang w:val="en-US"/>
        </w:rPr>
        <w:lastRenderedPageBreak/>
        <w:t>5.1.3.</w:t>
      </w:r>
      <w:r w:rsidR="00BE7212" w:rsidRPr="004540B9">
        <w:rPr>
          <w:rFonts w:ascii="Times New Roman" w:hAnsi="Times New Roman" w:cs="Times New Roman"/>
          <w:b/>
          <w:bCs/>
          <w:i w:val="0"/>
          <w:iCs w:val="0"/>
          <w:color w:val="auto"/>
          <w:sz w:val="26"/>
          <w:szCs w:val="26"/>
          <w:lang w:val="en-US"/>
        </w:rPr>
        <w:t>9</w:t>
      </w:r>
      <w:r w:rsidR="004C28DF" w:rsidRPr="004540B9">
        <w:rPr>
          <w:rFonts w:ascii="Times New Roman" w:hAnsi="Times New Roman" w:cs="Times New Roman"/>
          <w:b/>
          <w:bCs/>
          <w:i w:val="0"/>
          <w:iCs w:val="0"/>
          <w:color w:val="auto"/>
          <w:sz w:val="26"/>
          <w:szCs w:val="26"/>
          <w:lang w:val="en-US"/>
        </w:rPr>
        <w:t xml:space="preserve"> </w:t>
      </w:r>
      <w:r w:rsidR="000C5451" w:rsidRPr="004540B9">
        <w:rPr>
          <w:rFonts w:ascii="Times New Roman" w:hAnsi="Times New Roman" w:cs="Times New Roman"/>
          <w:b/>
          <w:bCs/>
          <w:i w:val="0"/>
          <w:iCs w:val="0"/>
          <w:color w:val="auto"/>
          <w:sz w:val="26"/>
          <w:szCs w:val="26"/>
          <w:lang w:val="en-US"/>
        </w:rPr>
        <w:t>Giao diện danh sách lớp có lịch dạy và chi tiêt điểm danh</w:t>
      </w:r>
    </w:p>
    <w:p w14:paraId="68B6F644" w14:textId="2585BFF2" w:rsidR="000C5451" w:rsidRPr="004540B9" w:rsidRDefault="000C5451" w:rsidP="002F7DAD">
      <w:pPr>
        <w:numPr>
          <w:ilvl w:val="0"/>
          <w:numId w:val="3"/>
        </w:numPr>
        <w:spacing w:after="0"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Ở giao diện này giảng viên nhấn “</w:t>
      </w:r>
      <w:r w:rsidRPr="004540B9">
        <w:rPr>
          <w:rFonts w:ascii="Times New Roman" w:hAnsi="Times New Roman" w:cs="Times New Roman"/>
          <w:b/>
          <w:bCs/>
          <w:sz w:val="26"/>
          <w:szCs w:val="26"/>
          <w:lang w:val="en-US"/>
        </w:rPr>
        <w:t>Xuất báo cáo</w:t>
      </w:r>
      <w:r w:rsidRPr="004540B9">
        <w:rPr>
          <w:rFonts w:ascii="Times New Roman" w:hAnsi="Times New Roman" w:cs="Times New Roman"/>
          <w:sz w:val="26"/>
          <w:szCs w:val="26"/>
          <w:lang w:val="en-US"/>
        </w:rPr>
        <w:t>” để thực hiện xuất dữ liệu điểm danh ở lớp đó</w:t>
      </w:r>
    </w:p>
    <w:p w14:paraId="7F68A241" w14:textId="17215D3D" w:rsidR="00C04EF6" w:rsidRPr="004540B9" w:rsidRDefault="002F7DAD" w:rsidP="002F7DAD">
      <w:pPr>
        <w:numPr>
          <w:ilvl w:val="0"/>
          <w:numId w:val="3"/>
        </w:numPr>
        <w:spacing w:after="0" w:line="288" w:lineRule="auto"/>
        <w:ind w:hanging="437"/>
        <w:rPr>
          <w:rFonts w:ascii="Times New Roman" w:hAnsi="Times New Roman" w:cs="Times New Roman"/>
          <w:b/>
          <w:bCs/>
          <w:sz w:val="26"/>
          <w:szCs w:val="26"/>
          <w:lang w:val="en-US"/>
        </w:rPr>
      </w:pPr>
      <w:r w:rsidRPr="004540B9">
        <w:rPr>
          <w:noProof/>
        </w:rPr>
        <mc:AlternateContent>
          <mc:Choice Requires="wps">
            <w:drawing>
              <wp:anchor distT="0" distB="0" distL="114300" distR="114300" simplePos="0" relativeHeight="252348416" behindDoc="0" locked="0" layoutInCell="1" allowOverlap="1" wp14:anchorId="1A5FFC1B" wp14:editId="7602BB15">
                <wp:simplePos x="0" y="0"/>
                <wp:positionH relativeFrom="margin">
                  <wp:align>center</wp:align>
                </wp:positionH>
                <wp:positionV relativeFrom="paragraph">
                  <wp:posOffset>3567430</wp:posOffset>
                </wp:positionV>
                <wp:extent cx="5337175" cy="635"/>
                <wp:effectExtent l="0" t="0" r="0" b="6985"/>
                <wp:wrapTopAndBottom/>
                <wp:docPr id="56450247" name="Text Box 1"/>
                <wp:cNvGraphicFramePr/>
                <a:graphic xmlns:a="http://schemas.openxmlformats.org/drawingml/2006/main">
                  <a:graphicData uri="http://schemas.microsoft.com/office/word/2010/wordprocessingShape">
                    <wps:wsp>
                      <wps:cNvSpPr txBox="1"/>
                      <wps:spPr>
                        <a:xfrm>
                          <a:off x="0" y="0"/>
                          <a:ext cx="5337175" cy="635"/>
                        </a:xfrm>
                        <a:prstGeom prst="rect">
                          <a:avLst/>
                        </a:prstGeom>
                        <a:solidFill>
                          <a:prstClr val="white"/>
                        </a:solidFill>
                        <a:ln>
                          <a:noFill/>
                        </a:ln>
                      </wps:spPr>
                      <wps:txbx>
                        <w:txbxContent>
                          <w:p w14:paraId="6674D613" w14:textId="2D9535FB" w:rsidR="004C28DF" w:rsidRPr="002F7DAD" w:rsidRDefault="004C28DF" w:rsidP="004C28DF">
                            <w:pPr>
                              <w:pStyle w:val="Caption"/>
                              <w:jc w:val="center"/>
                              <w:rPr>
                                <w:noProof/>
                                <w:color w:val="auto"/>
                                <w:sz w:val="26"/>
                                <w:szCs w:val="26"/>
                              </w:rPr>
                            </w:pPr>
                            <w:bookmarkStart w:id="250" w:name="_Toc215950106"/>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000E28BA" w:rsidRPr="002F7DAD">
                              <w:rPr>
                                <w:noProof/>
                                <w:color w:val="auto"/>
                                <w:sz w:val="26"/>
                                <w:szCs w:val="26"/>
                              </w:rPr>
                              <w:t>47</w:t>
                            </w:r>
                            <w:r w:rsidRPr="002F7DAD">
                              <w:rPr>
                                <w:color w:val="auto"/>
                                <w:sz w:val="26"/>
                                <w:szCs w:val="26"/>
                              </w:rPr>
                              <w:fldChar w:fldCharType="end"/>
                            </w:r>
                            <w:r w:rsidRPr="002F7DAD">
                              <w:rPr>
                                <w:color w:val="auto"/>
                                <w:sz w:val="26"/>
                                <w:szCs w:val="26"/>
                              </w:rPr>
                              <w:t>: Giao diện danh sách lớp có lịch</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FFC1B" id="_x0000_s1069" type="#_x0000_t202" style="position:absolute;left:0;text-align:left;margin-left:0;margin-top:280.9pt;width:420.25pt;height:.05pt;z-index:25234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exHAIAAEAEAAAOAAAAZHJzL2Uyb0RvYy54bWysU8Fu2zAMvQ/YPwi6L06apR2M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tO7yd2MM0mx2+ks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" stroked="f">
                <v:textbox style="mso-fit-shape-to-text:t" inset="0,0,0,0">
                  <w:txbxContent>
                    <w:p w14:paraId="6674D613" w14:textId="2D9535FB" w:rsidR="004C28DF" w:rsidRPr="002F7DAD" w:rsidRDefault="004C28DF" w:rsidP="004C28DF">
                      <w:pPr>
                        <w:pStyle w:val="Caption"/>
                        <w:jc w:val="center"/>
                        <w:rPr>
                          <w:noProof/>
                          <w:color w:val="auto"/>
                          <w:sz w:val="26"/>
                          <w:szCs w:val="26"/>
                        </w:rPr>
                      </w:pPr>
                      <w:bookmarkStart w:id="251" w:name="_Toc215950106"/>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000E28BA" w:rsidRPr="002F7DAD">
                        <w:rPr>
                          <w:noProof/>
                          <w:color w:val="auto"/>
                          <w:sz w:val="26"/>
                          <w:szCs w:val="26"/>
                        </w:rPr>
                        <w:t>47</w:t>
                      </w:r>
                      <w:r w:rsidRPr="002F7DAD">
                        <w:rPr>
                          <w:color w:val="auto"/>
                          <w:sz w:val="26"/>
                          <w:szCs w:val="26"/>
                        </w:rPr>
                        <w:fldChar w:fldCharType="end"/>
                      </w:r>
                      <w:r w:rsidRPr="002F7DAD">
                        <w:rPr>
                          <w:color w:val="auto"/>
                          <w:sz w:val="26"/>
                          <w:szCs w:val="26"/>
                        </w:rPr>
                        <w:t>: Giao diện danh sách lớp có lịch</w:t>
                      </w:r>
                      <w:bookmarkEnd w:id="251"/>
                    </w:p>
                  </w:txbxContent>
                </v:textbox>
                <w10:wrap type="topAndBottom" anchorx="margin"/>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524096" behindDoc="0" locked="0" layoutInCell="1" allowOverlap="1" wp14:anchorId="28B62A52" wp14:editId="70B38BC4">
            <wp:simplePos x="0" y="0"/>
            <wp:positionH relativeFrom="column">
              <wp:posOffset>173990</wp:posOffset>
            </wp:positionH>
            <wp:positionV relativeFrom="paragraph">
              <wp:posOffset>675640</wp:posOffset>
            </wp:positionV>
            <wp:extent cx="5337175" cy="2745740"/>
            <wp:effectExtent l="0" t="0" r="0" b="0"/>
            <wp:wrapTopAndBottom/>
            <wp:docPr id="180734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46619" name="Picture 1"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7175" cy="2745740"/>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Cột trạng thái tham gia ở bảng danh sách điểm danh sinh viên giảng viên có thể nhấn để thay đổi trạng thái điểm danh của sinh viên</w:t>
      </w:r>
    </w:p>
    <w:p w14:paraId="3688C868" w14:textId="61D0113C" w:rsidR="000C5451" w:rsidRPr="002F7DAD" w:rsidRDefault="00D13577" w:rsidP="004C28DF">
      <w:pPr>
        <w:pStyle w:val="Heading4"/>
        <w:ind w:hanging="426"/>
        <w:rPr>
          <w:rFonts w:ascii="Times New Roman" w:hAnsi="Times New Roman" w:cs="Times New Roman"/>
          <w:b/>
          <w:bCs/>
          <w:i w:val="0"/>
          <w:iCs w:val="0"/>
          <w:color w:val="auto"/>
          <w:sz w:val="26"/>
          <w:szCs w:val="26"/>
          <w:lang w:val="en-US"/>
        </w:rPr>
      </w:pPr>
      <w:r w:rsidRPr="002F7DAD">
        <w:rPr>
          <w:rFonts w:ascii="Times New Roman" w:hAnsi="Times New Roman" w:cs="Times New Roman"/>
          <w:b/>
          <w:bCs/>
          <w:i w:val="0"/>
          <w:iCs w:val="0"/>
          <w:color w:val="auto"/>
          <w:sz w:val="26"/>
          <w:szCs w:val="26"/>
          <w:lang w:val="en-US"/>
        </w:rPr>
        <w:t>5.1.3.10</w:t>
      </w:r>
      <w:r w:rsidR="002F7DAD" w:rsidRPr="002F7DAD">
        <w:rPr>
          <w:rFonts w:ascii="Times New Roman" w:hAnsi="Times New Roman" w:cs="Times New Roman"/>
          <w:b/>
          <w:bCs/>
          <w:i w:val="0"/>
          <w:iCs w:val="0"/>
          <w:color w:val="auto"/>
          <w:sz w:val="26"/>
          <w:szCs w:val="26"/>
          <w:lang w:val="en-US"/>
        </w:rPr>
        <w:t xml:space="preserve"> </w:t>
      </w:r>
      <w:r w:rsidR="000C5451" w:rsidRPr="002F7DAD">
        <w:rPr>
          <w:rFonts w:ascii="Times New Roman" w:hAnsi="Times New Roman" w:cs="Times New Roman"/>
          <w:b/>
          <w:bCs/>
          <w:i w:val="0"/>
          <w:iCs w:val="0"/>
          <w:color w:val="auto"/>
          <w:sz w:val="26"/>
          <w:szCs w:val="26"/>
          <w:lang w:val="en-US"/>
        </w:rPr>
        <w:t>Giao diện lịch sử điểm danh của sinh viên</w:t>
      </w:r>
    </w:p>
    <w:p w14:paraId="2FD25986" w14:textId="479A94AA" w:rsidR="000C5451" w:rsidRPr="004540B9" w:rsidRDefault="001F64A0" w:rsidP="004C28DF">
      <w:pPr>
        <w:numPr>
          <w:ilvl w:val="0"/>
          <w:numId w:val="3"/>
        </w:numPr>
        <w:spacing w:line="288" w:lineRule="auto"/>
        <w:ind w:hanging="437"/>
        <w:rPr>
          <w:rFonts w:ascii="Times New Roman" w:hAnsi="Times New Roman" w:cs="Times New Roman"/>
          <w:b/>
          <w:bCs/>
          <w:sz w:val="26"/>
          <w:szCs w:val="26"/>
          <w:lang w:val="en-US"/>
        </w:rPr>
      </w:pPr>
      <w:r>
        <w:rPr>
          <w:noProof/>
        </w:rPr>
        <mc:AlternateContent>
          <mc:Choice Requires="wps">
            <w:drawing>
              <wp:anchor distT="0" distB="0" distL="114300" distR="114300" simplePos="0" relativeHeight="252431360" behindDoc="0" locked="0" layoutInCell="1" allowOverlap="1" wp14:anchorId="104607A4" wp14:editId="30D8F003">
                <wp:simplePos x="0" y="0"/>
                <wp:positionH relativeFrom="column">
                  <wp:posOffset>902970</wp:posOffset>
                </wp:positionH>
                <wp:positionV relativeFrom="paragraph">
                  <wp:posOffset>3472815</wp:posOffset>
                </wp:positionV>
                <wp:extent cx="3929380" cy="635"/>
                <wp:effectExtent l="0" t="0" r="0" b="0"/>
                <wp:wrapTopAndBottom/>
                <wp:docPr id="1563505890" name="Text Box 1"/>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515511D9" w14:textId="74EC5B07" w:rsidR="001F64A0" w:rsidRPr="002F7DAD" w:rsidRDefault="001F64A0" w:rsidP="001F64A0">
                            <w:pPr>
                              <w:pStyle w:val="Caption"/>
                              <w:jc w:val="center"/>
                              <w:rPr>
                                <w:noProof/>
                                <w:color w:val="auto"/>
                                <w:sz w:val="26"/>
                                <w:szCs w:val="26"/>
                              </w:rPr>
                            </w:pPr>
                            <w:bookmarkStart w:id="252" w:name="_Toc215950107"/>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000E28BA" w:rsidRPr="002F7DAD">
                              <w:rPr>
                                <w:noProof/>
                                <w:color w:val="auto"/>
                                <w:sz w:val="26"/>
                                <w:szCs w:val="26"/>
                              </w:rPr>
                              <w:t>48</w:t>
                            </w:r>
                            <w:r w:rsidRPr="002F7DAD">
                              <w:rPr>
                                <w:color w:val="auto"/>
                                <w:sz w:val="26"/>
                                <w:szCs w:val="26"/>
                              </w:rPr>
                              <w:fldChar w:fldCharType="end"/>
                            </w:r>
                            <w:r w:rsidRPr="002F7DAD">
                              <w:rPr>
                                <w:color w:val="auto"/>
                                <w:sz w:val="26"/>
                                <w:szCs w:val="26"/>
                              </w:rPr>
                              <w:t>: Giao diện lịch sử điểm danh của sinh viên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607A4" id="_x0000_s1070" type="#_x0000_t202" style="position:absolute;left:0;text-align:left;margin-left:71.1pt;margin-top:273.45pt;width:309.4pt;height:.05pt;z-index:2524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" stroked="f">
                <v:textbox style="mso-fit-shape-to-text:t" inset="0,0,0,0">
                  <w:txbxContent>
                    <w:p w14:paraId="515511D9" w14:textId="74EC5B07" w:rsidR="001F64A0" w:rsidRPr="002F7DAD" w:rsidRDefault="001F64A0" w:rsidP="001F64A0">
                      <w:pPr>
                        <w:pStyle w:val="Caption"/>
                        <w:jc w:val="center"/>
                        <w:rPr>
                          <w:noProof/>
                          <w:color w:val="auto"/>
                          <w:sz w:val="26"/>
                          <w:szCs w:val="26"/>
                        </w:rPr>
                      </w:pPr>
                      <w:bookmarkStart w:id="253" w:name="_Toc215950107"/>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000E28BA" w:rsidRPr="002F7DAD">
                        <w:rPr>
                          <w:noProof/>
                          <w:color w:val="auto"/>
                          <w:sz w:val="26"/>
                          <w:szCs w:val="26"/>
                        </w:rPr>
                        <w:t>48</w:t>
                      </w:r>
                      <w:r w:rsidRPr="002F7DAD">
                        <w:rPr>
                          <w:color w:val="auto"/>
                          <w:sz w:val="26"/>
                          <w:szCs w:val="26"/>
                        </w:rPr>
                        <w:fldChar w:fldCharType="end"/>
                      </w:r>
                      <w:r w:rsidRPr="002F7DAD">
                        <w:rPr>
                          <w:color w:val="auto"/>
                          <w:sz w:val="26"/>
                          <w:szCs w:val="26"/>
                        </w:rPr>
                        <w:t>: Giao diện lịch sử điểm danh của sinh viên</w:t>
                      </w:r>
                      <w:bookmarkEnd w:id="253"/>
                    </w:p>
                  </w:txbxContent>
                </v:textbox>
                <w10:wrap type="topAndBottom"/>
              </v:shape>
            </w:pict>
          </mc:Fallback>
        </mc:AlternateContent>
      </w:r>
      <w:r w:rsidR="000C5451" w:rsidRPr="004540B9">
        <w:rPr>
          <w:rFonts w:ascii="Times New Roman" w:hAnsi="Times New Roman" w:cs="Times New Roman"/>
          <w:noProof/>
          <w:sz w:val="26"/>
          <w:szCs w:val="26"/>
          <w:lang w:val="en-US"/>
        </w:rPr>
        <w:drawing>
          <wp:anchor distT="0" distB="0" distL="114300" distR="114300" simplePos="0" relativeHeight="252290048" behindDoc="0" locked="0" layoutInCell="1" allowOverlap="1" wp14:anchorId="76BE5776" wp14:editId="7F2E4485">
            <wp:simplePos x="0" y="0"/>
            <wp:positionH relativeFrom="column">
              <wp:posOffset>903321</wp:posOffset>
            </wp:positionH>
            <wp:positionV relativeFrom="paragraph">
              <wp:posOffset>681072</wp:posOffset>
            </wp:positionV>
            <wp:extent cx="3929380" cy="2734945"/>
            <wp:effectExtent l="0" t="0" r="0" b="8255"/>
            <wp:wrapTopAndBottom/>
            <wp:docPr id="72233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351" name="Picture 1"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29380" cy="2734945"/>
                    </a:xfrm>
                    <a:prstGeom prst="rect">
                      <a:avLst/>
                    </a:prstGeom>
                  </pic:spPr>
                </pic:pic>
              </a:graphicData>
            </a:graphic>
            <wp14:sizeRelH relativeFrom="margin">
              <wp14:pctWidth>0</wp14:pctWidth>
            </wp14:sizeRelH>
            <wp14:sizeRelV relativeFrom="margin">
              <wp14:pctHeight>0</wp14:pctHeight>
            </wp14:sizeRelV>
          </wp:anchor>
        </w:drawing>
      </w:r>
      <w:r w:rsidR="000C5451" w:rsidRPr="004540B9">
        <w:rPr>
          <w:rFonts w:ascii="Times New Roman" w:hAnsi="Times New Roman" w:cs="Times New Roman"/>
          <w:sz w:val="26"/>
          <w:szCs w:val="26"/>
          <w:lang w:val="en-US"/>
        </w:rPr>
        <w:t xml:space="preserve">Ở giao diện chi tiết điểm danh giảng viên nhấn vào ở cột thao tác để mở chi tiết lịch sử điểm danh của sinh viên đó </w:t>
      </w:r>
    </w:p>
    <w:p w14:paraId="33C13CED" w14:textId="6B595C87" w:rsidR="000C5451" w:rsidRPr="002F7DAD" w:rsidRDefault="001F64A0" w:rsidP="001A5DEB">
      <w:pPr>
        <w:pStyle w:val="Heading4"/>
        <w:ind w:hanging="426"/>
        <w:rPr>
          <w:rFonts w:ascii="Times New Roman" w:hAnsi="Times New Roman" w:cs="Times New Roman"/>
          <w:b/>
          <w:bCs/>
          <w:i w:val="0"/>
          <w:iCs w:val="0"/>
          <w:color w:val="auto"/>
          <w:sz w:val="26"/>
          <w:szCs w:val="26"/>
          <w:lang w:val="en-US"/>
        </w:rPr>
      </w:pPr>
      <w:r w:rsidRPr="002F7DAD">
        <w:rPr>
          <w:i w:val="0"/>
          <w:iCs w:val="0"/>
          <w:noProof/>
        </w:rPr>
        <w:lastRenderedPageBreak/>
        <mc:AlternateContent>
          <mc:Choice Requires="wps">
            <w:drawing>
              <wp:anchor distT="0" distB="0" distL="114300" distR="114300" simplePos="0" relativeHeight="252435456" behindDoc="0" locked="0" layoutInCell="1" allowOverlap="1" wp14:anchorId="5E3FAA77" wp14:editId="4192FF67">
                <wp:simplePos x="0" y="0"/>
                <wp:positionH relativeFrom="column">
                  <wp:posOffset>-145415</wp:posOffset>
                </wp:positionH>
                <wp:positionV relativeFrom="paragraph">
                  <wp:posOffset>3098800</wp:posOffset>
                </wp:positionV>
                <wp:extent cx="5731510" cy="635"/>
                <wp:effectExtent l="0" t="0" r="0" b="0"/>
                <wp:wrapTopAndBottom/>
                <wp:docPr id="205660479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83EE4B" w14:textId="017681D7" w:rsidR="001F64A0" w:rsidRPr="002F7DAD" w:rsidRDefault="001F64A0" w:rsidP="001F64A0">
                            <w:pPr>
                              <w:pStyle w:val="Caption"/>
                              <w:jc w:val="center"/>
                              <w:rPr>
                                <w:noProof/>
                                <w:color w:val="auto"/>
                                <w:sz w:val="26"/>
                                <w:szCs w:val="26"/>
                              </w:rPr>
                            </w:pPr>
                            <w:bookmarkStart w:id="254" w:name="_Toc215950108"/>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000E28BA" w:rsidRPr="002F7DAD">
                              <w:rPr>
                                <w:noProof/>
                                <w:color w:val="auto"/>
                                <w:sz w:val="26"/>
                                <w:szCs w:val="26"/>
                              </w:rPr>
                              <w:t>49</w:t>
                            </w:r>
                            <w:r w:rsidRPr="002F7DAD">
                              <w:rPr>
                                <w:color w:val="auto"/>
                                <w:sz w:val="26"/>
                                <w:szCs w:val="26"/>
                              </w:rPr>
                              <w:fldChar w:fldCharType="end"/>
                            </w:r>
                            <w:r w:rsidRPr="002F7DAD">
                              <w:rPr>
                                <w:color w:val="auto"/>
                                <w:sz w:val="26"/>
                                <w:szCs w:val="26"/>
                              </w:rPr>
                              <w:t>: Giao diện thêm vân tay cho sinh viên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FAA77" id="_x0000_s1071" type="#_x0000_t202" style="position:absolute;left:0;text-align:left;margin-left:-11.45pt;margin-top:244pt;width:451.3pt;height:.05pt;z-index:25243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" stroked="f">
                <v:textbox style="mso-fit-shape-to-text:t" inset="0,0,0,0">
                  <w:txbxContent>
                    <w:p w14:paraId="0783EE4B" w14:textId="017681D7" w:rsidR="001F64A0" w:rsidRPr="002F7DAD" w:rsidRDefault="001F64A0" w:rsidP="001F64A0">
                      <w:pPr>
                        <w:pStyle w:val="Caption"/>
                        <w:jc w:val="center"/>
                        <w:rPr>
                          <w:noProof/>
                          <w:color w:val="auto"/>
                          <w:sz w:val="26"/>
                          <w:szCs w:val="26"/>
                        </w:rPr>
                      </w:pPr>
                      <w:bookmarkStart w:id="255" w:name="_Toc215950108"/>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000E28BA" w:rsidRPr="002F7DAD">
                        <w:rPr>
                          <w:noProof/>
                          <w:color w:val="auto"/>
                          <w:sz w:val="26"/>
                          <w:szCs w:val="26"/>
                        </w:rPr>
                        <w:t>49</w:t>
                      </w:r>
                      <w:r w:rsidRPr="002F7DAD">
                        <w:rPr>
                          <w:color w:val="auto"/>
                          <w:sz w:val="26"/>
                          <w:szCs w:val="26"/>
                        </w:rPr>
                        <w:fldChar w:fldCharType="end"/>
                      </w:r>
                      <w:r w:rsidRPr="002F7DAD">
                        <w:rPr>
                          <w:color w:val="auto"/>
                          <w:sz w:val="26"/>
                          <w:szCs w:val="26"/>
                        </w:rPr>
                        <w:t>: Giao diện thêm vân tay cho sinh viên</w:t>
                      </w:r>
                      <w:bookmarkEnd w:id="255"/>
                    </w:p>
                  </w:txbxContent>
                </v:textbox>
                <w10:wrap type="topAndBottom"/>
              </v:shape>
            </w:pict>
          </mc:Fallback>
        </mc:AlternateContent>
      </w:r>
      <w:r w:rsidR="000C5451" w:rsidRPr="002F7DAD">
        <w:rPr>
          <w:rFonts w:ascii="Times New Roman" w:hAnsi="Times New Roman" w:cs="Times New Roman"/>
          <w:i w:val="0"/>
          <w:iCs w:val="0"/>
          <w:noProof/>
          <w:color w:val="auto"/>
          <w:sz w:val="26"/>
          <w:szCs w:val="26"/>
          <w:lang w:val="en-US"/>
        </w:rPr>
        <w:drawing>
          <wp:anchor distT="0" distB="0" distL="114300" distR="114300" simplePos="0" relativeHeight="252311552" behindDoc="0" locked="0" layoutInCell="1" allowOverlap="1" wp14:anchorId="2035902B" wp14:editId="66EDD352">
            <wp:simplePos x="0" y="0"/>
            <wp:positionH relativeFrom="column">
              <wp:posOffset>-145915</wp:posOffset>
            </wp:positionH>
            <wp:positionV relativeFrom="paragraph">
              <wp:posOffset>425112</wp:posOffset>
            </wp:positionV>
            <wp:extent cx="5731510" cy="2616835"/>
            <wp:effectExtent l="0" t="0" r="2540" b="0"/>
            <wp:wrapTopAndBottom/>
            <wp:docPr id="1859574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4627" name="Picture 1"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14:sizeRelH relativeFrom="margin">
              <wp14:pctWidth>0</wp14:pctWidth>
            </wp14:sizeRelH>
            <wp14:sizeRelV relativeFrom="margin">
              <wp14:pctHeight>0</wp14:pctHeight>
            </wp14:sizeRelV>
          </wp:anchor>
        </w:drawing>
      </w:r>
      <w:r w:rsidR="00BE7212" w:rsidRPr="002F7DAD">
        <w:rPr>
          <w:rFonts w:ascii="Times New Roman" w:hAnsi="Times New Roman" w:cs="Times New Roman"/>
          <w:b/>
          <w:bCs/>
          <w:i w:val="0"/>
          <w:iCs w:val="0"/>
          <w:color w:val="auto"/>
          <w:sz w:val="26"/>
          <w:szCs w:val="26"/>
          <w:lang w:val="en-US"/>
        </w:rPr>
        <w:t>5.1.3.1</w:t>
      </w:r>
      <w:r w:rsidR="001A5DEB" w:rsidRPr="002F7DAD">
        <w:rPr>
          <w:rFonts w:ascii="Times New Roman" w:hAnsi="Times New Roman" w:cs="Times New Roman"/>
          <w:b/>
          <w:bCs/>
          <w:i w:val="0"/>
          <w:iCs w:val="0"/>
          <w:color w:val="auto"/>
          <w:sz w:val="26"/>
          <w:szCs w:val="26"/>
          <w:lang w:val="en-US"/>
        </w:rPr>
        <w:t xml:space="preserve"> </w:t>
      </w:r>
      <w:r w:rsidR="00BE7212" w:rsidRPr="002F7DAD">
        <w:rPr>
          <w:rFonts w:ascii="Times New Roman" w:hAnsi="Times New Roman" w:cs="Times New Roman"/>
          <w:b/>
          <w:bCs/>
          <w:i w:val="0"/>
          <w:iCs w:val="0"/>
          <w:color w:val="auto"/>
          <w:sz w:val="26"/>
          <w:szCs w:val="26"/>
          <w:lang w:val="en-US"/>
        </w:rPr>
        <w:t>1</w:t>
      </w:r>
      <w:r w:rsidR="000C5451" w:rsidRPr="002F7DAD">
        <w:rPr>
          <w:rFonts w:ascii="Times New Roman" w:hAnsi="Times New Roman" w:cs="Times New Roman"/>
          <w:b/>
          <w:bCs/>
          <w:i w:val="0"/>
          <w:iCs w:val="0"/>
          <w:color w:val="auto"/>
          <w:sz w:val="26"/>
          <w:szCs w:val="26"/>
          <w:lang w:val="en-US"/>
        </w:rPr>
        <w:t>Giao diện thêm vân tay cho sinh viên</w:t>
      </w:r>
    </w:p>
    <w:p w14:paraId="174B225F" w14:textId="77777777" w:rsidR="000C5451" w:rsidRPr="004540B9" w:rsidRDefault="000C5451" w:rsidP="000C5451">
      <w:pPr>
        <w:spacing w:line="288" w:lineRule="auto"/>
        <w:ind w:firstLine="720"/>
        <w:rPr>
          <w:rFonts w:ascii="Times New Roman" w:hAnsi="Times New Roman" w:cs="Times New Roman"/>
          <w:b/>
          <w:bCs/>
          <w:sz w:val="26"/>
          <w:szCs w:val="26"/>
          <w:lang w:val="en-US"/>
        </w:rPr>
      </w:pPr>
    </w:p>
    <w:p w14:paraId="38725AEC" w14:textId="09628FDA" w:rsidR="000C5451" w:rsidRPr="004540B9" w:rsidRDefault="000C5451" w:rsidP="001A5DEB">
      <w:pPr>
        <w:pStyle w:val="Heading4"/>
        <w:ind w:hanging="426"/>
        <w:rPr>
          <w:rFonts w:ascii="Times New Roman" w:hAnsi="Times New Roman" w:cs="Times New Roman"/>
          <w:b/>
          <w:bCs/>
          <w:color w:val="auto"/>
          <w:sz w:val="26"/>
          <w:szCs w:val="26"/>
          <w:lang w:val="en-US"/>
        </w:rPr>
      </w:pPr>
      <w:r w:rsidRPr="002F7DAD">
        <w:rPr>
          <w:rFonts w:ascii="Times New Roman" w:hAnsi="Times New Roman" w:cs="Times New Roman"/>
          <w:i w:val="0"/>
          <w:iCs w:val="0"/>
          <w:noProof/>
          <w:color w:val="auto"/>
          <w:sz w:val="26"/>
          <w:szCs w:val="26"/>
          <w:lang w:val="en-US"/>
        </w:rPr>
        <mc:AlternateContent>
          <mc:Choice Requires="wps">
            <w:drawing>
              <wp:anchor distT="0" distB="0" distL="114300" distR="114300" simplePos="0" relativeHeight="251378688" behindDoc="0" locked="0" layoutInCell="1" allowOverlap="1" wp14:anchorId="0D8AD5A3" wp14:editId="223289C9">
                <wp:simplePos x="0" y="0"/>
                <wp:positionH relativeFrom="column">
                  <wp:posOffset>0</wp:posOffset>
                </wp:positionH>
                <wp:positionV relativeFrom="paragraph">
                  <wp:posOffset>3444875</wp:posOffset>
                </wp:positionV>
                <wp:extent cx="5731510" cy="635"/>
                <wp:effectExtent l="0" t="0" r="0" b="0"/>
                <wp:wrapTopAndBottom/>
                <wp:docPr id="9511928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47C19F" w14:textId="7C6B90F8" w:rsidR="000C5451" w:rsidRPr="00686528" w:rsidRDefault="00E24D5F" w:rsidP="000C5451">
                            <w:pPr>
                              <w:pStyle w:val="Caption"/>
                              <w:jc w:val="center"/>
                              <w:rPr>
                                <w:noProof/>
                                <w:color w:val="auto"/>
                                <w:sz w:val="26"/>
                                <w:szCs w:val="26"/>
                              </w:rPr>
                            </w:pPr>
                            <w:bookmarkStart w:id="256" w:name="_Toc215733710"/>
                            <w:bookmarkStart w:id="257" w:name="_Toc215950109"/>
                            <w:r>
                              <w:rPr>
                                <w:color w:val="auto"/>
                                <w:sz w:val="26"/>
                                <w:szCs w:val="26"/>
                              </w:rPr>
                              <w:t>H</w:t>
                            </w:r>
                            <w:r w:rsidR="000C5451" w:rsidRPr="00686528">
                              <w:rPr>
                                <w:color w:val="auto"/>
                                <w:sz w:val="26"/>
                                <w:szCs w:val="26"/>
                              </w:rPr>
                              <w:t xml:space="preserve">ình </w:t>
                            </w:r>
                            <w:r w:rsidR="000C5451" w:rsidRPr="00686528">
                              <w:rPr>
                                <w:color w:val="auto"/>
                                <w:sz w:val="26"/>
                                <w:szCs w:val="26"/>
                              </w:rPr>
                              <w:fldChar w:fldCharType="begin"/>
                            </w:r>
                            <w:ins w:id="258" w:author="Unknown" w:date="2025-12-03T18:32:00Z" w16du:dateUtc="2025-12-04T02:32:00Z">
                              <w:r w:rsidR="000C5451" w:rsidRPr="00686528">
                                <w:rPr>
                                  <w:color w:val="auto"/>
                                  <w:sz w:val="26"/>
                                  <w:szCs w:val="26"/>
                                </w:rPr>
                                <w:instrText xml:space="preserve"> SEQ Hình \* ARABIC </w:instrText>
                              </w:r>
                            </w:ins>
                            <w:r w:rsidR="000C5451" w:rsidRPr="00686528">
                              <w:rPr>
                                <w:color w:val="auto"/>
                                <w:sz w:val="26"/>
                                <w:szCs w:val="26"/>
                              </w:rPr>
                              <w:fldChar w:fldCharType="separate"/>
                            </w:r>
                            <w:r w:rsidR="000E28BA">
                              <w:rPr>
                                <w:noProof/>
                                <w:color w:val="auto"/>
                                <w:sz w:val="26"/>
                                <w:szCs w:val="26"/>
                              </w:rPr>
                              <w:t>50</w:t>
                            </w:r>
                            <w:r w:rsidR="000C5451" w:rsidRPr="00686528">
                              <w:rPr>
                                <w:color w:val="auto"/>
                                <w:sz w:val="26"/>
                                <w:szCs w:val="26"/>
                              </w:rPr>
                              <w:fldChar w:fldCharType="end"/>
                            </w:r>
                            <w:r w:rsidR="000C5451" w:rsidRPr="00686528">
                              <w:rPr>
                                <w:color w:val="auto"/>
                                <w:sz w:val="26"/>
                                <w:szCs w:val="26"/>
                              </w:rPr>
                              <w:t>: Giao diện cập nhật vân tay</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AD5A3" id="_x0000_s1072" type="#_x0000_t202" style="position:absolute;left:0;text-align:left;margin-left:0;margin-top:271.25pt;width:451.3pt;height:.0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" stroked="f">
                <v:textbox style="mso-fit-shape-to-text:t" inset="0,0,0,0">
                  <w:txbxContent>
                    <w:p w14:paraId="4347C19F" w14:textId="7C6B90F8" w:rsidR="000C5451" w:rsidRPr="00686528" w:rsidRDefault="00E24D5F" w:rsidP="000C5451">
                      <w:pPr>
                        <w:pStyle w:val="Caption"/>
                        <w:jc w:val="center"/>
                        <w:rPr>
                          <w:noProof/>
                          <w:color w:val="auto"/>
                          <w:sz w:val="26"/>
                          <w:szCs w:val="26"/>
                        </w:rPr>
                      </w:pPr>
                      <w:bookmarkStart w:id="259" w:name="_Toc215733710"/>
                      <w:bookmarkStart w:id="260" w:name="_Toc215950109"/>
                      <w:r>
                        <w:rPr>
                          <w:color w:val="auto"/>
                          <w:sz w:val="26"/>
                          <w:szCs w:val="26"/>
                        </w:rPr>
                        <w:t>H</w:t>
                      </w:r>
                      <w:r w:rsidR="000C5451" w:rsidRPr="00686528">
                        <w:rPr>
                          <w:color w:val="auto"/>
                          <w:sz w:val="26"/>
                          <w:szCs w:val="26"/>
                        </w:rPr>
                        <w:t xml:space="preserve">ình </w:t>
                      </w:r>
                      <w:r w:rsidR="000C5451" w:rsidRPr="00686528">
                        <w:rPr>
                          <w:color w:val="auto"/>
                          <w:sz w:val="26"/>
                          <w:szCs w:val="26"/>
                        </w:rPr>
                        <w:fldChar w:fldCharType="begin"/>
                      </w:r>
                      <w:ins w:id="261" w:author="Unknown" w:date="2025-12-03T18:32:00Z" w16du:dateUtc="2025-12-04T02:32:00Z">
                        <w:r w:rsidR="000C5451" w:rsidRPr="00686528">
                          <w:rPr>
                            <w:color w:val="auto"/>
                            <w:sz w:val="26"/>
                            <w:szCs w:val="26"/>
                          </w:rPr>
                          <w:instrText xml:space="preserve"> SEQ Hình \* ARABIC </w:instrText>
                        </w:r>
                      </w:ins>
                      <w:r w:rsidR="000C5451" w:rsidRPr="00686528">
                        <w:rPr>
                          <w:color w:val="auto"/>
                          <w:sz w:val="26"/>
                          <w:szCs w:val="26"/>
                        </w:rPr>
                        <w:fldChar w:fldCharType="separate"/>
                      </w:r>
                      <w:r w:rsidR="000E28BA">
                        <w:rPr>
                          <w:noProof/>
                          <w:color w:val="auto"/>
                          <w:sz w:val="26"/>
                          <w:szCs w:val="26"/>
                        </w:rPr>
                        <w:t>50</w:t>
                      </w:r>
                      <w:r w:rsidR="000C5451" w:rsidRPr="00686528">
                        <w:rPr>
                          <w:color w:val="auto"/>
                          <w:sz w:val="26"/>
                          <w:szCs w:val="26"/>
                        </w:rPr>
                        <w:fldChar w:fldCharType="end"/>
                      </w:r>
                      <w:r w:rsidR="000C5451" w:rsidRPr="00686528">
                        <w:rPr>
                          <w:color w:val="auto"/>
                          <w:sz w:val="26"/>
                          <w:szCs w:val="26"/>
                        </w:rPr>
                        <w:t>: Giao diện cập nhật vân tay</w:t>
                      </w:r>
                      <w:bookmarkEnd w:id="259"/>
                      <w:bookmarkEnd w:id="260"/>
                    </w:p>
                  </w:txbxContent>
                </v:textbox>
                <w10:wrap type="topAndBottom"/>
              </v:shape>
            </w:pict>
          </mc:Fallback>
        </mc:AlternateContent>
      </w:r>
      <w:r w:rsidRPr="002F7DAD">
        <w:rPr>
          <w:rFonts w:ascii="Times New Roman" w:hAnsi="Times New Roman" w:cs="Times New Roman"/>
          <w:i w:val="0"/>
          <w:iCs w:val="0"/>
          <w:noProof/>
          <w:color w:val="auto"/>
          <w:sz w:val="26"/>
          <w:szCs w:val="26"/>
          <w:lang w:val="en-US"/>
        </w:rPr>
        <w:drawing>
          <wp:anchor distT="0" distB="0" distL="114300" distR="114300" simplePos="0" relativeHeight="251415552" behindDoc="0" locked="0" layoutInCell="1" allowOverlap="1" wp14:anchorId="07DCA702" wp14:editId="36FFBA0A">
            <wp:simplePos x="0" y="0"/>
            <wp:positionH relativeFrom="column">
              <wp:posOffset>0</wp:posOffset>
            </wp:positionH>
            <wp:positionV relativeFrom="paragraph">
              <wp:posOffset>431664</wp:posOffset>
            </wp:positionV>
            <wp:extent cx="5731510" cy="2956560"/>
            <wp:effectExtent l="0" t="0" r="2540" b="0"/>
            <wp:wrapTopAndBottom/>
            <wp:docPr id="13288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2195" name="Picture 1"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anchor>
        </w:drawing>
      </w:r>
      <w:r w:rsidR="00BE7212" w:rsidRPr="002F7DAD">
        <w:rPr>
          <w:rFonts w:ascii="Times New Roman" w:hAnsi="Times New Roman" w:cs="Times New Roman"/>
          <w:b/>
          <w:bCs/>
          <w:i w:val="0"/>
          <w:iCs w:val="0"/>
          <w:color w:val="auto"/>
          <w:sz w:val="26"/>
          <w:szCs w:val="26"/>
          <w:lang w:val="en-US"/>
        </w:rPr>
        <w:t>5.1.</w:t>
      </w:r>
      <w:r w:rsidR="00345ABE" w:rsidRPr="002F7DAD">
        <w:rPr>
          <w:rFonts w:ascii="Times New Roman" w:hAnsi="Times New Roman" w:cs="Times New Roman"/>
          <w:b/>
          <w:bCs/>
          <w:i w:val="0"/>
          <w:iCs w:val="0"/>
          <w:color w:val="auto"/>
          <w:sz w:val="26"/>
          <w:szCs w:val="26"/>
          <w:lang w:val="en-US"/>
        </w:rPr>
        <w:t>3</w:t>
      </w:r>
      <w:r w:rsidR="00BE7212" w:rsidRPr="002F7DAD">
        <w:rPr>
          <w:rFonts w:ascii="Times New Roman" w:hAnsi="Times New Roman" w:cs="Times New Roman"/>
          <w:b/>
          <w:bCs/>
          <w:i w:val="0"/>
          <w:iCs w:val="0"/>
          <w:color w:val="auto"/>
          <w:sz w:val="26"/>
          <w:szCs w:val="26"/>
          <w:lang w:val="en-US"/>
        </w:rPr>
        <w:t>.1</w:t>
      </w:r>
      <w:r w:rsidR="00450537" w:rsidRPr="002F7DAD">
        <w:rPr>
          <w:rFonts w:ascii="Times New Roman" w:hAnsi="Times New Roman" w:cs="Times New Roman"/>
          <w:b/>
          <w:bCs/>
          <w:i w:val="0"/>
          <w:iCs w:val="0"/>
          <w:color w:val="auto"/>
          <w:sz w:val="26"/>
          <w:szCs w:val="26"/>
          <w:lang w:val="en-US"/>
        </w:rPr>
        <w:t>2</w:t>
      </w:r>
      <w:r w:rsidR="001A5DEB" w:rsidRPr="002F7DAD">
        <w:rPr>
          <w:rFonts w:ascii="Times New Roman" w:hAnsi="Times New Roman" w:cs="Times New Roman"/>
          <w:b/>
          <w:bCs/>
          <w:i w:val="0"/>
          <w:iCs w:val="0"/>
          <w:color w:val="auto"/>
          <w:sz w:val="26"/>
          <w:szCs w:val="26"/>
          <w:lang w:val="en-US"/>
        </w:rPr>
        <w:t xml:space="preserve"> </w:t>
      </w:r>
      <w:r w:rsidRPr="002F7DAD">
        <w:rPr>
          <w:rFonts w:ascii="Times New Roman" w:hAnsi="Times New Roman" w:cs="Times New Roman"/>
          <w:b/>
          <w:bCs/>
          <w:i w:val="0"/>
          <w:iCs w:val="0"/>
          <w:color w:val="auto"/>
          <w:sz w:val="26"/>
          <w:szCs w:val="26"/>
          <w:lang w:val="en-US"/>
        </w:rPr>
        <w:t>Giao diện cập nhật vân tay</w:t>
      </w:r>
      <w:r w:rsidRPr="004540B9">
        <w:rPr>
          <w:rFonts w:ascii="Times New Roman" w:hAnsi="Times New Roman" w:cs="Times New Roman"/>
          <w:b/>
          <w:bCs/>
          <w:color w:val="auto"/>
          <w:sz w:val="26"/>
          <w:szCs w:val="26"/>
          <w:lang w:val="en-US"/>
        </w:rPr>
        <w:t xml:space="preserve"> </w:t>
      </w:r>
    </w:p>
    <w:p w14:paraId="1616E35B" w14:textId="77777777" w:rsidR="000C5451" w:rsidRPr="004540B9" w:rsidRDefault="000C5451" w:rsidP="000C5451">
      <w:pPr>
        <w:spacing w:line="288" w:lineRule="auto"/>
        <w:ind w:firstLine="720"/>
        <w:rPr>
          <w:rFonts w:ascii="Times New Roman" w:hAnsi="Times New Roman" w:cs="Times New Roman"/>
          <w:b/>
          <w:bCs/>
          <w:sz w:val="26"/>
          <w:szCs w:val="26"/>
          <w:lang w:val="en-US"/>
        </w:rPr>
      </w:pPr>
    </w:p>
    <w:p w14:paraId="60FDA0DB" w14:textId="77777777" w:rsidR="00191DAD" w:rsidRPr="004540B9" w:rsidRDefault="00191DAD" w:rsidP="000C5451">
      <w:pPr>
        <w:spacing w:line="288" w:lineRule="auto"/>
        <w:ind w:firstLine="720"/>
        <w:rPr>
          <w:rFonts w:ascii="Times New Roman" w:hAnsi="Times New Roman" w:cs="Times New Roman"/>
          <w:b/>
          <w:bCs/>
          <w:sz w:val="26"/>
          <w:szCs w:val="26"/>
          <w:lang w:val="en-US"/>
        </w:rPr>
      </w:pPr>
    </w:p>
    <w:p w14:paraId="0A7FC0E6" w14:textId="77777777" w:rsidR="00191DAD" w:rsidRPr="004540B9" w:rsidRDefault="00191DAD" w:rsidP="000C5451">
      <w:pPr>
        <w:spacing w:line="288" w:lineRule="auto"/>
        <w:ind w:firstLine="720"/>
        <w:rPr>
          <w:rFonts w:ascii="Times New Roman" w:hAnsi="Times New Roman" w:cs="Times New Roman"/>
          <w:b/>
          <w:bCs/>
          <w:sz w:val="26"/>
          <w:szCs w:val="26"/>
          <w:lang w:val="en-US"/>
        </w:rPr>
      </w:pPr>
    </w:p>
    <w:p w14:paraId="7B1C235D" w14:textId="411A5017" w:rsidR="000C5451" w:rsidRPr="002F7DAD" w:rsidRDefault="002F7DAD" w:rsidP="002F7DAD">
      <w:pPr>
        <w:pStyle w:val="Heading4"/>
        <w:ind w:hanging="426"/>
        <w:rPr>
          <w:rFonts w:ascii="Times New Roman" w:hAnsi="Times New Roman" w:cs="Times New Roman"/>
          <w:b/>
          <w:bCs/>
          <w:i w:val="0"/>
          <w:iCs w:val="0"/>
          <w:color w:val="auto"/>
          <w:sz w:val="26"/>
          <w:szCs w:val="26"/>
          <w:lang w:val="en-US"/>
        </w:rPr>
      </w:pPr>
      <w:r w:rsidRPr="002F7DAD">
        <w:rPr>
          <w:rFonts w:ascii="Times New Roman" w:hAnsi="Times New Roman" w:cs="Times New Roman"/>
          <w:i w:val="0"/>
          <w:iCs w:val="0"/>
          <w:noProof/>
          <w:sz w:val="26"/>
          <w:szCs w:val="26"/>
          <w:lang w:val="en-US"/>
        </w:rPr>
        <w:lastRenderedPageBreak/>
        <mc:AlternateContent>
          <mc:Choice Requires="wps">
            <w:drawing>
              <wp:anchor distT="0" distB="0" distL="114300" distR="114300" simplePos="0" relativeHeight="252361728" behindDoc="0" locked="0" layoutInCell="1" allowOverlap="1" wp14:anchorId="7CAED200" wp14:editId="297F5454">
                <wp:simplePos x="0" y="0"/>
                <wp:positionH relativeFrom="margin">
                  <wp:align>right</wp:align>
                </wp:positionH>
                <wp:positionV relativeFrom="paragraph">
                  <wp:posOffset>3234690</wp:posOffset>
                </wp:positionV>
                <wp:extent cx="5731510" cy="635"/>
                <wp:effectExtent l="0" t="0" r="2540" b="6985"/>
                <wp:wrapTopAndBottom/>
                <wp:docPr id="6101277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13953A" w14:textId="50CF39F8" w:rsidR="00A66024" w:rsidRPr="00EF49A0" w:rsidRDefault="00A66024" w:rsidP="00A66024">
                            <w:pPr>
                              <w:pStyle w:val="Caption"/>
                              <w:jc w:val="center"/>
                              <w:rPr>
                                <w:b/>
                                <w:bCs/>
                                <w:noProof/>
                                <w:color w:val="auto"/>
                                <w:sz w:val="26"/>
                                <w:szCs w:val="26"/>
                              </w:rPr>
                            </w:pPr>
                            <w:bookmarkStart w:id="262" w:name="_Toc215707843"/>
                            <w:bookmarkStart w:id="263" w:name="_Toc215717731"/>
                            <w:bookmarkStart w:id="264" w:name="_Toc215720838"/>
                            <w:bookmarkStart w:id="265" w:name="_Toc215950110"/>
                            <w:r>
                              <w:rPr>
                                <w:color w:val="auto"/>
                                <w:sz w:val="26"/>
                                <w:szCs w:val="26"/>
                              </w:rPr>
                              <w:t>Hìn</w:t>
                            </w:r>
                            <w:r w:rsidRPr="00EF49A0">
                              <w:rPr>
                                <w:color w:val="auto"/>
                                <w:sz w:val="26"/>
                                <w:szCs w:val="26"/>
                              </w:rPr>
                              <w:t>h</w:t>
                            </w:r>
                            <w:r>
                              <w:rPr>
                                <w:color w:val="auto"/>
                                <w:sz w:val="26"/>
                                <w:szCs w:val="26"/>
                              </w:rPr>
                              <w:t xml:space="preserve"> </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000E28BA">
                              <w:rPr>
                                <w:noProof/>
                                <w:color w:val="auto"/>
                                <w:sz w:val="26"/>
                                <w:szCs w:val="26"/>
                              </w:rPr>
                              <w:t>51</w:t>
                            </w:r>
                            <w:r w:rsidRPr="00EF49A0">
                              <w:rPr>
                                <w:color w:val="auto"/>
                                <w:sz w:val="26"/>
                                <w:szCs w:val="26"/>
                              </w:rPr>
                              <w:fldChar w:fldCharType="end"/>
                            </w:r>
                            <w:r w:rsidRPr="00EF49A0">
                              <w:rPr>
                                <w:color w:val="auto"/>
                                <w:sz w:val="26"/>
                                <w:szCs w:val="26"/>
                              </w:rPr>
                              <w:t xml:space="preserve">: Giao diện AI </w:t>
                            </w:r>
                            <w:bookmarkEnd w:id="262"/>
                            <w:bookmarkEnd w:id="263"/>
                            <w:bookmarkEnd w:id="264"/>
                            <w:r>
                              <w:rPr>
                                <w:color w:val="auto"/>
                                <w:sz w:val="26"/>
                                <w:szCs w:val="26"/>
                              </w:rPr>
                              <w:t>A</w:t>
                            </w:r>
                            <w:r w:rsidRPr="00EF49A0">
                              <w:rPr>
                                <w:color w:val="auto"/>
                                <w:sz w:val="26"/>
                                <w:szCs w:val="26"/>
                              </w:rPr>
                              <w:t>nlytics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ED200" id="_x0000_s1073" type="#_x0000_t202" style="position:absolute;left:0;text-align:left;margin-left:400.1pt;margin-top:254.7pt;width:451.3pt;height:.05pt;z-index:252361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" stroked="f">
                <v:textbox style="mso-fit-shape-to-text:t" inset="0,0,0,0">
                  <w:txbxContent>
                    <w:p w14:paraId="6813953A" w14:textId="50CF39F8" w:rsidR="00A66024" w:rsidRPr="00EF49A0" w:rsidRDefault="00A66024" w:rsidP="00A66024">
                      <w:pPr>
                        <w:pStyle w:val="Caption"/>
                        <w:jc w:val="center"/>
                        <w:rPr>
                          <w:b/>
                          <w:bCs/>
                          <w:noProof/>
                          <w:color w:val="auto"/>
                          <w:sz w:val="26"/>
                          <w:szCs w:val="26"/>
                        </w:rPr>
                      </w:pPr>
                      <w:bookmarkStart w:id="266" w:name="_Toc215707843"/>
                      <w:bookmarkStart w:id="267" w:name="_Toc215717731"/>
                      <w:bookmarkStart w:id="268" w:name="_Toc215720838"/>
                      <w:bookmarkStart w:id="269" w:name="_Toc215950110"/>
                      <w:r>
                        <w:rPr>
                          <w:color w:val="auto"/>
                          <w:sz w:val="26"/>
                          <w:szCs w:val="26"/>
                        </w:rPr>
                        <w:t>Hìn</w:t>
                      </w:r>
                      <w:r w:rsidRPr="00EF49A0">
                        <w:rPr>
                          <w:color w:val="auto"/>
                          <w:sz w:val="26"/>
                          <w:szCs w:val="26"/>
                        </w:rPr>
                        <w:t>h</w:t>
                      </w:r>
                      <w:r>
                        <w:rPr>
                          <w:color w:val="auto"/>
                          <w:sz w:val="26"/>
                          <w:szCs w:val="26"/>
                        </w:rPr>
                        <w:t xml:space="preserve"> </w:t>
                      </w:r>
                      <w:r w:rsidRPr="00EF49A0">
                        <w:rPr>
                          <w:color w:val="auto"/>
                          <w:sz w:val="26"/>
                          <w:szCs w:val="26"/>
                        </w:rPr>
                        <w:fldChar w:fldCharType="begin"/>
                      </w:r>
                      <w:r w:rsidRPr="00EF49A0">
                        <w:rPr>
                          <w:color w:val="auto"/>
                          <w:sz w:val="26"/>
                          <w:szCs w:val="26"/>
                        </w:rPr>
                        <w:instrText xml:space="preserve"> SEQ Hình \* ARABIC </w:instrText>
                      </w:r>
                      <w:r w:rsidRPr="00EF49A0">
                        <w:rPr>
                          <w:color w:val="auto"/>
                          <w:sz w:val="26"/>
                          <w:szCs w:val="26"/>
                        </w:rPr>
                        <w:fldChar w:fldCharType="separate"/>
                      </w:r>
                      <w:r w:rsidR="000E28BA">
                        <w:rPr>
                          <w:noProof/>
                          <w:color w:val="auto"/>
                          <w:sz w:val="26"/>
                          <w:szCs w:val="26"/>
                        </w:rPr>
                        <w:t>51</w:t>
                      </w:r>
                      <w:r w:rsidRPr="00EF49A0">
                        <w:rPr>
                          <w:color w:val="auto"/>
                          <w:sz w:val="26"/>
                          <w:szCs w:val="26"/>
                        </w:rPr>
                        <w:fldChar w:fldCharType="end"/>
                      </w:r>
                      <w:r w:rsidRPr="00EF49A0">
                        <w:rPr>
                          <w:color w:val="auto"/>
                          <w:sz w:val="26"/>
                          <w:szCs w:val="26"/>
                        </w:rPr>
                        <w:t xml:space="preserve">: Giao diện AI </w:t>
                      </w:r>
                      <w:bookmarkEnd w:id="266"/>
                      <w:bookmarkEnd w:id="267"/>
                      <w:bookmarkEnd w:id="268"/>
                      <w:r>
                        <w:rPr>
                          <w:color w:val="auto"/>
                          <w:sz w:val="26"/>
                          <w:szCs w:val="26"/>
                        </w:rPr>
                        <w:t>A</w:t>
                      </w:r>
                      <w:r w:rsidRPr="00EF49A0">
                        <w:rPr>
                          <w:color w:val="auto"/>
                          <w:sz w:val="26"/>
                          <w:szCs w:val="26"/>
                        </w:rPr>
                        <w:t>nlytics</w:t>
                      </w:r>
                      <w:bookmarkEnd w:id="269"/>
                    </w:p>
                  </w:txbxContent>
                </v:textbox>
                <w10:wrap type="topAndBottom" anchorx="margin"/>
              </v:shape>
            </w:pict>
          </mc:Fallback>
        </mc:AlternateContent>
      </w:r>
      <w:r w:rsidRPr="002F7DAD">
        <w:rPr>
          <w:rFonts w:ascii="Times New Roman" w:hAnsi="Times New Roman" w:cs="Times New Roman"/>
          <w:b/>
          <w:bCs/>
          <w:i w:val="0"/>
          <w:iCs w:val="0"/>
          <w:noProof/>
          <w:sz w:val="26"/>
          <w:szCs w:val="26"/>
          <w:lang w:val="en-US"/>
        </w:rPr>
        <w:drawing>
          <wp:anchor distT="0" distB="0" distL="114300" distR="114300" simplePos="0" relativeHeight="251835392" behindDoc="0" locked="0" layoutInCell="1" allowOverlap="1" wp14:anchorId="10F7115D" wp14:editId="694200B2">
            <wp:simplePos x="0" y="0"/>
            <wp:positionH relativeFrom="margin">
              <wp:align>right</wp:align>
            </wp:positionH>
            <wp:positionV relativeFrom="paragraph">
              <wp:posOffset>280035</wp:posOffset>
            </wp:positionV>
            <wp:extent cx="5731510" cy="2858135"/>
            <wp:effectExtent l="0" t="0" r="2540" b="0"/>
            <wp:wrapTopAndBottom/>
            <wp:docPr id="11626981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8198" name="Picture 20"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anchor>
        </w:drawing>
      </w:r>
      <w:r w:rsidR="00450537" w:rsidRPr="002F7DAD">
        <w:rPr>
          <w:rFonts w:ascii="Times New Roman" w:hAnsi="Times New Roman" w:cs="Times New Roman"/>
          <w:b/>
          <w:bCs/>
          <w:i w:val="0"/>
          <w:iCs w:val="0"/>
          <w:color w:val="auto"/>
          <w:sz w:val="26"/>
          <w:szCs w:val="26"/>
          <w:lang w:val="en-US"/>
        </w:rPr>
        <w:t>5.1.3.13</w:t>
      </w:r>
      <w:r w:rsidR="00191DAD" w:rsidRPr="002F7DAD">
        <w:rPr>
          <w:rFonts w:ascii="Times New Roman" w:hAnsi="Times New Roman" w:cs="Times New Roman"/>
          <w:b/>
          <w:bCs/>
          <w:i w:val="0"/>
          <w:iCs w:val="0"/>
          <w:color w:val="auto"/>
          <w:sz w:val="26"/>
          <w:szCs w:val="26"/>
          <w:lang w:val="en-US"/>
        </w:rPr>
        <w:t xml:space="preserve"> </w:t>
      </w:r>
      <w:r w:rsidR="000C5451" w:rsidRPr="002F7DAD">
        <w:rPr>
          <w:rFonts w:ascii="Times New Roman" w:hAnsi="Times New Roman" w:cs="Times New Roman"/>
          <w:b/>
          <w:bCs/>
          <w:i w:val="0"/>
          <w:iCs w:val="0"/>
          <w:color w:val="auto"/>
          <w:sz w:val="26"/>
          <w:szCs w:val="26"/>
          <w:lang w:val="en-US"/>
        </w:rPr>
        <w:t>Giao diện AI Analytics</w:t>
      </w:r>
    </w:p>
    <w:p w14:paraId="0185A2A5" w14:textId="58C29235" w:rsidR="000C5451" w:rsidRPr="002F7DAD" w:rsidRDefault="00BE7212" w:rsidP="001A5DEB">
      <w:pPr>
        <w:pStyle w:val="Heading4"/>
        <w:ind w:hanging="426"/>
        <w:rPr>
          <w:rFonts w:ascii="Times New Roman" w:hAnsi="Times New Roman" w:cs="Times New Roman"/>
          <w:b/>
          <w:bCs/>
          <w:i w:val="0"/>
          <w:iCs w:val="0"/>
          <w:color w:val="auto"/>
          <w:sz w:val="26"/>
          <w:szCs w:val="26"/>
          <w:lang w:val="en-US"/>
        </w:rPr>
      </w:pPr>
      <w:r w:rsidRPr="002F7DAD">
        <w:rPr>
          <w:rFonts w:ascii="Times New Roman" w:hAnsi="Times New Roman" w:cs="Times New Roman"/>
          <w:b/>
          <w:bCs/>
          <w:i w:val="0"/>
          <w:iCs w:val="0"/>
          <w:color w:val="auto"/>
          <w:sz w:val="26"/>
          <w:szCs w:val="26"/>
          <w:lang w:val="en-US"/>
        </w:rPr>
        <w:t>5.1.3.1</w:t>
      </w:r>
      <w:r w:rsidR="00450537" w:rsidRPr="002F7DAD">
        <w:rPr>
          <w:rFonts w:ascii="Times New Roman" w:hAnsi="Times New Roman" w:cs="Times New Roman"/>
          <w:b/>
          <w:bCs/>
          <w:i w:val="0"/>
          <w:iCs w:val="0"/>
          <w:color w:val="auto"/>
          <w:sz w:val="26"/>
          <w:szCs w:val="26"/>
          <w:lang w:val="en-US"/>
        </w:rPr>
        <w:t>4</w:t>
      </w:r>
      <w:r w:rsidR="002F7DAD">
        <w:rPr>
          <w:rFonts w:ascii="Times New Roman" w:hAnsi="Times New Roman" w:cs="Times New Roman"/>
          <w:b/>
          <w:bCs/>
          <w:i w:val="0"/>
          <w:iCs w:val="0"/>
          <w:color w:val="auto"/>
          <w:sz w:val="26"/>
          <w:szCs w:val="26"/>
          <w:lang w:val="en-US"/>
        </w:rPr>
        <w:t xml:space="preserve"> </w:t>
      </w:r>
      <w:r w:rsidR="000C5451" w:rsidRPr="002F7DAD">
        <w:rPr>
          <w:rFonts w:ascii="Times New Roman" w:hAnsi="Times New Roman" w:cs="Times New Roman"/>
          <w:b/>
          <w:bCs/>
          <w:i w:val="0"/>
          <w:iCs w:val="0"/>
          <w:color w:val="auto"/>
          <w:sz w:val="26"/>
          <w:szCs w:val="26"/>
          <w:lang w:val="en-US"/>
        </w:rPr>
        <w:t xml:space="preserve">Giao diện trang cá nhân và đổi mật khẩu của giảng viên </w:t>
      </w:r>
    </w:p>
    <w:p w14:paraId="7EBD5128" w14:textId="41ABC722" w:rsidR="000C5451" w:rsidRPr="002F7DAD" w:rsidRDefault="002F7DAD" w:rsidP="002F7DAD">
      <w:pPr>
        <w:numPr>
          <w:ilvl w:val="0"/>
          <w:numId w:val="3"/>
        </w:numPr>
        <w:spacing w:after="0"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427840" behindDoc="0" locked="0" layoutInCell="1" allowOverlap="1" wp14:anchorId="3FCE3BC4" wp14:editId="760343DB">
            <wp:simplePos x="0" y="0"/>
            <wp:positionH relativeFrom="margin">
              <wp:align>right</wp:align>
            </wp:positionH>
            <wp:positionV relativeFrom="paragraph">
              <wp:posOffset>511175</wp:posOffset>
            </wp:positionV>
            <wp:extent cx="5731510" cy="2634615"/>
            <wp:effectExtent l="0" t="0" r="2540" b="0"/>
            <wp:wrapTopAndBottom/>
            <wp:docPr id="12328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11" name="Picture 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anchor>
        </w:drawing>
      </w:r>
      <w:r w:rsidR="000C5451" w:rsidRPr="004540B9">
        <w:rPr>
          <w:rFonts w:ascii="Times New Roman" w:hAnsi="Times New Roman" w:cs="Times New Roman"/>
          <w:sz w:val="26"/>
          <w:szCs w:val="26"/>
          <w:lang w:val="en-US"/>
        </w:rPr>
        <w:t xml:space="preserve">Ở thanh Header giảng viên nhân vào phần tên của mình để mở giao diện trang cá nhân. </w:t>
      </w:r>
    </w:p>
    <w:p w14:paraId="26AEB2BA" w14:textId="2497D8A8" w:rsidR="002F7DAD" w:rsidRPr="004540B9" w:rsidRDefault="002F7DAD" w:rsidP="002F7DAD">
      <w:pPr>
        <w:spacing w:after="0" w:line="288" w:lineRule="auto"/>
        <w:ind w:left="1146" w:firstLine="0"/>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mc:AlternateContent>
          <mc:Choice Requires="wps">
            <w:drawing>
              <wp:anchor distT="0" distB="0" distL="114300" distR="114300" simplePos="0" relativeHeight="251390976" behindDoc="0" locked="0" layoutInCell="1" allowOverlap="1" wp14:anchorId="0B90E1F6" wp14:editId="18358882">
                <wp:simplePos x="0" y="0"/>
                <wp:positionH relativeFrom="margin">
                  <wp:align>right</wp:align>
                </wp:positionH>
                <wp:positionV relativeFrom="paragraph">
                  <wp:posOffset>3025140</wp:posOffset>
                </wp:positionV>
                <wp:extent cx="5731510" cy="635"/>
                <wp:effectExtent l="0" t="0" r="2540" b="6985"/>
                <wp:wrapTopAndBottom/>
                <wp:docPr id="8570018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F230DB" w14:textId="3BCD6D7C" w:rsidR="000C5451" w:rsidRPr="00BA045C" w:rsidRDefault="000C5451" w:rsidP="000C5451">
                            <w:pPr>
                              <w:pStyle w:val="Caption"/>
                              <w:jc w:val="center"/>
                              <w:rPr>
                                <w:noProof/>
                                <w:color w:val="auto"/>
                                <w:sz w:val="26"/>
                                <w:szCs w:val="26"/>
                              </w:rPr>
                            </w:pPr>
                            <w:bookmarkStart w:id="270" w:name="_Toc215950111"/>
                            <w:r w:rsidRPr="00BA045C">
                              <w:rPr>
                                <w:color w:val="auto"/>
                                <w:sz w:val="26"/>
                                <w:szCs w:val="26"/>
                              </w:rPr>
                              <w:t xml:space="preserve">Hình </w:t>
                            </w:r>
                            <w:r w:rsidRPr="00BA045C">
                              <w:rPr>
                                <w:color w:val="auto"/>
                                <w:sz w:val="26"/>
                                <w:szCs w:val="26"/>
                              </w:rPr>
                              <w:fldChar w:fldCharType="begin"/>
                            </w:r>
                            <w:r w:rsidRPr="00BA045C">
                              <w:rPr>
                                <w:color w:val="auto"/>
                                <w:sz w:val="26"/>
                                <w:szCs w:val="26"/>
                              </w:rPr>
                              <w:instrText xml:space="preserve"> SEQ Hình \* ARABIC </w:instrText>
                            </w:r>
                            <w:r w:rsidRPr="00BA045C">
                              <w:rPr>
                                <w:color w:val="auto"/>
                                <w:sz w:val="26"/>
                                <w:szCs w:val="26"/>
                              </w:rPr>
                              <w:fldChar w:fldCharType="separate"/>
                            </w:r>
                            <w:r w:rsidR="000E28BA">
                              <w:rPr>
                                <w:noProof/>
                                <w:color w:val="auto"/>
                                <w:sz w:val="26"/>
                                <w:szCs w:val="26"/>
                              </w:rPr>
                              <w:t>52</w:t>
                            </w:r>
                            <w:r w:rsidRPr="00BA045C">
                              <w:rPr>
                                <w:color w:val="auto"/>
                                <w:sz w:val="26"/>
                                <w:szCs w:val="26"/>
                              </w:rPr>
                              <w:fldChar w:fldCharType="end"/>
                            </w:r>
                            <w:r w:rsidRPr="00BA045C">
                              <w:rPr>
                                <w:color w:val="auto"/>
                                <w:sz w:val="26"/>
                                <w:szCs w:val="26"/>
                              </w:rPr>
                              <w:t>: Giao diện trang cá nhân và đổi mật khẩu</w:t>
                            </w:r>
                            <w:r>
                              <w:rPr>
                                <w:color w:val="auto"/>
                                <w:sz w:val="26"/>
                                <w:szCs w:val="26"/>
                              </w:rPr>
                              <w:t xml:space="preserve"> giảng viên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0E1F6" id="_x0000_s1074" type="#_x0000_t202" style="position:absolute;left:0;text-align:left;margin-left:400.1pt;margin-top:238.2pt;width:451.3pt;height:.05pt;z-index:251390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" stroked="f">
                <v:textbox style="mso-fit-shape-to-text:t" inset="0,0,0,0">
                  <w:txbxContent>
                    <w:p w14:paraId="36F230DB" w14:textId="3BCD6D7C" w:rsidR="000C5451" w:rsidRPr="00BA045C" w:rsidRDefault="000C5451" w:rsidP="000C5451">
                      <w:pPr>
                        <w:pStyle w:val="Caption"/>
                        <w:jc w:val="center"/>
                        <w:rPr>
                          <w:noProof/>
                          <w:color w:val="auto"/>
                          <w:sz w:val="26"/>
                          <w:szCs w:val="26"/>
                        </w:rPr>
                      </w:pPr>
                      <w:bookmarkStart w:id="271" w:name="_Toc215950111"/>
                      <w:r w:rsidRPr="00BA045C">
                        <w:rPr>
                          <w:color w:val="auto"/>
                          <w:sz w:val="26"/>
                          <w:szCs w:val="26"/>
                        </w:rPr>
                        <w:t xml:space="preserve">Hình </w:t>
                      </w:r>
                      <w:r w:rsidRPr="00BA045C">
                        <w:rPr>
                          <w:color w:val="auto"/>
                          <w:sz w:val="26"/>
                          <w:szCs w:val="26"/>
                        </w:rPr>
                        <w:fldChar w:fldCharType="begin"/>
                      </w:r>
                      <w:r w:rsidRPr="00BA045C">
                        <w:rPr>
                          <w:color w:val="auto"/>
                          <w:sz w:val="26"/>
                          <w:szCs w:val="26"/>
                        </w:rPr>
                        <w:instrText xml:space="preserve"> SEQ Hình \* ARABIC </w:instrText>
                      </w:r>
                      <w:r w:rsidRPr="00BA045C">
                        <w:rPr>
                          <w:color w:val="auto"/>
                          <w:sz w:val="26"/>
                          <w:szCs w:val="26"/>
                        </w:rPr>
                        <w:fldChar w:fldCharType="separate"/>
                      </w:r>
                      <w:r w:rsidR="000E28BA">
                        <w:rPr>
                          <w:noProof/>
                          <w:color w:val="auto"/>
                          <w:sz w:val="26"/>
                          <w:szCs w:val="26"/>
                        </w:rPr>
                        <w:t>52</w:t>
                      </w:r>
                      <w:r w:rsidRPr="00BA045C">
                        <w:rPr>
                          <w:color w:val="auto"/>
                          <w:sz w:val="26"/>
                          <w:szCs w:val="26"/>
                        </w:rPr>
                        <w:fldChar w:fldCharType="end"/>
                      </w:r>
                      <w:r w:rsidRPr="00BA045C">
                        <w:rPr>
                          <w:color w:val="auto"/>
                          <w:sz w:val="26"/>
                          <w:szCs w:val="26"/>
                        </w:rPr>
                        <w:t>: Giao diện trang cá nhân và đổi mật khẩu</w:t>
                      </w:r>
                      <w:r>
                        <w:rPr>
                          <w:color w:val="auto"/>
                          <w:sz w:val="26"/>
                          <w:szCs w:val="26"/>
                        </w:rPr>
                        <w:t xml:space="preserve"> giảng viên</w:t>
                      </w:r>
                      <w:bookmarkEnd w:id="271"/>
                    </w:p>
                  </w:txbxContent>
                </v:textbox>
                <w10:wrap type="topAndBottom" anchorx="margin"/>
              </v:shape>
            </w:pict>
          </mc:Fallback>
        </mc:AlternateContent>
      </w:r>
    </w:p>
    <w:p w14:paraId="3FDF54BB" w14:textId="49538811" w:rsidR="000C5451" w:rsidRPr="004540B9" w:rsidRDefault="000C5451" w:rsidP="002F7DAD">
      <w:pPr>
        <w:numPr>
          <w:ilvl w:val="0"/>
          <w:numId w:val="3"/>
        </w:numPr>
        <w:spacing w:after="0"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Phần đổi mật khẩu giảng viên nhập mật khẩu cũ nếu khớp, thì nhập mật khẩu mới và xác nhận, rồi ấn “</w:t>
      </w:r>
      <w:r w:rsidRPr="004540B9">
        <w:rPr>
          <w:rFonts w:ascii="Times New Roman" w:hAnsi="Times New Roman" w:cs="Times New Roman"/>
          <w:b/>
          <w:bCs/>
          <w:sz w:val="26"/>
          <w:szCs w:val="26"/>
          <w:lang w:val="en-US"/>
        </w:rPr>
        <w:t>Cập nhật mật khẩu</w:t>
      </w:r>
      <w:r w:rsidRPr="004540B9">
        <w:rPr>
          <w:rFonts w:ascii="Times New Roman" w:hAnsi="Times New Roman" w:cs="Times New Roman"/>
          <w:sz w:val="26"/>
          <w:szCs w:val="26"/>
          <w:lang w:val="en-US"/>
        </w:rPr>
        <w:t xml:space="preserve">” </w:t>
      </w:r>
    </w:p>
    <w:p w14:paraId="18CA8106" w14:textId="01B0FAC8" w:rsidR="00191DAD" w:rsidRPr="004540B9" w:rsidRDefault="00191DAD" w:rsidP="000C5451">
      <w:pPr>
        <w:numPr>
          <w:ilvl w:val="0"/>
          <w:numId w:val="3"/>
        </w:numPr>
        <w:spacing w:line="288" w:lineRule="auto"/>
        <w:ind w:firstLine="720"/>
        <w:rPr>
          <w:rFonts w:ascii="Times New Roman" w:hAnsi="Times New Roman" w:cs="Times New Roman"/>
          <w:b/>
          <w:bCs/>
          <w:sz w:val="26"/>
          <w:szCs w:val="26"/>
          <w:lang w:val="en-US"/>
        </w:rPr>
      </w:pPr>
    </w:p>
    <w:p w14:paraId="75C27035" w14:textId="3B6FD0D3" w:rsidR="000C5451" w:rsidRPr="002F7DAD" w:rsidRDefault="00BE7212" w:rsidP="00191DAD">
      <w:pPr>
        <w:pStyle w:val="Heading4"/>
        <w:rPr>
          <w:rFonts w:ascii="Times New Roman" w:hAnsi="Times New Roman" w:cs="Times New Roman"/>
          <w:b/>
          <w:bCs/>
          <w:i w:val="0"/>
          <w:iCs w:val="0"/>
          <w:color w:val="auto"/>
          <w:sz w:val="26"/>
          <w:szCs w:val="26"/>
          <w:lang w:val="en-US"/>
        </w:rPr>
      </w:pPr>
      <w:r w:rsidRPr="002F7DAD">
        <w:rPr>
          <w:rFonts w:ascii="Times New Roman" w:hAnsi="Times New Roman" w:cs="Times New Roman"/>
          <w:b/>
          <w:bCs/>
          <w:i w:val="0"/>
          <w:iCs w:val="0"/>
          <w:color w:val="auto"/>
          <w:sz w:val="26"/>
          <w:szCs w:val="26"/>
          <w:lang w:val="en-US"/>
        </w:rPr>
        <w:lastRenderedPageBreak/>
        <w:t>5.1</w:t>
      </w:r>
      <w:r w:rsidR="00450537" w:rsidRPr="002F7DAD">
        <w:rPr>
          <w:rFonts w:ascii="Times New Roman" w:hAnsi="Times New Roman" w:cs="Times New Roman"/>
          <w:b/>
          <w:bCs/>
          <w:i w:val="0"/>
          <w:iCs w:val="0"/>
          <w:color w:val="auto"/>
          <w:sz w:val="26"/>
          <w:szCs w:val="26"/>
          <w:lang w:val="en-US"/>
        </w:rPr>
        <w:t>.</w:t>
      </w:r>
      <w:r w:rsidR="00345ABE" w:rsidRPr="002F7DAD">
        <w:rPr>
          <w:rFonts w:ascii="Times New Roman" w:hAnsi="Times New Roman" w:cs="Times New Roman"/>
          <w:b/>
          <w:bCs/>
          <w:i w:val="0"/>
          <w:iCs w:val="0"/>
          <w:color w:val="auto"/>
          <w:sz w:val="26"/>
          <w:szCs w:val="26"/>
          <w:lang w:val="en-US"/>
        </w:rPr>
        <w:t>3.1</w:t>
      </w:r>
      <w:r w:rsidR="00450537" w:rsidRPr="002F7DAD">
        <w:rPr>
          <w:rFonts w:ascii="Times New Roman" w:hAnsi="Times New Roman" w:cs="Times New Roman"/>
          <w:b/>
          <w:bCs/>
          <w:i w:val="0"/>
          <w:iCs w:val="0"/>
          <w:color w:val="auto"/>
          <w:sz w:val="26"/>
          <w:szCs w:val="26"/>
          <w:lang w:val="en-US"/>
        </w:rPr>
        <w:t>5</w:t>
      </w:r>
      <w:r w:rsidR="002F7DAD" w:rsidRPr="002F7DAD">
        <w:rPr>
          <w:rFonts w:ascii="Times New Roman" w:hAnsi="Times New Roman" w:cs="Times New Roman"/>
          <w:b/>
          <w:bCs/>
          <w:i w:val="0"/>
          <w:iCs w:val="0"/>
          <w:color w:val="auto"/>
          <w:sz w:val="26"/>
          <w:szCs w:val="26"/>
          <w:lang w:val="en-US"/>
        </w:rPr>
        <w:t xml:space="preserve"> </w:t>
      </w:r>
      <w:r w:rsidR="000C5451" w:rsidRPr="002F7DAD">
        <w:rPr>
          <w:rFonts w:ascii="Times New Roman" w:hAnsi="Times New Roman" w:cs="Times New Roman"/>
          <w:b/>
          <w:bCs/>
          <w:i w:val="0"/>
          <w:iCs w:val="0"/>
          <w:color w:val="auto"/>
          <w:sz w:val="26"/>
          <w:szCs w:val="26"/>
          <w:lang w:val="en-US"/>
        </w:rPr>
        <w:t>Giao diện cập nhật thông tin trang cá nhân giảng viên</w:t>
      </w:r>
    </w:p>
    <w:p w14:paraId="3F579F22" w14:textId="77777777" w:rsidR="000C5451" w:rsidRPr="004540B9" w:rsidRDefault="000C5451" w:rsidP="00191DAD">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1113472" behindDoc="0" locked="0" layoutInCell="1" allowOverlap="1" wp14:anchorId="1A3763A0" wp14:editId="59F59EE8">
            <wp:simplePos x="0" y="0"/>
            <wp:positionH relativeFrom="column">
              <wp:posOffset>241935</wp:posOffset>
            </wp:positionH>
            <wp:positionV relativeFrom="paragraph">
              <wp:posOffset>683287</wp:posOffset>
            </wp:positionV>
            <wp:extent cx="5247518" cy="2577830"/>
            <wp:effectExtent l="0" t="0" r="0" b="0"/>
            <wp:wrapTopAndBottom/>
            <wp:docPr id="1484883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3400" name="Picture 1"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47518" cy="2577830"/>
                    </a:xfrm>
                    <a:prstGeom prst="rect">
                      <a:avLst/>
                    </a:prstGeom>
                  </pic:spPr>
                </pic:pic>
              </a:graphicData>
            </a:graphic>
          </wp:anchor>
        </w:drawing>
      </w:r>
      <w:r w:rsidRPr="004540B9">
        <w:rPr>
          <w:rFonts w:ascii="Times New Roman" w:hAnsi="Times New Roman" w:cs="Times New Roman"/>
          <w:sz w:val="26"/>
          <w:szCs w:val="26"/>
          <w:lang w:val="en-US"/>
        </w:rPr>
        <w:t>Ở giao diện trang cá nhân, giảng viên ấn “</w:t>
      </w:r>
      <w:r w:rsidRPr="004540B9">
        <w:rPr>
          <w:rFonts w:ascii="Times New Roman" w:hAnsi="Times New Roman" w:cs="Times New Roman"/>
          <w:b/>
          <w:bCs/>
          <w:sz w:val="26"/>
          <w:szCs w:val="26"/>
          <w:lang w:val="en-US"/>
        </w:rPr>
        <w:t>Chỉnh sửa</w:t>
      </w:r>
      <w:r w:rsidRPr="004540B9">
        <w:rPr>
          <w:rFonts w:ascii="Times New Roman" w:hAnsi="Times New Roman" w:cs="Times New Roman"/>
          <w:sz w:val="26"/>
          <w:szCs w:val="26"/>
          <w:lang w:val="en-US"/>
        </w:rPr>
        <w:t>” để mở giao diện chỉnh sửa</w:t>
      </w:r>
    </w:p>
    <w:p w14:paraId="1F80BB30" w14:textId="77777777" w:rsidR="000C5451" w:rsidRPr="004540B9" w:rsidRDefault="000C5451" w:rsidP="000C5451">
      <w:pPr>
        <w:spacing w:line="288" w:lineRule="auto"/>
        <w:ind w:firstLine="720"/>
        <w:rPr>
          <w:rFonts w:ascii="Times New Roman" w:hAnsi="Times New Roman" w:cs="Times New Roman"/>
          <w:sz w:val="26"/>
          <w:szCs w:val="26"/>
          <w:lang w:val="en-US"/>
        </w:rPr>
      </w:pPr>
    </w:p>
    <w:p w14:paraId="6B964F57" w14:textId="20D3BBDE" w:rsidR="00191DAD" w:rsidRPr="004540B9" w:rsidRDefault="000C5451" w:rsidP="00A66024">
      <w:pPr>
        <w:spacing w:line="288" w:lineRule="auto"/>
        <w:ind w:firstLine="720"/>
        <w:rPr>
          <w:rFonts w:ascii="Times New Roman" w:hAnsi="Times New Roman" w:cs="Times New Roman"/>
          <w:i/>
          <w:iCs/>
          <w:sz w:val="26"/>
          <w:szCs w:val="26"/>
          <w:lang w:val="en-US"/>
        </w:rPr>
      </w:pPr>
      <w:bookmarkStart w:id="272" w:name="_Toc215707842"/>
      <w:bookmarkStart w:id="273" w:name="_Toc215950112"/>
      <w:r w:rsidRPr="004540B9">
        <w:rPr>
          <w:rFonts w:ascii="Times New Roman" w:hAnsi="Times New Roman" w:cs="Times New Roman"/>
          <w:i/>
          <w:iCs/>
          <w:sz w:val="26"/>
          <w:szCs w:val="26"/>
          <w:lang w:val="en-US"/>
        </w:rPr>
        <w:t xml:space="preserve">Hình </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000E28BA">
        <w:rPr>
          <w:rFonts w:ascii="Times New Roman" w:hAnsi="Times New Roman" w:cs="Times New Roman"/>
          <w:i/>
          <w:iCs/>
          <w:noProof/>
          <w:sz w:val="26"/>
          <w:szCs w:val="26"/>
          <w:lang w:val="en-US"/>
        </w:rPr>
        <w:t>53</w:t>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cập nhật trang cá nhân giảng viên</w:t>
      </w:r>
      <w:bookmarkEnd w:id="272"/>
      <w:bookmarkEnd w:id="273"/>
    </w:p>
    <w:p w14:paraId="0A32403A" w14:textId="753CF58D" w:rsidR="000C5451" w:rsidRPr="004540B9" w:rsidRDefault="00A66024" w:rsidP="00A66024">
      <w:pPr>
        <w:pStyle w:val="Heading3"/>
        <w:ind w:hanging="426"/>
        <w:rPr>
          <w:rFonts w:ascii="Times New Roman" w:hAnsi="Times New Roman" w:cs="Times New Roman"/>
          <w:b/>
          <w:bCs/>
          <w:color w:val="auto"/>
          <w:sz w:val="26"/>
          <w:szCs w:val="26"/>
          <w:lang w:val="en-US"/>
        </w:rPr>
      </w:pPr>
      <w:bookmarkStart w:id="274" w:name="_Toc215742419"/>
      <w:r w:rsidRPr="004540B9">
        <w:rPr>
          <w:rFonts w:ascii="Times New Roman" w:hAnsi="Times New Roman" w:cs="Times New Roman"/>
          <w:b/>
          <w:bCs/>
          <w:color w:val="auto"/>
          <w:sz w:val="26"/>
          <w:szCs w:val="26"/>
          <w:lang w:val="en-US"/>
        </w:rPr>
        <w:t xml:space="preserve">5.1.4 </w:t>
      </w:r>
      <w:r w:rsidR="000C5451" w:rsidRPr="004540B9">
        <w:rPr>
          <w:rFonts w:ascii="Times New Roman" w:hAnsi="Times New Roman" w:cs="Times New Roman"/>
          <w:b/>
          <w:bCs/>
          <w:color w:val="auto"/>
          <w:sz w:val="26"/>
          <w:szCs w:val="26"/>
          <w:lang w:val="en-US"/>
        </w:rPr>
        <w:t>Giao diện cho Sinh viên</w:t>
      </w:r>
      <w:bookmarkEnd w:id="274"/>
    </w:p>
    <w:p w14:paraId="44D697E2" w14:textId="20B94B3E" w:rsidR="000C5451" w:rsidRPr="004540B9" w:rsidRDefault="00A66024" w:rsidP="00A66024">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w:drawing>
          <wp:anchor distT="0" distB="0" distL="114300" distR="114300" simplePos="0" relativeHeight="252374016" behindDoc="0" locked="0" layoutInCell="1" allowOverlap="1" wp14:anchorId="06F692B0" wp14:editId="66E76C24">
            <wp:simplePos x="0" y="0"/>
            <wp:positionH relativeFrom="column">
              <wp:posOffset>130810</wp:posOffset>
            </wp:positionH>
            <wp:positionV relativeFrom="paragraph">
              <wp:posOffset>457835</wp:posOffset>
            </wp:positionV>
            <wp:extent cx="5731510" cy="2825115"/>
            <wp:effectExtent l="0" t="0" r="2540" b="0"/>
            <wp:wrapTopAndBottom/>
            <wp:docPr id="10014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5443" name="Picture 1"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anchor>
        </w:drawing>
      </w:r>
      <w:r w:rsidRPr="004540B9">
        <w:rPr>
          <w:rFonts w:ascii="Times New Roman" w:hAnsi="Times New Roman" w:cs="Times New Roman"/>
          <w:b/>
          <w:bCs/>
          <w:color w:val="auto"/>
          <w:sz w:val="26"/>
          <w:szCs w:val="26"/>
          <w:lang w:val="en-US"/>
        </w:rPr>
        <w:t>5.1.4.1</w:t>
      </w:r>
      <w:r w:rsidR="000C5451" w:rsidRPr="004540B9">
        <w:rPr>
          <w:rFonts w:ascii="Times New Roman" w:hAnsi="Times New Roman" w:cs="Times New Roman"/>
          <w:b/>
          <w:bCs/>
          <w:color w:val="auto"/>
          <w:sz w:val="26"/>
          <w:szCs w:val="26"/>
          <w:lang w:val="en-US"/>
        </w:rPr>
        <w:t>Giao diện trang chủ sinh viên</w:t>
      </w:r>
    </w:p>
    <w:p w14:paraId="778D9662" w14:textId="0C75DD59" w:rsidR="000C5451" w:rsidRPr="004540B9" w:rsidRDefault="000C5451" w:rsidP="000C5451">
      <w:pPr>
        <w:spacing w:line="288" w:lineRule="auto"/>
        <w:ind w:firstLine="720"/>
        <w:rPr>
          <w:rFonts w:ascii="Times New Roman" w:hAnsi="Times New Roman" w:cs="Times New Roman"/>
          <w:sz w:val="26"/>
          <w:szCs w:val="26"/>
          <w:lang w:val="en-US"/>
        </w:rPr>
      </w:pPr>
    </w:p>
    <w:p w14:paraId="60EEE011" w14:textId="3E7DD084" w:rsidR="000C5451" w:rsidRPr="004540B9" w:rsidRDefault="000C5451" w:rsidP="000C5451">
      <w:pPr>
        <w:spacing w:line="288" w:lineRule="auto"/>
        <w:ind w:firstLine="720"/>
        <w:rPr>
          <w:rFonts w:ascii="Times New Roman" w:hAnsi="Times New Roman" w:cs="Times New Roman"/>
          <w:i/>
          <w:iCs/>
          <w:sz w:val="26"/>
          <w:szCs w:val="26"/>
          <w:lang w:val="en-US"/>
        </w:rPr>
      </w:pPr>
      <w:bookmarkStart w:id="275" w:name="_Toc215707844"/>
      <w:bookmarkStart w:id="276" w:name="_Toc215950113"/>
      <w:r w:rsidRPr="004540B9">
        <w:rPr>
          <w:rFonts w:ascii="Times New Roman" w:hAnsi="Times New Roman" w:cs="Times New Roman"/>
          <w:i/>
          <w:iCs/>
          <w:sz w:val="26"/>
          <w:szCs w:val="26"/>
          <w:lang w:val="en-US"/>
        </w:rPr>
        <w:t>Hình</w:t>
      </w:r>
      <w:r w:rsidR="00616DE5" w:rsidRPr="004540B9">
        <w:rPr>
          <w:rFonts w:ascii="Times New Roman" w:hAnsi="Times New Roman" w:cs="Times New Roman"/>
          <w:i/>
          <w:iCs/>
          <w:sz w:val="26"/>
          <w:szCs w:val="26"/>
          <w:lang w:val="en-US"/>
        </w:rPr>
        <w:t xml:space="preserve"> </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000E28BA">
        <w:rPr>
          <w:rFonts w:ascii="Times New Roman" w:hAnsi="Times New Roman" w:cs="Times New Roman"/>
          <w:i/>
          <w:iCs/>
          <w:noProof/>
          <w:sz w:val="26"/>
          <w:szCs w:val="26"/>
          <w:lang w:val="en-US"/>
        </w:rPr>
        <w:t>54</w:t>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trang chủ của sinh viên</w:t>
      </w:r>
      <w:bookmarkEnd w:id="275"/>
      <w:bookmarkEnd w:id="276"/>
      <w:r w:rsidRPr="004540B9">
        <w:rPr>
          <w:rFonts w:ascii="Times New Roman" w:hAnsi="Times New Roman" w:cs="Times New Roman"/>
          <w:sz w:val="26"/>
          <w:szCs w:val="26"/>
          <w:lang w:val="en-US"/>
        </w:rPr>
        <w:br w:type="page"/>
      </w:r>
    </w:p>
    <w:p w14:paraId="4716CBA2" w14:textId="77777777" w:rsidR="000C5451" w:rsidRPr="004540B9" w:rsidRDefault="000C5451" w:rsidP="00A66024">
      <w:pPr>
        <w:pStyle w:val="Heading4"/>
        <w:ind w:hanging="426"/>
        <w:rPr>
          <w:rFonts w:ascii="Times New Roman" w:hAnsi="Times New Roman" w:cs="Times New Roman"/>
          <w:b/>
          <w:bCs/>
          <w:i w:val="0"/>
          <w:iCs w:val="0"/>
          <w:color w:val="auto"/>
          <w:sz w:val="26"/>
          <w:szCs w:val="26"/>
          <w:lang w:val="en-US"/>
        </w:rPr>
      </w:pPr>
    </w:p>
    <w:p w14:paraId="1683FFD1" w14:textId="5FE1B2B5" w:rsidR="000C5451" w:rsidRPr="004540B9" w:rsidRDefault="000C5451" w:rsidP="00A66024">
      <w:pPr>
        <w:pStyle w:val="Heading4"/>
        <w:ind w:hanging="426"/>
        <w:rPr>
          <w:rFonts w:ascii="Times New Roman" w:hAnsi="Times New Roman" w:cs="Times New Roman"/>
          <w:b/>
          <w:bCs/>
          <w:color w:val="auto"/>
          <w:sz w:val="26"/>
          <w:szCs w:val="26"/>
          <w:lang w:val="en-US"/>
        </w:rPr>
      </w:pPr>
      <w:r w:rsidRPr="004540B9">
        <w:rPr>
          <w:rFonts w:ascii="Times New Roman" w:hAnsi="Times New Roman" w:cs="Times New Roman"/>
          <w:noProof/>
          <w:color w:val="auto"/>
          <w:sz w:val="26"/>
          <w:szCs w:val="26"/>
          <w:lang w:val="en-US"/>
        </w:rPr>
        <w:drawing>
          <wp:anchor distT="0" distB="0" distL="114300" distR="114300" simplePos="0" relativeHeight="251138048" behindDoc="0" locked="0" layoutInCell="1" allowOverlap="1" wp14:anchorId="373ADDE2" wp14:editId="19CAEF59">
            <wp:simplePos x="0" y="0"/>
            <wp:positionH relativeFrom="margin">
              <wp:align>right</wp:align>
            </wp:positionH>
            <wp:positionV relativeFrom="paragraph">
              <wp:posOffset>307340</wp:posOffset>
            </wp:positionV>
            <wp:extent cx="5731510" cy="2555875"/>
            <wp:effectExtent l="0" t="0" r="2540" b="0"/>
            <wp:wrapTopAndBottom/>
            <wp:docPr id="30428534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85345" name="Picture 1" descr="A screenshot of a calenda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anchor>
        </w:drawing>
      </w:r>
      <w:r w:rsidR="00A66024" w:rsidRPr="004540B9">
        <w:rPr>
          <w:rFonts w:ascii="Times New Roman" w:hAnsi="Times New Roman" w:cs="Times New Roman"/>
          <w:b/>
          <w:bCs/>
          <w:color w:val="auto"/>
          <w:sz w:val="26"/>
          <w:szCs w:val="26"/>
          <w:lang w:val="en-US"/>
        </w:rPr>
        <w:t xml:space="preserve">5.1.4.2 </w:t>
      </w:r>
      <w:r w:rsidRPr="004540B9">
        <w:rPr>
          <w:rFonts w:ascii="Times New Roman" w:hAnsi="Times New Roman" w:cs="Times New Roman"/>
          <w:b/>
          <w:bCs/>
          <w:color w:val="auto"/>
          <w:sz w:val="26"/>
          <w:szCs w:val="26"/>
          <w:lang w:val="en-US"/>
        </w:rPr>
        <w:t xml:space="preserve">Giao diện lịch học </w:t>
      </w:r>
    </w:p>
    <w:p w14:paraId="60F9B8E2" w14:textId="1811C038" w:rsidR="000C5451" w:rsidRPr="004540B9" w:rsidRDefault="000C5451" w:rsidP="000C5451">
      <w:pPr>
        <w:spacing w:line="288" w:lineRule="auto"/>
        <w:ind w:firstLine="720"/>
        <w:rPr>
          <w:rFonts w:ascii="Times New Roman" w:hAnsi="Times New Roman" w:cs="Times New Roman"/>
          <w:b/>
          <w:bCs/>
          <w:i/>
          <w:iCs/>
          <w:sz w:val="26"/>
          <w:szCs w:val="26"/>
          <w:lang w:val="en-US"/>
        </w:rPr>
      </w:pPr>
      <w:bookmarkStart w:id="277" w:name="_Toc215707845"/>
      <w:bookmarkStart w:id="278" w:name="_Toc215950114"/>
      <w:r w:rsidRPr="004540B9">
        <w:rPr>
          <w:rFonts w:ascii="Times New Roman" w:hAnsi="Times New Roman" w:cs="Times New Roman"/>
          <w:i/>
          <w:iCs/>
          <w:sz w:val="26"/>
          <w:szCs w:val="26"/>
          <w:lang w:val="en-US"/>
        </w:rPr>
        <w:t>Hình</w:t>
      </w:r>
      <w:r w:rsidR="001D1B71">
        <w:rPr>
          <w:rFonts w:ascii="Times New Roman" w:hAnsi="Times New Roman" w:cs="Times New Roman"/>
          <w:i/>
          <w:iCs/>
          <w:sz w:val="26"/>
          <w:szCs w:val="26"/>
          <w:lang w:val="en-US"/>
        </w:rPr>
        <w:t xml:space="preserve"> </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000E28BA">
        <w:rPr>
          <w:rFonts w:ascii="Times New Roman" w:hAnsi="Times New Roman" w:cs="Times New Roman"/>
          <w:i/>
          <w:iCs/>
          <w:noProof/>
          <w:sz w:val="26"/>
          <w:szCs w:val="26"/>
          <w:lang w:val="en-US"/>
        </w:rPr>
        <w:t>55</w:t>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lịch học của sinh viên</w:t>
      </w:r>
      <w:bookmarkEnd w:id="277"/>
      <w:bookmarkEnd w:id="278"/>
    </w:p>
    <w:p w14:paraId="6736ACA3" w14:textId="77777777" w:rsidR="000C5451" w:rsidRPr="004540B9" w:rsidRDefault="000C5451" w:rsidP="00A6602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Ở giao diện lịch học sinh viên có thể xem được hôm nào có buổi học</w:t>
      </w:r>
    </w:p>
    <w:p w14:paraId="3789D0B1" w14:textId="77777777" w:rsidR="000C5451" w:rsidRPr="004540B9" w:rsidRDefault="000C5451" w:rsidP="00A6602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sz w:val="26"/>
          <w:szCs w:val="26"/>
          <w:lang w:val="en-US"/>
        </w:rPr>
        <w:t>Những ngày có đánh dấu màu xanh dương là ngày hiện tại, xanh lá là ngày có lịch dạy, ngày màu vàng là ngày đang chọn</w:t>
      </w:r>
    </w:p>
    <w:p w14:paraId="3D17EA39" w14:textId="08766EBA" w:rsidR="000C5451" w:rsidRPr="004540B9" w:rsidRDefault="00A66024" w:rsidP="00A66024">
      <w:pPr>
        <w:numPr>
          <w:ilvl w:val="0"/>
          <w:numId w:val="3"/>
        </w:numPr>
        <w:spacing w:line="288" w:lineRule="auto"/>
        <w:ind w:hanging="437"/>
        <w:rPr>
          <w:rFonts w:ascii="Times New Roman" w:hAnsi="Times New Roman" w:cs="Times New Roman"/>
          <w:sz w:val="26"/>
          <w:szCs w:val="26"/>
          <w:lang w:val="en-US"/>
        </w:rPr>
      </w:pPr>
      <w:r w:rsidRPr="004540B9">
        <w:rPr>
          <w:rFonts w:ascii="Times New Roman" w:hAnsi="Times New Roman" w:cs="Times New Roman"/>
          <w:noProof/>
          <w:sz w:val="26"/>
          <w:szCs w:val="26"/>
          <w:lang w:val="en-US"/>
        </w:rPr>
        <w:drawing>
          <wp:anchor distT="0" distB="0" distL="114300" distR="114300" simplePos="0" relativeHeight="252398592" behindDoc="0" locked="0" layoutInCell="1" allowOverlap="1" wp14:anchorId="1E364780" wp14:editId="59996B4E">
            <wp:simplePos x="0" y="0"/>
            <wp:positionH relativeFrom="column">
              <wp:posOffset>0</wp:posOffset>
            </wp:positionH>
            <wp:positionV relativeFrom="paragraph">
              <wp:posOffset>621030</wp:posOffset>
            </wp:positionV>
            <wp:extent cx="5731510" cy="2797175"/>
            <wp:effectExtent l="0" t="0" r="2540" b="3175"/>
            <wp:wrapTopAndBottom/>
            <wp:docPr id="49390282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2827" name="Picture 1" descr="A screenshot of a calenda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anchor>
        </w:drawing>
      </w:r>
      <w:r w:rsidR="000C5451" w:rsidRPr="004540B9">
        <w:rPr>
          <w:rFonts w:ascii="Times New Roman" w:hAnsi="Times New Roman" w:cs="Times New Roman"/>
          <w:noProof/>
          <w:sz w:val="26"/>
          <w:szCs w:val="26"/>
          <w:lang w:val="en-US"/>
        </w:rPr>
        <mc:AlternateContent>
          <mc:Choice Requires="wps">
            <w:drawing>
              <wp:anchor distT="0" distB="0" distL="114300" distR="114300" simplePos="0" relativeHeight="251150336" behindDoc="0" locked="0" layoutInCell="1" allowOverlap="1" wp14:anchorId="1FA86FBE" wp14:editId="6AC2FBE3">
                <wp:simplePos x="0" y="0"/>
                <wp:positionH relativeFrom="column">
                  <wp:posOffset>0</wp:posOffset>
                </wp:positionH>
                <wp:positionV relativeFrom="paragraph">
                  <wp:posOffset>3424555</wp:posOffset>
                </wp:positionV>
                <wp:extent cx="5731510" cy="635"/>
                <wp:effectExtent l="0" t="0" r="0" b="0"/>
                <wp:wrapTopAndBottom/>
                <wp:docPr id="11825552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99D1B" w14:textId="10DCBA4A" w:rsidR="000C5451" w:rsidRPr="00937041" w:rsidRDefault="00A66024" w:rsidP="000C5451">
                            <w:pPr>
                              <w:pStyle w:val="Caption"/>
                              <w:jc w:val="center"/>
                              <w:rPr>
                                <w:noProof/>
                                <w:color w:val="auto"/>
                                <w:sz w:val="26"/>
                                <w:szCs w:val="26"/>
                              </w:rPr>
                            </w:pPr>
                            <w:bookmarkStart w:id="279" w:name="_Toc215950115"/>
                            <w:r>
                              <w:rPr>
                                <w:color w:val="auto"/>
                                <w:sz w:val="26"/>
                                <w:szCs w:val="26"/>
                              </w:rPr>
                              <w:t>H</w:t>
                            </w:r>
                            <w:r w:rsidR="000C5451" w:rsidRPr="00937041">
                              <w:rPr>
                                <w:color w:val="auto"/>
                                <w:sz w:val="26"/>
                                <w:szCs w:val="26"/>
                              </w:rPr>
                              <w:t xml:space="preserve">ình </w:t>
                            </w:r>
                            <w:r w:rsidR="000C5451" w:rsidRPr="00937041">
                              <w:rPr>
                                <w:color w:val="auto"/>
                                <w:sz w:val="26"/>
                                <w:szCs w:val="26"/>
                              </w:rPr>
                              <w:fldChar w:fldCharType="begin"/>
                            </w:r>
                            <w:r w:rsidR="000C5451" w:rsidRPr="00937041">
                              <w:rPr>
                                <w:color w:val="auto"/>
                                <w:sz w:val="26"/>
                                <w:szCs w:val="26"/>
                              </w:rPr>
                              <w:instrText xml:space="preserve"> SEQ Hình \* ARABIC </w:instrText>
                            </w:r>
                            <w:r w:rsidR="000C5451" w:rsidRPr="00937041">
                              <w:rPr>
                                <w:color w:val="auto"/>
                                <w:sz w:val="26"/>
                                <w:szCs w:val="26"/>
                              </w:rPr>
                              <w:fldChar w:fldCharType="separate"/>
                            </w:r>
                            <w:r w:rsidR="000E28BA">
                              <w:rPr>
                                <w:noProof/>
                                <w:color w:val="auto"/>
                                <w:sz w:val="26"/>
                                <w:szCs w:val="26"/>
                              </w:rPr>
                              <w:t>56</w:t>
                            </w:r>
                            <w:r w:rsidR="000C5451" w:rsidRPr="00937041">
                              <w:rPr>
                                <w:color w:val="auto"/>
                                <w:sz w:val="26"/>
                                <w:szCs w:val="26"/>
                              </w:rPr>
                              <w:fldChar w:fldCharType="end"/>
                            </w:r>
                            <w:r w:rsidR="000C5451" w:rsidRPr="00937041">
                              <w:rPr>
                                <w:color w:val="auto"/>
                                <w:sz w:val="26"/>
                                <w:szCs w:val="26"/>
                              </w:rPr>
                              <w:t>: Giao diện danh sách lớp học</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86FBE" id="_x0000_s1075" type="#_x0000_t202" style="position:absolute;left:0;text-align:left;margin-left:0;margin-top:269.65pt;width:451.3pt;height:.05pt;z-index:25115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" stroked="f">
                <v:textbox style="mso-fit-shape-to-text:t" inset="0,0,0,0">
                  <w:txbxContent>
                    <w:p w14:paraId="70999D1B" w14:textId="10DCBA4A" w:rsidR="000C5451" w:rsidRPr="00937041" w:rsidRDefault="00A66024" w:rsidP="000C5451">
                      <w:pPr>
                        <w:pStyle w:val="Caption"/>
                        <w:jc w:val="center"/>
                        <w:rPr>
                          <w:noProof/>
                          <w:color w:val="auto"/>
                          <w:sz w:val="26"/>
                          <w:szCs w:val="26"/>
                        </w:rPr>
                      </w:pPr>
                      <w:bookmarkStart w:id="280" w:name="_Toc215950115"/>
                      <w:r>
                        <w:rPr>
                          <w:color w:val="auto"/>
                          <w:sz w:val="26"/>
                          <w:szCs w:val="26"/>
                        </w:rPr>
                        <w:t>H</w:t>
                      </w:r>
                      <w:r w:rsidR="000C5451" w:rsidRPr="00937041">
                        <w:rPr>
                          <w:color w:val="auto"/>
                          <w:sz w:val="26"/>
                          <w:szCs w:val="26"/>
                        </w:rPr>
                        <w:t xml:space="preserve">ình </w:t>
                      </w:r>
                      <w:r w:rsidR="000C5451" w:rsidRPr="00937041">
                        <w:rPr>
                          <w:color w:val="auto"/>
                          <w:sz w:val="26"/>
                          <w:szCs w:val="26"/>
                        </w:rPr>
                        <w:fldChar w:fldCharType="begin"/>
                      </w:r>
                      <w:r w:rsidR="000C5451" w:rsidRPr="00937041">
                        <w:rPr>
                          <w:color w:val="auto"/>
                          <w:sz w:val="26"/>
                          <w:szCs w:val="26"/>
                        </w:rPr>
                        <w:instrText xml:space="preserve"> SEQ Hình \* ARABIC </w:instrText>
                      </w:r>
                      <w:r w:rsidR="000C5451" w:rsidRPr="00937041">
                        <w:rPr>
                          <w:color w:val="auto"/>
                          <w:sz w:val="26"/>
                          <w:szCs w:val="26"/>
                        </w:rPr>
                        <w:fldChar w:fldCharType="separate"/>
                      </w:r>
                      <w:r w:rsidR="000E28BA">
                        <w:rPr>
                          <w:noProof/>
                          <w:color w:val="auto"/>
                          <w:sz w:val="26"/>
                          <w:szCs w:val="26"/>
                        </w:rPr>
                        <w:t>56</w:t>
                      </w:r>
                      <w:r w:rsidR="000C5451" w:rsidRPr="00937041">
                        <w:rPr>
                          <w:color w:val="auto"/>
                          <w:sz w:val="26"/>
                          <w:szCs w:val="26"/>
                        </w:rPr>
                        <w:fldChar w:fldCharType="end"/>
                      </w:r>
                      <w:r w:rsidR="000C5451" w:rsidRPr="00937041">
                        <w:rPr>
                          <w:color w:val="auto"/>
                          <w:sz w:val="26"/>
                          <w:szCs w:val="26"/>
                        </w:rPr>
                        <w:t>: Giao diện danh sách lớp học</w:t>
                      </w:r>
                      <w:bookmarkEnd w:id="280"/>
                    </w:p>
                  </w:txbxContent>
                </v:textbox>
                <w10:wrap type="topAndBottom"/>
              </v:shape>
            </w:pict>
          </mc:Fallback>
        </mc:AlternateContent>
      </w:r>
      <w:r w:rsidR="000C5451" w:rsidRPr="004540B9">
        <w:rPr>
          <w:rFonts w:ascii="Times New Roman" w:hAnsi="Times New Roman" w:cs="Times New Roman"/>
          <w:sz w:val="26"/>
          <w:szCs w:val="26"/>
          <w:lang w:val="en-US"/>
        </w:rPr>
        <w:t xml:space="preserve">Ở giao diện lịch học, sinh viên nhấn vào ngày có lịch sẽ hiển thị danh sách các lớp học có lịch hôm đó. </w:t>
      </w:r>
    </w:p>
    <w:p w14:paraId="598150F7" w14:textId="216B698A" w:rsidR="000C5451" w:rsidRPr="00CD7D51" w:rsidRDefault="001B6336" w:rsidP="001B6336">
      <w:pPr>
        <w:pStyle w:val="Heading4"/>
        <w:ind w:hanging="426"/>
        <w:rPr>
          <w:rFonts w:ascii="Times New Roman" w:hAnsi="Times New Roman" w:cs="Times New Roman"/>
          <w:b/>
          <w:color w:val="auto"/>
          <w:sz w:val="26"/>
          <w:szCs w:val="26"/>
          <w:lang w:val="en-US"/>
        </w:rPr>
      </w:pPr>
      <w:r w:rsidRPr="00CD7D51">
        <w:rPr>
          <w:rFonts w:ascii="Times New Roman" w:hAnsi="Times New Roman" w:cs="Times New Roman"/>
          <w:b/>
          <w:color w:val="auto"/>
          <w:sz w:val="26"/>
          <w:szCs w:val="26"/>
          <w:lang w:val="en-US"/>
        </w:rPr>
        <w:t>5.1.4.3</w:t>
      </w:r>
      <w:r w:rsidR="000C5451" w:rsidRPr="00CD7D51">
        <w:rPr>
          <w:rFonts w:ascii="Times New Roman" w:hAnsi="Times New Roman" w:cs="Times New Roman"/>
          <w:b/>
          <w:color w:val="auto"/>
          <w:sz w:val="26"/>
          <w:szCs w:val="26"/>
          <w:lang w:val="en-US"/>
        </w:rPr>
        <w:t xml:space="preserve">Giao diện quản lý điểm số của sinh viên </w:t>
      </w:r>
    </w:p>
    <w:p w14:paraId="510BFFC7" w14:textId="77777777" w:rsidR="000C5451" w:rsidRPr="004540B9" w:rsidRDefault="000C5451" w:rsidP="000C5451">
      <w:pPr>
        <w:numPr>
          <w:ilvl w:val="0"/>
          <w:numId w:val="3"/>
        </w:numPr>
        <w:spacing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Sinh viên nhập thông tin lớp học vào ô tìm kiếm để thực hiện tìm kiếm lớp học</w:t>
      </w:r>
    </w:p>
    <w:p w14:paraId="246AC492" w14:textId="2AF9212E" w:rsidR="000C5451" w:rsidRPr="004540B9" w:rsidRDefault="00942F04" w:rsidP="002F7DAD">
      <w:pPr>
        <w:numPr>
          <w:ilvl w:val="0"/>
          <w:numId w:val="3"/>
        </w:numPr>
        <w:spacing w:after="0" w:line="288" w:lineRule="auto"/>
        <w:ind w:hanging="437"/>
        <w:rPr>
          <w:rFonts w:ascii="Times New Roman" w:hAnsi="Times New Roman" w:cs="Times New Roman"/>
          <w:b/>
          <w:bCs/>
          <w:sz w:val="26"/>
          <w:szCs w:val="26"/>
          <w:lang w:val="en-US"/>
        </w:rPr>
      </w:pPr>
      <w:r w:rsidRPr="006C1E27">
        <w:rPr>
          <w:rFonts w:ascii="Times New Roman" w:hAnsi="Times New Roman" w:cs="Times New Roman"/>
          <w:noProof/>
          <w:sz w:val="26"/>
          <w:szCs w:val="26"/>
          <w:lang w:val="en-US"/>
        </w:rPr>
        <w:lastRenderedPageBreak/>
        <mc:AlternateContent>
          <mc:Choice Requires="wps">
            <w:drawing>
              <wp:anchor distT="0" distB="0" distL="114300" distR="114300" simplePos="0" relativeHeight="251634688" behindDoc="0" locked="0" layoutInCell="1" allowOverlap="1" wp14:anchorId="2046EC8F" wp14:editId="60713B59">
                <wp:simplePos x="0" y="0"/>
                <wp:positionH relativeFrom="column">
                  <wp:posOffset>0</wp:posOffset>
                </wp:positionH>
                <wp:positionV relativeFrom="paragraph">
                  <wp:posOffset>3442412</wp:posOffset>
                </wp:positionV>
                <wp:extent cx="5731510" cy="635"/>
                <wp:effectExtent l="0" t="0" r="0" b="0"/>
                <wp:wrapTopAndBottom/>
                <wp:docPr id="3244439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443494" w14:textId="376F45E6" w:rsidR="000C5451" w:rsidRPr="00FE4B95" w:rsidRDefault="009F71AA" w:rsidP="000C5451">
                            <w:pPr>
                              <w:pStyle w:val="Caption"/>
                              <w:jc w:val="center"/>
                              <w:rPr>
                                <w:noProof/>
                                <w:color w:val="auto"/>
                                <w:sz w:val="26"/>
                                <w:szCs w:val="26"/>
                              </w:rPr>
                            </w:pPr>
                            <w:bookmarkStart w:id="281" w:name="_Toc215950116"/>
                            <w:r w:rsidRPr="00FE4B95">
                              <w:rPr>
                                <w:color w:val="auto"/>
                                <w:sz w:val="26"/>
                                <w:szCs w:val="26"/>
                              </w:rPr>
                              <w:t xml:space="preserve">Hình </w:t>
                            </w:r>
                            <w:r w:rsidRPr="00FE4B95">
                              <w:rPr>
                                <w:color w:val="auto"/>
                                <w:sz w:val="26"/>
                                <w:szCs w:val="26"/>
                              </w:rPr>
                              <w:fldChar w:fldCharType="begin"/>
                            </w:r>
                            <w:ins w:id="282" w:author="Nguyễn Thị Bảo Ngọc - 67IT5" w:date="2025-12-04T09:34:00Z" w16du:dateUtc="2025-12-04T02:34:00Z">
                              <w:r w:rsidRPr="00FE4B95">
                                <w:rPr>
                                  <w:color w:val="auto"/>
                                  <w:sz w:val="26"/>
                                  <w:szCs w:val="26"/>
                                </w:rPr>
                                <w:instrText xml:space="preserve"> SEQ Hình \* ARABIC </w:instrText>
                              </w:r>
                            </w:ins>
                            <w:r w:rsidRPr="00FE4B95">
                              <w:rPr>
                                <w:color w:val="auto"/>
                                <w:sz w:val="26"/>
                                <w:szCs w:val="26"/>
                              </w:rPr>
                              <w:fldChar w:fldCharType="separate"/>
                            </w:r>
                            <w:r w:rsidR="000E28BA">
                              <w:rPr>
                                <w:noProof/>
                                <w:color w:val="auto"/>
                                <w:sz w:val="26"/>
                                <w:szCs w:val="26"/>
                              </w:rPr>
                              <w:t>57</w:t>
                            </w:r>
                            <w:r w:rsidRPr="00FE4B95">
                              <w:rPr>
                                <w:color w:val="auto"/>
                                <w:sz w:val="26"/>
                                <w:szCs w:val="26"/>
                              </w:rPr>
                              <w:fldChar w:fldCharType="end"/>
                            </w:r>
                            <w:r w:rsidR="000C5451" w:rsidRPr="00FE4B95">
                              <w:rPr>
                                <w:color w:val="auto"/>
                                <w:sz w:val="26"/>
                                <w:szCs w:val="26"/>
                              </w:rPr>
                              <w:t>: Giao diện quản lý điểm số của sinh viên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EC8F" id="_x0000_s1076" type="#_x0000_t202" style="position:absolute;left:0;text-align:left;margin-left:0;margin-top:271.05pt;width:451.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" stroked="f">
                <v:textbox style="mso-fit-shape-to-text:t" inset="0,0,0,0">
                  <w:txbxContent>
                    <w:p w14:paraId="6B443494" w14:textId="376F45E6" w:rsidR="000C5451" w:rsidRPr="00FE4B95" w:rsidRDefault="009F71AA" w:rsidP="000C5451">
                      <w:pPr>
                        <w:pStyle w:val="Caption"/>
                        <w:jc w:val="center"/>
                        <w:rPr>
                          <w:noProof/>
                          <w:color w:val="auto"/>
                          <w:sz w:val="26"/>
                          <w:szCs w:val="26"/>
                        </w:rPr>
                      </w:pPr>
                      <w:bookmarkStart w:id="283" w:name="_Toc215950116"/>
                      <w:r w:rsidRPr="00FE4B95">
                        <w:rPr>
                          <w:color w:val="auto"/>
                          <w:sz w:val="26"/>
                          <w:szCs w:val="26"/>
                        </w:rPr>
                        <w:t xml:space="preserve">Hình </w:t>
                      </w:r>
                      <w:r w:rsidRPr="00FE4B95">
                        <w:rPr>
                          <w:color w:val="auto"/>
                          <w:sz w:val="26"/>
                          <w:szCs w:val="26"/>
                        </w:rPr>
                        <w:fldChar w:fldCharType="begin"/>
                      </w:r>
                      <w:ins w:id="284" w:author="Nguyễn Thị Bảo Ngọc - 67IT5" w:date="2025-12-04T09:34:00Z" w16du:dateUtc="2025-12-04T02:34:00Z">
                        <w:r w:rsidRPr="00FE4B95">
                          <w:rPr>
                            <w:color w:val="auto"/>
                            <w:sz w:val="26"/>
                            <w:szCs w:val="26"/>
                          </w:rPr>
                          <w:instrText xml:space="preserve"> SEQ Hình \* ARABIC </w:instrText>
                        </w:r>
                      </w:ins>
                      <w:r w:rsidRPr="00FE4B95">
                        <w:rPr>
                          <w:color w:val="auto"/>
                          <w:sz w:val="26"/>
                          <w:szCs w:val="26"/>
                        </w:rPr>
                        <w:fldChar w:fldCharType="separate"/>
                      </w:r>
                      <w:r w:rsidR="000E28BA">
                        <w:rPr>
                          <w:noProof/>
                          <w:color w:val="auto"/>
                          <w:sz w:val="26"/>
                          <w:szCs w:val="26"/>
                        </w:rPr>
                        <w:t>57</w:t>
                      </w:r>
                      <w:r w:rsidRPr="00FE4B95">
                        <w:rPr>
                          <w:color w:val="auto"/>
                          <w:sz w:val="26"/>
                          <w:szCs w:val="26"/>
                        </w:rPr>
                        <w:fldChar w:fldCharType="end"/>
                      </w:r>
                      <w:r w:rsidR="000C5451" w:rsidRPr="00FE4B95">
                        <w:rPr>
                          <w:color w:val="auto"/>
                          <w:sz w:val="26"/>
                          <w:szCs w:val="26"/>
                        </w:rPr>
                        <w:t>: Giao diện quản lý điểm số của sinh viên</w:t>
                      </w:r>
                      <w:bookmarkEnd w:id="283"/>
                    </w:p>
                  </w:txbxContent>
                </v:textbox>
                <w10:wrap type="topAndBottom"/>
              </v:shape>
            </w:pict>
          </mc:Fallback>
        </mc:AlternateContent>
      </w:r>
      <w:r w:rsidR="000C5451" w:rsidRPr="004540B9">
        <w:rPr>
          <w:rFonts w:ascii="Times New Roman" w:hAnsi="Times New Roman" w:cs="Times New Roman"/>
          <w:noProof/>
          <w:sz w:val="26"/>
          <w:szCs w:val="26"/>
          <w:lang w:val="en-US"/>
        </w:rPr>
        <w:drawing>
          <wp:anchor distT="0" distB="0" distL="114300" distR="114300" simplePos="0" relativeHeight="251597824" behindDoc="0" locked="0" layoutInCell="1" allowOverlap="1" wp14:anchorId="7535C47D" wp14:editId="2ABFEF2A">
            <wp:simplePos x="0" y="0"/>
            <wp:positionH relativeFrom="column">
              <wp:posOffset>-1013</wp:posOffset>
            </wp:positionH>
            <wp:positionV relativeFrom="paragraph">
              <wp:posOffset>591402</wp:posOffset>
            </wp:positionV>
            <wp:extent cx="5731510" cy="2662555"/>
            <wp:effectExtent l="0" t="0" r="2540" b="4445"/>
            <wp:wrapTopAndBottom/>
            <wp:docPr id="2065113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3149" name="Picture 1"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anchor>
        </w:drawing>
      </w:r>
      <w:r w:rsidR="000C5451" w:rsidRPr="004540B9">
        <w:rPr>
          <w:rFonts w:ascii="Times New Roman" w:hAnsi="Times New Roman" w:cs="Times New Roman"/>
          <w:sz w:val="26"/>
          <w:szCs w:val="26"/>
          <w:lang w:val="en-US"/>
        </w:rPr>
        <w:t>Nhấn vào “</w:t>
      </w:r>
      <w:r w:rsidR="000C5451" w:rsidRPr="004540B9">
        <w:rPr>
          <w:rFonts w:ascii="Times New Roman" w:hAnsi="Times New Roman" w:cs="Times New Roman"/>
          <w:b/>
          <w:bCs/>
          <w:sz w:val="26"/>
          <w:szCs w:val="26"/>
          <w:lang w:val="en-US"/>
        </w:rPr>
        <w:t>Tất cả</w:t>
      </w:r>
      <w:r w:rsidR="000C5451" w:rsidRPr="004540B9">
        <w:rPr>
          <w:rFonts w:ascii="Times New Roman" w:hAnsi="Times New Roman" w:cs="Times New Roman"/>
          <w:sz w:val="26"/>
          <w:szCs w:val="26"/>
          <w:lang w:val="en-US"/>
        </w:rPr>
        <w:t>”, “</w:t>
      </w:r>
      <w:r w:rsidR="000C5451" w:rsidRPr="004540B9">
        <w:rPr>
          <w:rFonts w:ascii="Times New Roman" w:hAnsi="Times New Roman" w:cs="Times New Roman"/>
          <w:b/>
          <w:bCs/>
          <w:sz w:val="26"/>
          <w:szCs w:val="26"/>
          <w:lang w:val="en-US"/>
        </w:rPr>
        <w:t>Đang học</w:t>
      </w:r>
      <w:r w:rsidR="000C5451" w:rsidRPr="004540B9">
        <w:rPr>
          <w:rFonts w:ascii="Times New Roman" w:hAnsi="Times New Roman" w:cs="Times New Roman"/>
          <w:sz w:val="26"/>
          <w:szCs w:val="26"/>
          <w:lang w:val="en-US"/>
        </w:rPr>
        <w:t>”, “</w:t>
      </w:r>
      <w:r w:rsidR="000C5451" w:rsidRPr="004540B9">
        <w:rPr>
          <w:rFonts w:ascii="Times New Roman" w:hAnsi="Times New Roman" w:cs="Times New Roman"/>
          <w:b/>
          <w:bCs/>
          <w:sz w:val="26"/>
          <w:szCs w:val="26"/>
          <w:lang w:val="en-US"/>
        </w:rPr>
        <w:t>Đã hoàn thành</w:t>
      </w:r>
      <w:r w:rsidR="000C5451" w:rsidRPr="004540B9">
        <w:rPr>
          <w:rFonts w:ascii="Times New Roman" w:hAnsi="Times New Roman" w:cs="Times New Roman"/>
          <w:sz w:val="26"/>
          <w:szCs w:val="26"/>
          <w:lang w:val="en-US"/>
        </w:rPr>
        <w:t>” để lọc danh sách lớp học theo từng trạng thái lớp</w:t>
      </w:r>
    </w:p>
    <w:p w14:paraId="0D5B61F1" w14:textId="441C7B1C" w:rsidR="000C5451" w:rsidRPr="004540B9" w:rsidRDefault="00942F04" w:rsidP="002F7DAD">
      <w:pPr>
        <w:spacing w:after="0" w:line="288" w:lineRule="auto"/>
        <w:ind w:left="1134" w:hanging="425"/>
        <w:rPr>
          <w:rFonts w:ascii="Times New Roman" w:hAnsi="Times New Roman" w:cs="Times New Roman"/>
          <w:b/>
          <w:bCs/>
          <w:sz w:val="26"/>
          <w:szCs w:val="26"/>
          <w:lang w:val="en-US"/>
        </w:rPr>
      </w:pPr>
      <w:r>
        <w:rPr>
          <w:rFonts w:ascii="Times New Roman" w:hAnsi="Times New Roman" w:cs="Times New Roman"/>
          <w:b/>
          <w:bCs/>
          <w:sz w:val="26"/>
          <w:szCs w:val="26"/>
          <w:lang w:val="en-US"/>
        </w:rPr>
        <w:t>5.1.4.4</w:t>
      </w:r>
      <w:r w:rsidR="00CD7D51">
        <w:rPr>
          <w:rFonts w:ascii="Times New Roman" w:hAnsi="Times New Roman" w:cs="Times New Roman"/>
          <w:b/>
          <w:bCs/>
          <w:sz w:val="26"/>
          <w:szCs w:val="26"/>
          <w:lang w:val="en-US"/>
        </w:rPr>
        <w:t xml:space="preserve"> </w:t>
      </w:r>
      <w:r w:rsidR="000C5451" w:rsidRPr="004540B9">
        <w:rPr>
          <w:rFonts w:ascii="Times New Roman" w:hAnsi="Times New Roman" w:cs="Times New Roman"/>
          <w:b/>
          <w:bCs/>
          <w:sz w:val="26"/>
          <w:szCs w:val="26"/>
          <w:lang w:val="en-US"/>
        </w:rPr>
        <w:t>Giao diện trang cá nhân và đổi mật khẩu của Sinh viên</w:t>
      </w:r>
    </w:p>
    <w:p w14:paraId="05C910BA" w14:textId="77299A1E" w:rsidR="000C5451" w:rsidRPr="004540B9" w:rsidRDefault="000C5451" w:rsidP="002F7DAD">
      <w:pPr>
        <w:numPr>
          <w:ilvl w:val="0"/>
          <w:numId w:val="3"/>
        </w:numPr>
        <w:spacing w:after="0"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 xml:space="preserve">Ở thanh Header giảng viên nhân vào phần tên của mình để mở giao diện trang cá nhân. </w:t>
      </w:r>
    </w:p>
    <w:p w14:paraId="0D936F90" w14:textId="2628E5D7" w:rsidR="000C5451" w:rsidRPr="004540B9" w:rsidRDefault="002F7DAD" w:rsidP="002F7DAD">
      <w:pPr>
        <w:numPr>
          <w:ilvl w:val="0"/>
          <w:numId w:val="3"/>
        </w:numPr>
        <w:spacing w:after="0" w:line="288" w:lineRule="auto"/>
        <w:ind w:hanging="437"/>
        <w:rPr>
          <w:rFonts w:ascii="Times New Roman" w:hAnsi="Times New Roman" w:cs="Times New Roman"/>
          <w:b/>
          <w:bCs/>
          <w:sz w:val="26"/>
          <w:szCs w:val="26"/>
          <w:lang w:val="en-US"/>
        </w:rPr>
      </w:pPr>
      <w:r w:rsidRPr="004540B9">
        <w:rPr>
          <w:rFonts w:ascii="Times New Roman" w:hAnsi="Times New Roman" w:cs="Times New Roman"/>
          <w:noProof/>
          <w:sz w:val="26"/>
          <w:szCs w:val="26"/>
          <w:lang w:val="en-US"/>
        </w:rPr>
        <mc:AlternateContent>
          <mc:Choice Requires="wps">
            <w:drawing>
              <wp:anchor distT="0" distB="0" distL="114300" distR="114300" simplePos="0" relativeHeight="251610112" behindDoc="0" locked="0" layoutInCell="1" allowOverlap="1" wp14:anchorId="54031A57" wp14:editId="0A06232E">
                <wp:simplePos x="0" y="0"/>
                <wp:positionH relativeFrom="margin">
                  <wp:align>right</wp:align>
                </wp:positionH>
                <wp:positionV relativeFrom="paragraph">
                  <wp:posOffset>3245485</wp:posOffset>
                </wp:positionV>
                <wp:extent cx="5731510" cy="635"/>
                <wp:effectExtent l="0" t="0" r="2540" b="6985"/>
                <wp:wrapTopAndBottom/>
                <wp:docPr id="61677324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3CAF70" w14:textId="3CF74768" w:rsidR="000C5451" w:rsidRPr="007E6A5D" w:rsidRDefault="007E77FC" w:rsidP="000C5451">
                            <w:pPr>
                              <w:pStyle w:val="Caption"/>
                              <w:jc w:val="center"/>
                              <w:rPr>
                                <w:noProof/>
                                <w:color w:val="auto"/>
                                <w:sz w:val="26"/>
                                <w:szCs w:val="26"/>
                              </w:rPr>
                            </w:pPr>
                            <w:bookmarkStart w:id="285" w:name="_Toc215707848"/>
                            <w:bookmarkStart w:id="286" w:name="_Toc215717736"/>
                            <w:bookmarkStart w:id="287" w:name="_Toc215720843"/>
                            <w:bookmarkStart w:id="288" w:name="_Toc215950117"/>
                            <w:r>
                              <w:rPr>
                                <w:color w:val="auto"/>
                                <w:sz w:val="26"/>
                                <w:szCs w:val="26"/>
                              </w:rPr>
                              <w:t>Hình</w:t>
                            </w:r>
                            <w:r w:rsidR="007B1521">
                              <w:rPr>
                                <w:color w:val="auto"/>
                                <w:sz w:val="26"/>
                                <w:szCs w:val="26"/>
                              </w:rPr>
                              <w:t xml:space="preserve"> </w:t>
                            </w:r>
                            <w:r w:rsidR="000C5451" w:rsidRPr="007E6A5D">
                              <w:rPr>
                                <w:color w:val="auto"/>
                                <w:sz w:val="26"/>
                                <w:szCs w:val="26"/>
                              </w:rPr>
                              <w:fldChar w:fldCharType="begin"/>
                            </w:r>
                            <w:ins w:id="289" w:author="Nguyễn Thị Bảo Ngọc - 67IT5" w:date="2025-12-04T09:34:00Z" w16du:dateUtc="2025-12-04T02:34:00Z">
                              <w:r w:rsidR="000C5451" w:rsidRPr="007E6A5D">
                                <w:rPr>
                                  <w:color w:val="auto"/>
                                  <w:sz w:val="26"/>
                                  <w:szCs w:val="26"/>
                                </w:rPr>
                                <w:instrText xml:space="preserve"> SEQ Hình \* ARABIC </w:instrText>
                              </w:r>
                            </w:ins>
                            <w:r w:rsidR="000C5451" w:rsidRPr="007E6A5D">
                              <w:rPr>
                                <w:color w:val="auto"/>
                                <w:sz w:val="26"/>
                                <w:szCs w:val="26"/>
                              </w:rPr>
                              <w:fldChar w:fldCharType="separate"/>
                            </w:r>
                            <w:r w:rsidR="000E28BA">
                              <w:rPr>
                                <w:noProof/>
                                <w:color w:val="auto"/>
                                <w:sz w:val="26"/>
                                <w:szCs w:val="26"/>
                              </w:rPr>
                              <w:t>58</w:t>
                            </w:r>
                            <w:r w:rsidR="000C5451" w:rsidRPr="007E6A5D">
                              <w:rPr>
                                <w:color w:val="auto"/>
                                <w:sz w:val="26"/>
                                <w:szCs w:val="26"/>
                              </w:rPr>
                              <w:fldChar w:fldCharType="end"/>
                            </w:r>
                            <w:r w:rsidR="000C5451" w:rsidRPr="007E6A5D">
                              <w:rPr>
                                <w:color w:val="auto"/>
                                <w:sz w:val="26"/>
                                <w:szCs w:val="26"/>
                              </w:rPr>
                              <w:t>: Giao diện trang cá nhân và cập nhật mật khẩu sinh viên</w:t>
                            </w:r>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31A57" id="_x0000_s1077" type="#_x0000_t202" style="position:absolute;left:0;text-align:left;margin-left:400.1pt;margin-top:255.55pt;width:451.3pt;height:.05pt;z-index:25161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" stroked="f">
                <v:textbox style="mso-fit-shape-to-text:t" inset="0,0,0,0">
                  <w:txbxContent>
                    <w:p w14:paraId="0B3CAF70" w14:textId="3CF74768" w:rsidR="000C5451" w:rsidRPr="007E6A5D" w:rsidRDefault="007E77FC" w:rsidP="000C5451">
                      <w:pPr>
                        <w:pStyle w:val="Caption"/>
                        <w:jc w:val="center"/>
                        <w:rPr>
                          <w:noProof/>
                          <w:color w:val="auto"/>
                          <w:sz w:val="26"/>
                          <w:szCs w:val="26"/>
                        </w:rPr>
                      </w:pPr>
                      <w:bookmarkStart w:id="290" w:name="_Toc215707848"/>
                      <w:bookmarkStart w:id="291" w:name="_Toc215717736"/>
                      <w:bookmarkStart w:id="292" w:name="_Toc215720843"/>
                      <w:bookmarkStart w:id="293" w:name="_Toc215950117"/>
                      <w:r>
                        <w:rPr>
                          <w:color w:val="auto"/>
                          <w:sz w:val="26"/>
                          <w:szCs w:val="26"/>
                        </w:rPr>
                        <w:t>Hình</w:t>
                      </w:r>
                      <w:r w:rsidR="007B1521">
                        <w:rPr>
                          <w:color w:val="auto"/>
                          <w:sz w:val="26"/>
                          <w:szCs w:val="26"/>
                        </w:rPr>
                        <w:t xml:space="preserve"> </w:t>
                      </w:r>
                      <w:r w:rsidR="000C5451" w:rsidRPr="007E6A5D">
                        <w:rPr>
                          <w:color w:val="auto"/>
                          <w:sz w:val="26"/>
                          <w:szCs w:val="26"/>
                        </w:rPr>
                        <w:fldChar w:fldCharType="begin"/>
                      </w:r>
                      <w:ins w:id="294" w:author="Nguyễn Thị Bảo Ngọc - 67IT5" w:date="2025-12-04T09:34:00Z" w16du:dateUtc="2025-12-04T02:34:00Z">
                        <w:r w:rsidR="000C5451" w:rsidRPr="007E6A5D">
                          <w:rPr>
                            <w:color w:val="auto"/>
                            <w:sz w:val="26"/>
                            <w:szCs w:val="26"/>
                          </w:rPr>
                          <w:instrText xml:space="preserve"> SEQ Hình \* ARABIC </w:instrText>
                        </w:r>
                      </w:ins>
                      <w:r w:rsidR="000C5451" w:rsidRPr="007E6A5D">
                        <w:rPr>
                          <w:color w:val="auto"/>
                          <w:sz w:val="26"/>
                          <w:szCs w:val="26"/>
                        </w:rPr>
                        <w:fldChar w:fldCharType="separate"/>
                      </w:r>
                      <w:r w:rsidR="000E28BA">
                        <w:rPr>
                          <w:noProof/>
                          <w:color w:val="auto"/>
                          <w:sz w:val="26"/>
                          <w:szCs w:val="26"/>
                        </w:rPr>
                        <w:t>58</w:t>
                      </w:r>
                      <w:r w:rsidR="000C5451" w:rsidRPr="007E6A5D">
                        <w:rPr>
                          <w:color w:val="auto"/>
                          <w:sz w:val="26"/>
                          <w:szCs w:val="26"/>
                        </w:rPr>
                        <w:fldChar w:fldCharType="end"/>
                      </w:r>
                      <w:r w:rsidR="000C5451" w:rsidRPr="007E6A5D">
                        <w:rPr>
                          <w:color w:val="auto"/>
                          <w:sz w:val="26"/>
                          <w:szCs w:val="26"/>
                        </w:rPr>
                        <w:t>: Giao diện trang cá nhân và cập nhật mật khẩu sinh viên</w:t>
                      </w:r>
                      <w:bookmarkEnd w:id="290"/>
                      <w:bookmarkEnd w:id="291"/>
                      <w:bookmarkEnd w:id="292"/>
                      <w:bookmarkEnd w:id="293"/>
                    </w:p>
                  </w:txbxContent>
                </v:textbox>
                <w10:wrap type="topAndBottom" anchorx="margin"/>
              </v:shape>
            </w:pict>
          </mc:Fallback>
        </mc:AlternateContent>
      </w:r>
      <w:r w:rsidRPr="004540B9">
        <w:rPr>
          <w:rFonts w:ascii="Times New Roman" w:hAnsi="Times New Roman" w:cs="Times New Roman"/>
          <w:noProof/>
          <w:sz w:val="26"/>
          <w:szCs w:val="26"/>
          <w:lang w:val="en-US"/>
        </w:rPr>
        <w:drawing>
          <wp:anchor distT="0" distB="0" distL="114300" distR="114300" simplePos="0" relativeHeight="251622400" behindDoc="0" locked="0" layoutInCell="1" allowOverlap="1" wp14:anchorId="72F55B48" wp14:editId="12335A9D">
            <wp:simplePos x="0" y="0"/>
            <wp:positionH relativeFrom="margin">
              <wp:align>right</wp:align>
            </wp:positionH>
            <wp:positionV relativeFrom="paragraph">
              <wp:posOffset>511175</wp:posOffset>
            </wp:positionV>
            <wp:extent cx="5731510" cy="2567305"/>
            <wp:effectExtent l="0" t="0" r="2540" b="4445"/>
            <wp:wrapTopAndBottom/>
            <wp:docPr id="187602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746" name="Picture 1"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anchor>
        </w:drawing>
      </w:r>
      <w:r w:rsidR="000C5451" w:rsidRPr="004540B9">
        <w:rPr>
          <w:rFonts w:ascii="Times New Roman" w:hAnsi="Times New Roman" w:cs="Times New Roman"/>
          <w:sz w:val="26"/>
          <w:szCs w:val="26"/>
          <w:lang w:val="en-US"/>
        </w:rPr>
        <w:t>Phần đổi mật khẩu sinh viên nhập mật khẩu cũ nếu khớp, thì nhập mật khẩu mới và xác nhận, rồi ấn “</w:t>
      </w:r>
      <w:r w:rsidR="000C5451" w:rsidRPr="004540B9">
        <w:rPr>
          <w:rFonts w:ascii="Times New Roman" w:hAnsi="Times New Roman" w:cs="Times New Roman"/>
          <w:b/>
          <w:bCs/>
          <w:sz w:val="26"/>
          <w:szCs w:val="26"/>
          <w:lang w:val="en-US"/>
        </w:rPr>
        <w:t>Cập nhật mật khẩu</w:t>
      </w:r>
      <w:r w:rsidR="000C5451" w:rsidRPr="004540B9">
        <w:rPr>
          <w:rFonts w:ascii="Times New Roman" w:hAnsi="Times New Roman" w:cs="Times New Roman"/>
          <w:sz w:val="26"/>
          <w:szCs w:val="26"/>
          <w:lang w:val="en-US"/>
        </w:rPr>
        <w:t xml:space="preserve">” </w:t>
      </w:r>
    </w:p>
    <w:p w14:paraId="6C2B9F6E" w14:textId="532B453B" w:rsidR="000C5451" w:rsidRPr="004540B9" w:rsidRDefault="00902322" w:rsidP="002F7DAD">
      <w:pPr>
        <w:spacing w:after="0" w:line="288" w:lineRule="auto"/>
        <w:ind w:left="1134" w:hanging="425"/>
        <w:rPr>
          <w:rFonts w:ascii="Times New Roman" w:hAnsi="Times New Roman" w:cs="Times New Roman"/>
          <w:b/>
          <w:bCs/>
          <w:sz w:val="26"/>
          <w:szCs w:val="26"/>
          <w:lang w:val="en-US"/>
        </w:rPr>
      </w:pPr>
      <w:r>
        <w:rPr>
          <w:rFonts w:ascii="Times New Roman" w:hAnsi="Times New Roman" w:cs="Times New Roman"/>
          <w:b/>
          <w:bCs/>
          <w:sz w:val="26"/>
          <w:szCs w:val="26"/>
          <w:lang w:val="en-US"/>
        </w:rPr>
        <w:t>5.1.4.5</w:t>
      </w:r>
      <w:r w:rsidR="002F7DAD">
        <w:rPr>
          <w:rFonts w:ascii="Times New Roman" w:hAnsi="Times New Roman" w:cs="Times New Roman"/>
          <w:b/>
          <w:bCs/>
          <w:sz w:val="26"/>
          <w:szCs w:val="26"/>
          <w:lang w:val="en-US"/>
        </w:rPr>
        <w:t xml:space="preserve"> </w:t>
      </w:r>
      <w:r w:rsidR="000C5451" w:rsidRPr="006C1E27">
        <w:rPr>
          <w:rFonts w:ascii="Times New Roman" w:hAnsi="Times New Roman" w:cs="Times New Roman"/>
          <w:b/>
          <w:bCs/>
          <w:sz w:val="26"/>
          <w:szCs w:val="26"/>
          <w:lang w:val="en-US"/>
        </w:rPr>
        <w:t>Giao</w:t>
      </w:r>
      <w:r w:rsidR="000C5451" w:rsidRPr="004540B9">
        <w:rPr>
          <w:rFonts w:ascii="Times New Roman" w:hAnsi="Times New Roman" w:cs="Times New Roman"/>
          <w:b/>
          <w:bCs/>
          <w:sz w:val="26"/>
          <w:szCs w:val="26"/>
          <w:lang w:val="en-US"/>
        </w:rPr>
        <w:t xml:space="preserve"> diện cập nhật thông tin trang cá nhân sinh viên</w:t>
      </w:r>
    </w:p>
    <w:p w14:paraId="60904109" w14:textId="77777777" w:rsidR="000C5451" w:rsidRPr="004540B9" w:rsidRDefault="000C5451" w:rsidP="002F7DAD">
      <w:pPr>
        <w:numPr>
          <w:ilvl w:val="0"/>
          <w:numId w:val="3"/>
        </w:numPr>
        <w:spacing w:after="0" w:line="288" w:lineRule="auto"/>
        <w:ind w:hanging="437"/>
        <w:rPr>
          <w:rFonts w:ascii="Times New Roman" w:hAnsi="Times New Roman" w:cs="Times New Roman"/>
          <w:b/>
          <w:bCs/>
          <w:sz w:val="26"/>
          <w:szCs w:val="26"/>
          <w:lang w:val="en-US"/>
        </w:rPr>
      </w:pPr>
      <w:r w:rsidRPr="004540B9">
        <w:rPr>
          <w:rFonts w:ascii="Times New Roman" w:hAnsi="Times New Roman" w:cs="Times New Roman"/>
          <w:sz w:val="26"/>
          <w:szCs w:val="26"/>
          <w:lang w:val="en-US"/>
        </w:rPr>
        <w:t>Ở giao diện trang cá nhân, giảng viên ấn “</w:t>
      </w:r>
      <w:r w:rsidRPr="004540B9">
        <w:rPr>
          <w:rFonts w:ascii="Times New Roman" w:hAnsi="Times New Roman" w:cs="Times New Roman"/>
          <w:b/>
          <w:bCs/>
          <w:sz w:val="26"/>
          <w:szCs w:val="26"/>
          <w:lang w:val="en-US"/>
        </w:rPr>
        <w:t>Chỉnh sửa</w:t>
      </w:r>
      <w:r w:rsidRPr="004540B9">
        <w:rPr>
          <w:rFonts w:ascii="Times New Roman" w:hAnsi="Times New Roman" w:cs="Times New Roman"/>
          <w:sz w:val="26"/>
          <w:szCs w:val="26"/>
          <w:lang w:val="en-US"/>
        </w:rPr>
        <w:t>” để mở giao diện chỉnh sửa</w:t>
      </w:r>
    </w:p>
    <w:p w14:paraId="191BDCB3" w14:textId="77777777" w:rsidR="000C5451" w:rsidRPr="004540B9" w:rsidRDefault="000C5451" w:rsidP="007B036B">
      <w:pPr>
        <w:spacing w:line="288" w:lineRule="auto"/>
        <w:ind w:left="709" w:firstLine="0"/>
        <w:rPr>
          <w:rFonts w:ascii="Times New Roman" w:hAnsi="Times New Roman" w:cs="Times New Roman"/>
          <w:sz w:val="26"/>
          <w:szCs w:val="26"/>
          <w:lang w:val="en-US"/>
        </w:rPr>
      </w:pPr>
      <w:r w:rsidRPr="004540B9">
        <w:rPr>
          <w:rFonts w:ascii="Times New Roman" w:hAnsi="Times New Roman" w:cs="Times New Roman"/>
          <w:noProof/>
          <w:sz w:val="26"/>
          <w:szCs w:val="26"/>
          <w:lang w:val="en-US"/>
        </w:rPr>
        <w:lastRenderedPageBreak/>
        <w:drawing>
          <wp:inline distT="0" distB="0" distL="0" distR="0" wp14:anchorId="42D6FAE7" wp14:editId="4C64384C">
            <wp:extent cx="5731510" cy="2758440"/>
            <wp:effectExtent l="0" t="0" r="2540" b="3810"/>
            <wp:docPr id="2022467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67197" name="Picture 1" descr="A screenshot of a computer&#10;&#10;AI-generated content may be incorrect."/>
                    <pic:cNvPicPr/>
                  </pic:nvPicPr>
                  <pic:blipFill>
                    <a:blip r:embed="rId86"/>
                    <a:stretch>
                      <a:fillRect/>
                    </a:stretch>
                  </pic:blipFill>
                  <pic:spPr>
                    <a:xfrm>
                      <a:off x="0" y="0"/>
                      <a:ext cx="5731510" cy="2758440"/>
                    </a:xfrm>
                    <a:prstGeom prst="rect">
                      <a:avLst/>
                    </a:prstGeom>
                  </pic:spPr>
                </pic:pic>
              </a:graphicData>
            </a:graphic>
          </wp:inline>
        </w:drawing>
      </w:r>
    </w:p>
    <w:p w14:paraId="5CEE7E1E" w14:textId="12AF2EDD" w:rsidR="000C5451" w:rsidRPr="004540B9" w:rsidRDefault="000C5451" w:rsidP="007B036B">
      <w:pPr>
        <w:spacing w:line="288" w:lineRule="auto"/>
        <w:ind w:firstLine="720"/>
        <w:jc w:val="center"/>
        <w:rPr>
          <w:rFonts w:ascii="Times New Roman" w:hAnsi="Times New Roman" w:cs="Times New Roman"/>
          <w:i/>
          <w:iCs/>
          <w:sz w:val="26"/>
          <w:szCs w:val="26"/>
          <w:lang w:val="en-US"/>
        </w:rPr>
      </w:pPr>
      <w:bookmarkStart w:id="295" w:name="_Toc215707849"/>
      <w:bookmarkStart w:id="296" w:name="_Toc215950118"/>
      <w:r w:rsidRPr="004540B9">
        <w:rPr>
          <w:rFonts w:ascii="Times New Roman" w:hAnsi="Times New Roman" w:cs="Times New Roman"/>
          <w:i/>
          <w:iCs/>
          <w:sz w:val="26"/>
          <w:szCs w:val="26"/>
          <w:lang w:val="en-US"/>
        </w:rPr>
        <w:t xml:space="preserve">Hình </w:t>
      </w:r>
      <w:r w:rsidRPr="004540B9">
        <w:rPr>
          <w:rFonts w:ascii="Times New Roman" w:hAnsi="Times New Roman" w:cs="Times New Roman"/>
          <w:i/>
          <w:iCs/>
          <w:sz w:val="26"/>
          <w:szCs w:val="26"/>
          <w:lang w:val="en-US"/>
        </w:rPr>
        <w:fldChar w:fldCharType="begin"/>
      </w:r>
      <w:r w:rsidRPr="004540B9">
        <w:rPr>
          <w:rFonts w:ascii="Times New Roman" w:hAnsi="Times New Roman" w:cs="Times New Roman"/>
          <w:i/>
          <w:iCs/>
          <w:sz w:val="26"/>
          <w:szCs w:val="26"/>
          <w:lang w:val="en-US"/>
        </w:rPr>
        <w:instrText xml:space="preserve"> SEQ Hình \* ARABIC </w:instrText>
      </w:r>
      <w:r w:rsidRPr="004540B9">
        <w:rPr>
          <w:rFonts w:ascii="Times New Roman" w:hAnsi="Times New Roman" w:cs="Times New Roman"/>
          <w:i/>
          <w:iCs/>
          <w:sz w:val="26"/>
          <w:szCs w:val="26"/>
          <w:lang w:val="en-US"/>
        </w:rPr>
        <w:fldChar w:fldCharType="separate"/>
      </w:r>
      <w:r w:rsidR="000E28BA">
        <w:rPr>
          <w:rFonts w:ascii="Times New Roman" w:hAnsi="Times New Roman" w:cs="Times New Roman"/>
          <w:i/>
          <w:iCs/>
          <w:noProof/>
          <w:sz w:val="26"/>
          <w:szCs w:val="26"/>
          <w:lang w:val="en-US"/>
        </w:rPr>
        <w:t>59</w:t>
      </w:r>
      <w:r w:rsidRPr="004540B9">
        <w:rPr>
          <w:rFonts w:ascii="Times New Roman" w:hAnsi="Times New Roman" w:cs="Times New Roman"/>
          <w:sz w:val="26"/>
          <w:szCs w:val="26"/>
        </w:rPr>
        <w:fldChar w:fldCharType="end"/>
      </w:r>
      <w:r w:rsidRPr="004540B9">
        <w:rPr>
          <w:rFonts w:ascii="Times New Roman" w:hAnsi="Times New Roman" w:cs="Times New Roman"/>
          <w:i/>
          <w:iCs/>
          <w:sz w:val="26"/>
          <w:szCs w:val="26"/>
          <w:lang w:val="en-US"/>
        </w:rPr>
        <w:t>: Giao diện cập nhật trang cá nhân sinh viên</w:t>
      </w:r>
      <w:bookmarkEnd w:id="3"/>
      <w:bookmarkEnd w:id="295"/>
      <w:bookmarkEnd w:id="296"/>
    </w:p>
    <w:p w14:paraId="0F76CE37" w14:textId="1C672036" w:rsidR="000C5451" w:rsidRPr="007364DB" w:rsidRDefault="00902322" w:rsidP="002F7DAD">
      <w:pPr>
        <w:pStyle w:val="Heading2"/>
        <w:spacing w:after="0"/>
        <w:ind w:hanging="426"/>
        <w:rPr>
          <w:rFonts w:ascii="Times New Roman" w:hAnsi="Times New Roman" w:cs="Times New Roman"/>
          <w:b/>
          <w:bCs/>
          <w:color w:val="auto"/>
          <w:sz w:val="26"/>
          <w:szCs w:val="26"/>
          <w:lang w:val="en-US"/>
        </w:rPr>
      </w:pPr>
      <w:bookmarkStart w:id="297" w:name="_Toc215742420"/>
      <w:r w:rsidRPr="007364DB">
        <w:rPr>
          <w:rFonts w:ascii="Times New Roman" w:hAnsi="Times New Roman" w:cs="Times New Roman"/>
          <w:b/>
          <w:bCs/>
          <w:color w:val="auto"/>
          <w:sz w:val="26"/>
          <w:szCs w:val="26"/>
          <w:lang w:val="en-US"/>
        </w:rPr>
        <w:t>5.</w:t>
      </w:r>
      <w:r w:rsidR="00D449B0" w:rsidRPr="007364DB">
        <w:rPr>
          <w:rFonts w:ascii="Times New Roman" w:hAnsi="Times New Roman" w:cs="Times New Roman"/>
          <w:b/>
          <w:bCs/>
          <w:color w:val="auto"/>
          <w:sz w:val="26"/>
          <w:szCs w:val="26"/>
          <w:lang w:val="en-US"/>
        </w:rPr>
        <w:t>2</w:t>
      </w:r>
      <w:r w:rsidR="001673DA" w:rsidRPr="007364DB">
        <w:rPr>
          <w:rFonts w:ascii="Times New Roman" w:hAnsi="Times New Roman" w:cs="Times New Roman"/>
          <w:b/>
          <w:bCs/>
          <w:color w:val="auto"/>
          <w:sz w:val="26"/>
          <w:szCs w:val="26"/>
          <w:lang w:val="en-US"/>
        </w:rPr>
        <w:t xml:space="preserve"> kiểm thử chương trình</w:t>
      </w:r>
      <w:bookmarkEnd w:id="297"/>
    </w:p>
    <w:p w14:paraId="35018842" w14:textId="77777777" w:rsidR="00D84A15" w:rsidRPr="007364DB" w:rsidRDefault="00D84A15" w:rsidP="002F7DAD">
      <w:pPr>
        <w:pStyle w:val="Heading3"/>
        <w:spacing w:after="0"/>
        <w:ind w:hanging="426"/>
        <w:rPr>
          <w:rFonts w:ascii="Times New Roman" w:hAnsi="Times New Roman" w:cs="Times New Roman"/>
          <w:b/>
          <w:bCs/>
          <w:color w:val="auto"/>
          <w:sz w:val="26"/>
          <w:szCs w:val="26"/>
          <w:lang w:val="en-US"/>
        </w:rPr>
      </w:pPr>
      <w:bookmarkStart w:id="298" w:name="_Toc215742421"/>
      <w:r w:rsidRPr="007364DB">
        <w:rPr>
          <w:rFonts w:ascii="Times New Roman" w:hAnsi="Times New Roman" w:cs="Times New Roman"/>
          <w:b/>
          <w:bCs/>
          <w:color w:val="auto"/>
          <w:sz w:val="26"/>
          <w:szCs w:val="26"/>
          <w:lang w:val="en-US"/>
        </w:rPr>
        <w:t>5.2.1 Quy trình giảng viên thêm vân tay cho sinh viên</w:t>
      </w:r>
      <w:bookmarkEnd w:id="298"/>
    </w:p>
    <w:p w14:paraId="16D50E5E" w14:textId="77777777" w:rsidR="00D84A15" w:rsidRPr="00D84A15" w:rsidRDefault="00D84A15" w:rsidP="002F7DAD">
      <w:pPr>
        <w:spacing w:after="0" w:line="288" w:lineRule="auto"/>
        <w:ind w:hanging="426"/>
        <w:rPr>
          <w:rFonts w:ascii="Times New Roman" w:hAnsi="Times New Roman" w:cs="Times New Roman"/>
          <w:sz w:val="26"/>
          <w:szCs w:val="26"/>
          <w:lang w:val="en-US"/>
        </w:rPr>
      </w:pPr>
      <w:r w:rsidRPr="00D84A15">
        <w:rPr>
          <w:rFonts w:ascii="Times New Roman" w:hAnsi="Times New Roman" w:cs="Times New Roman"/>
          <w:b/>
          <w:bCs/>
          <w:sz w:val="26"/>
          <w:szCs w:val="26"/>
          <w:lang w:val="en-US"/>
        </w:rPr>
        <w:t xml:space="preserve">- </w:t>
      </w:r>
      <w:r w:rsidRPr="00D84A15">
        <w:rPr>
          <w:rFonts w:ascii="Times New Roman" w:hAnsi="Times New Roman" w:cs="Times New Roman"/>
          <w:sz w:val="26"/>
          <w:szCs w:val="26"/>
          <w:lang w:val="en-US"/>
        </w:rPr>
        <w:t>Giảng viên đăng nhập vào hệ thống</w:t>
      </w:r>
    </w:p>
    <w:p w14:paraId="2D4172B9" w14:textId="77777777" w:rsidR="00D84A15" w:rsidRDefault="00D84A15" w:rsidP="002F7DAD">
      <w:pPr>
        <w:spacing w:after="0"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Ở sidebar chọn item “</w:t>
      </w:r>
      <w:r w:rsidRPr="00D84A15">
        <w:rPr>
          <w:rFonts w:ascii="Times New Roman" w:hAnsi="Times New Roman" w:cs="Times New Roman"/>
          <w:b/>
          <w:bCs/>
          <w:sz w:val="26"/>
          <w:szCs w:val="26"/>
          <w:lang w:val="en-US"/>
        </w:rPr>
        <w:t>Thêm vân tay</w:t>
      </w:r>
      <w:r w:rsidRPr="00D84A15">
        <w:rPr>
          <w:rFonts w:ascii="Times New Roman" w:hAnsi="Times New Roman" w:cs="Times New Roman"/>
          <w:sz w:val="26"/>
          <w:szCs w:val="26"/>
          <w:lang w:val="en-US"/>
        </w:rPr>
        <w:t>”</w:t>
      </w:r>
    </w:p>
    <w:p w14:paraId="0EB8573E" w14:textId="4D849308" w:rsidR="005A3954" w:rsidRDefault="005A3954" w:rsidP="002F7DAD">
      <w:pPr>
        <w:spacing w:after="0" w:line="288" w:lineRule="auto"/>
        <w:ind w:hanging="426"/>
        <w:rPr>
          <w:rFonts w:ascii="Times New Roman" w:hAnsi="Times New Roman" w:cs="Times New Roman"/>
          <w:sz w:val="26"/>
          <w:szCs w:val="26"/>
          <w:lang w:val="en-US"/>
        </w:rPr>
      </w:pPr>
      <w:r>
        <w:rPr>
          <w:rFonts w:ascii="Times New Roman" w:hAnsi="Times New Roman" w:cs="Times New Roman"/>
          <w:sz w:val="26"/>
          <w:szCs w:val="26"/>
          <w:lang w:val="en-US"/>
        </w:rPr>
        <w:t xml:space="preserve">- Ở giao diện thêm </w:t>
      </w:r>
      <w:r w:rsidR="005D7684">
        <w:rPr>
          <w:rFonts w:ascii="Times New Roman" w:hAnsi="Times New Roman" w:cs="Times New Roman"/>
          <w:sz w:val="26"/>
          <w:szCs w:val="26"/>
          <w:lang w:val="en-US"/>
        </w:rPr>
        <w:t>vân tay, giảng viên nhập MSSV của sinh viên</w:t>
      </w:r>
      <w:r w:rsidR="00F36F1C">
        <w:rPr>
          <w:rFonts w:ascii="Times New Roman" w:hAnsi="Times New Roman" w:cs="Times New Roman"/>
          <w:sz w:val="26"/>
          <w:szCs w:val="26"/>
          <w:lang w:val="en-US"/>
        </w:rPr>
        <w:t xml:space="preserve"> thêm vân tay và chọn </w:t>
      </w:r>
      <w:r w:rsidR="00D52C50">
        <w:rPr>
          <w:rFonts w:ascii="Times New Roman" w:hAnsi="Times New Roman" w:cs="Times New Roman"/>
          <w:sz w:val="26"/>
          <w:szCs w:val="26"/>
          <w:lang w:val="en-US"/>
        </w:rPr>
        <w:t>thiết bị rồi nhấn tìm kiếm</w:t>
      </w:r>
    </w:p>
    <w:p w14:paraId="5760BB77" w14:textId="77777777" w:rsidR="00195FA6" w:rsidRDefault="00D84A15" w:rsidP="00195FA6">
      <w:pPr>
        <w:keepNext/>
        <w:spacing w:line="288" w:lineRule="auto"/>
        <w:ind w:hanging="426"/>
      </w:pPr>
      <w:r w:rsidRPr="00D84A15">
        <w:rPr>
          <w:rFonts w:ascii="Times New Roman" w:hAnsi="Times New Roman" w:cs="Times New Roman"/>
          <w:b/>
          <w:bCs/>
          <w:sz w:val="26"/>
          <w:szCs w:val="26"/>
        </w:rPr>
        <w:drawing>
          <wp:inline distT="0" distB="0" distL="0" distR="0" wp14:anchorId="36A48E2C" wp14:editId="25690AB5">
            <wp:extent cx="5129561" cy="2318703"/>
            <wp:effectExtent l="0" t="0" r="0" b="5715"/>
            <wp:docPr id="148904921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49211" name="Picture 1" descr="A screenshot of a chat&#10;&#10;AI-generated content may be incorrect."/>
                    <pic:cNvPicPr/>
                  </pic:nvPicPr>
                  <pic:blipFill>
                    <a:blip r:embed="rId87"/>
                    <a:stretch>
                      <a:fillRect/>
                    </a:stretch>
                  </pic:blipFill>
                  <pic:spPr>
                    <a:xfrm>
                      <a:off x="0" y="0"/>
                      <a:ext cx="5135112" cy="2321212"/>
                    </a:xfrm>
                    <a:prstGeom prst="rect">
                      <a:avLst/>
                    </a:prstGeom>
                  </pic:spPr>
                </pic:pic>
              </a:graphicData>
            </a:graphic>
          </wp:inline>
        </w:drawing>
      </w:r>
    </w:p>
    <w:p w14:paraId="17F21332" w14:textId="29EF40F9" w:rsidR="00D84A15" w:rsidRPr="002F7DAD" w:rsidRDefault="00195FA6" w:rsidP="00195FA6">
      <w:pPr>
        <w:pStyle w:val="Caption"/>
        <w:jc w:val="center"/>
        <w:rPr>
          <w:color w:val="auto"/>
          <w:sz w:val="26"/>
          <w:szCs w:val="26"/>
        </w:rPr>
      </w:pPr>
      <w:bookmarkStart w:id="299" w:name="_Toc215950119"/>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000E28BA" w:rsidRPr="002F7DAD">
        <w:rPr>
          <w:noProof/>
          <w:color w:val="auto"/>
          <w:sz w:val="26"/>
          <w:szCs w:val="26"/>
        </w:rPr>
        <w:t>60</w:t>
      </w:r>
      <w:r w:rsidRPr="002F7DAD">
        <w:rPr>
          <w:color w:val="auto"/>
          <w:sz w:val="26"/>
          <w:szCs w:val="26"/>
        </w:rPr>
        <w:fldChar w:fldCharType="end"/>
      </w:r>
      <w:r w:rsidRPr="002F7DAD">
        <w:rPr>
          <w:color w:val="auto"/>
          <w:sz w:val="26"/>
          <w:szCs w:val="26"/>
        </w:rPr>
        <w:t>: Giao diện tạo phiên đăng kí vân tay</w:t>
      </w:r>
      <w:bookmarkEnd w:id="299"/>
    </w:p>
    <w:p w14:paraId="2687F2D5"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b/>
          <w:bCs/>
          <w:sz w:val="26"/>
          <w:szCs w:val="26"/>
          <w:lang w:val="en-US"/>
        </w:rPr>
        <w:t xml:space="preserve">- </w:t>
      </w:r>
      <w:r w:rsidRPr="00D84A15">
        <w:rPr>
          <w:rFonts w:ascii="Times New Roman" w:hAnsi="Times New Roman" w:cs="Times New Roman"/>
          <w:sz w:val="26"/>
          <w:szCs w:val="26"/>
          <w:lang w:val="en-US"/>
        </w:rPr>
        <w:t xml:space="preserve">Hệ thống sẽ trả về sinh viên có MSSV trùng khớp. Sau đó nhấn tạo phiên đăng kí </w:t>
      </w:r>
    </w:p>
    <w:p w14:paraId="58AB97F6" w14:textId="77777777" w:rsidR="000E28BA" w:rsidRDefault="00D84A15" w:rsidP="000E28BA">
      <w:pPr>
        <w:keepNext/>
        <w:spacing w:line="288" w:lineRule="auto"/>
        <w:ind w:hanging="426"/>
      </w:pPr>
      <w:r w:rsidRPr="00D84A15">
        <w:rPr>
          <w:rFonts w:ascii="Times New Roman" w:hAnsi="Times New Roman" w:cs="Times New Roman"/>
          <w:b/>
          <w:bCs/>
          <w:sz w:val="26"/>
          <w:szCs w:val="26"/>
        </w:rPr>
        <w:lastRenderedPageBreak/>
        <w:drawing>
          <wp:inline distT="0" distB="0" distL="0" distR="0" wp14:anchorId="2AACF415" wp14:editId="45E9406D">
            <wp:extent cx="5251739" cy="2631688"/>
            <wp:effectExtent l="0" t="0" r="6350" b="0"/>
            <wp:docPr id="412509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09635" name="Picture 1" descr="A screenshot of a computer&#10;&#10;AI-generated content may be incorrect."/>
                    <pic:cNvPicPr/>
                  </pic:nvPicPr>
                  <pic:blipFill>
                    <a:blip r:embed="rId88"/>
                    <a:stretch>
                      <a:fillRect/>
                    </a:stretch>
                  </pic:blipFill>
                  <pic:spPr>
                    <a:xfrm>
                      <a:off x="0" y="0"/>
                      <a:ext cx="5261209" cy="2636433"/>
                    </a:xfrm>
                    <a:prstGeom prst="rect">
                      <a:avLst/>
                    </a:prstGeom>
                  </pic:spPr>
                </pic:pic>
              </a:graphicData>
            </a:graphic>
          </wp:inline>
        </w:drawing>
      </w:r>
    </w:p>
    <w:p w14:paraId="4A93994F" w14:textId="6B388EA4" w:rsidR="00D84A15" w:rsidRPr="002F7DAD" w:rsidRDefault="000E28BA" w:rsidP="000E28BA">
      <w:pPr>
        <w:pStyle w:val="Caption"/>
        <w:jc w:val="center"/>
        <w:rPr>
          <w:b/>
          <w:bCs/>
          <w:color w:val="auto"/>
          <w:sz w:val="26"/>
          <w:szCs w:val="26"/>
        </w:rPr>
      </w:pPr>
      <w:bookmarkStart w:id="300" w:name="_Toc215950120"/>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Pr="002F7DAD">
        <w:rPr>
          <w:noProof/>
          <w:color w:val="auto"/>
          <w:sz w:val="26"/>
          <w:szCs w:val="26"/>
        </w:rPr>
        <w:t>61</w:t>
      </w:r>
      <w:r w:rsidRPr="002F7DAD">
        <w:rPr>
          <w:color w:val="auto"/>
          <w:sz w:val="26"/>
          <w:szCs w:val="26"/>
        </w:rPr>
        <w:fldChar w:fldCharType="end"/>
      </w:r>
      <w:r w:rsidRPr="002F7DAD">
        <w:rPr>
          <w:color w:val="auto"/>
          <w:sz w:val="26"/>
          <w:szCs w:val="26"/>
        </w:rPr>
        <w:t>: Giao diện gửi yêu cầu thêm vân tay</w:t>
      </w:r>
      <w:bookmarkEnd w:id="300"/>
    </w:p>
    <w:p w14:paraId="4D13EE25" w14:textId="63E108A4" w:rsidR="00D84A15" w:rsidRPr="002F7DAD"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xml:space="preserve">- Backend sẽ gửi một yêu cầu thêm vân tay đến thiết </w:t>
      </w:r>
      <w:proofErr w:type="gramStart"/>
      <w:r w:rsidRPr="00D84A15">
        <w:rPr>
          <w:rFonts w:ascii="Times New Roman" w:hAnsi="Times New Roman" w:cs="Times New Roman"/>
          <w:sz w:val="26"/>
          <w:szCs w:val="26"/>
          <w:lang w:val="en-US"/>
        </w:rPr>
        <w:t>bị ,</w:t>
      </w:r>
      <w:proofErr w:type="gramEnd"/>
      <w:r w:rsidRPr="00D84A15">
        <w:rPr>
          <w:rFonts w:ascii="Times New Roman" w:hAnsi="Times New Roman" w:cs="Times New Roman"/>
          <w:sz w:val="26"/>
          <w:szCs w:val="26"/>
          <w:lang w:val="en-US"/>
        </w:rPr>
        <w:t xml:space="preserve"> thiết bị sẽ thực hiện quy trình thêm vân tay</w:t>
      </w:r>
    </w:p>
    <w:p w14:paraId="3BB3F8CA" w14:textId="77777777" w:rsidR="000E28BA" w:rsidRDefault="00D84A15" w:rsidP="000E28BA">
      <w:pPr>
        <w:keepNext/>
        <w:spacing w:line="288" w:lineRule="auto"/>
        <w:ind w:hanging="426"/>
        <w:jc w:val="center"/>
      </w:pPr>
      <w:r w:rsidRPr="00D84A15">
        <w:rPr>
          <w:rFonts w:ascii="Times New Roman" w:hAnsi="Times New Roman" w:cs="Times New Roman"/>
          <w:b/>
          <w:bCs/>
          <w:sz w:val="26"/>
          <w:szCs w:val="26"/>
          <w:lang w:val="en-US"/>
        </w:rPr>
        <w:drawing>
          <wp:inline distT="0" distB="0" distL="0" distR="0" wp14:anchorId="0D8FC614" wp14:editId="67315C44">
            <wp:extent cx="2902427" cy="5005966"/>
            <wp:effectExtent l="0" t="4128" r="8573" b="8572"/>
            <wp:docPr id="1460974936" name="Picture 2" descr="A circuit board with wires and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74936" name="Picture 2" descr="A circuit board with wires and a blue light&#10;&#10;AI-generated content may be incorrect."/>
                    <pic:cNvPicPr/>
                  </pic:nvPicPr>
                  <pic:blipFill rotWithShape="1">
                    <a:blip r:embed="rId89" cstate="print">
                      <a:extLst>
                        <a:ext uri="{28A0092B-C50C-407E-A947-70E740481C1C}">
                          <a14:useLocalDpi xmlns:a14="http://schemas.microsoft.com/office/drawing/2010/main" val="0"/>
                        </a:ext>
                      </a:extLst>
                    </a:blip>
                    <a:srcRect l="9579" r="13113"/>
                    <a:stretch>
                      <a:fillRect/>
                    </a:stretch>
                  </pic:blipFill>
                  <pic:spPr bwMode="auto">
                    <a:xfrm rot="16200000">
                      <a:off x="0" y="0"/>
                      <a:ext cx="2910732" cy="5020291"/>
                    </a:xfrm>
                    <a:prstGeom prst="rect">
                      <a:avLst/>
                    </a:prstGeom>
                    <a:ln>
                      <a:noFill/>
                    </a:ln>
                    <a:extLst>
                      <a:ext uri="{53640926-AAD7-44D8-BBD7-CCE9431645EC}">
                        <a14:shadowObscured xmlns:a14="http://schemas.microsoft.com/office/drawing/2010/main"/>
                      </a:ext>
                    </a:extLst>
                  </pic:spPr>
                </pic:pic>
              </a:graphicData>
            </a:graphic>
          </wp:inline>
        </w:drawing>
      </w:r>
    </w:p>
    <w:p w14:paraId="10A3E2ED" w14:textId="640F8FB4" w:rsidR="00D84A15" w:rsidRPr="002F7DAD" w:rsidRDefault="000E28BA" w:rsidP="000E28BA">
      <w:pPr>
        <w:pStyle w:val="Caption"/>
        <w:jc w:val="center"/>
        <w:rPr>
          <w:b/>
          <w:bCs/>
          <w:color w:val="auto"/>
          <w:sz w:val="26"/>
          <w:szCs w:val="26"/>
        </w:rPr>
      </w:pPr>
      <w:bookmarkStart w:id="301" w:name="_Toc215950121"/>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Pr="002F7DAD">
        <w:rPr>
          <w:noProof/>
          <w:color w:val="auto"/>
          <w:sz w:val="26"/>
          <w:szCs w:val="26"/>
        </w:rPr>
        <w:t>62</w:t>
      </w:r>
      <w:r w:rsidRPr="002F7DAD">
        <w:rPr>
          <w:color w:val="auto"/>
          <w:sz w:val="26"/>
          <w:szCs w:val="26"/>
        </w:rPr>
        <w:fldChar w:fldCharType="end"/>
      </w:r>
      <w:r w:rsidRPr="002F7DAD">
        <w:rPr>
          <w:color w:val="auto"/>
          <w:sz w:val="26"/>
          <w:szCs w:val="26"/>
        </w:rPr>
        <w:t>: Minh họa quét vân tay</w:t>
      </w:r>
      <w:bookmarkEnd w:id="301"/>
    </w:p>
    <w:p w14:paraId="52261140"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Sau 2 lần quét vân tay thành công thiết bị sẽ trả về 1 slot là vị trí mà vân tay đó lưu trong cảm biến</w:t>
      </w:r>
    </w:p>
    <w:p w14:paraId="345BC2F7" w14:textId="77777777" w:rsidR="000E28BA" w:rsidRDefault="00D84A15" w:rsidP="000E28BA">
      <w:pPr>
        <w:keepNext/>
        <w:spacing w:line="288" w:lineRule="auto"/>
        <w:ind w:hanging="426"/>
        <w:jc w:val="center"/>
      </w:pPr>
      <w:r w:rsidRPr="00D84A15">
        <w:rPr>
          <w:rFonts w:ascii="Times New Roman" w:hAnsi="Times New Roman" w:cs="Times New Roman"/>
          <w:b/>
          <w:bCs/>
          <w:sz w:val="26"/>
          <w:szCs w:val="26"/>
          <w:lang w:val="en-US"/>
        </w:rPr>
        <w:lastRenderedPageBreak/>
        <w:drawing>
          <wp:inline distT="0" distB="0" distL="0" distR="0" wp14:anchorId="4C2DCA1B" wp14:editId="78AB0878">
            <wp:extent cx="2957627" cy="5210566"/>
            <wp:effectExtent l="0" t="2540" r="0" b="0"/>
            <wp:docPr id="1737797146" name="Picture 3" descr="A circuit board with wires and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7146" name="Picture 3" descr="A circuit board with wires and a blue light&#10;&#10;AI-generated content may be incorrect."/>
                    <pic:cNvPicPr/>
                  </pic:nvPicPr>
                  <pic:blipFill rotWithShape="1">
                    <a:blip r:embed="rId90" cstate="print">
                      <a:extLst>
                        <a:ext uri="{28A0092B-C50C-407E-A947-70E740481C1C}">
                          <a14:useLocalDpi xmlns:a14="http://schemas.microsoft.com/office/drawing/2010/main" val="0"/>
                        </a:ext>
                      </a:extLst>
                    </a:blip>
                    <a:srcRect l="18058" t="6054" r="11816" b="1290"/>
                    <a:stretch>
                      <a:fillRect/>
                    </a:stretch>
                  </pic:blipFill>
                  <pic:spPr bwMode="auto">
                    <a:xfrm rot="16200000">
                      <a:off x="0" y="0"/>
                      <a:ext cx="2981434" cy="5252509"/>
                    </a:xfrm>
                    <a:prstGeom prst="rect">
                      <a:avLst/>
                    </a:prstGeom>
                    <a:ln>
                      <a:noFill/>
                    </a:ln>
                    <a:extLst>
                      <a:ext uri="{53640926-AAD7-44D8-BBD7-CCE9431645EC}">
                        <a14:shadowObscured xmlns:a14="http://schemas.microsoft.com/office/drawing/2010/main"/>
                      </a:ext>
                    </a:extLst>
                  </pic:spPr>
                </pic:pic>
              </a:graphicData>
            </a:graphic>
          </wp:inline>
        </w:drawing>
      </w:r>
    </w:p>
    <w:p w14:paraId="4D42B6EB" w14:textId="4F1F9FE4" w:rsidR="00D84A15" w:rsidRPr="002F7DAD" w:rsidRDefault="000E28BA" w:rsidP="002F7DAD">
      <w:pPr>
        <w:pStyle w:val="Caption"/>
        <w:jc w:val="center"/>
        <w:rPr>
          <w:b/>
          <w:bCs/>
          <w:color w:val="auto"/>
          <w:sz w:val="26"/>
          <w:szCs w:val="26"/>
        </w:rPr>
      </w:pPr>
      <w:bookmarkStart w:id="302" w:name="_Toc215950122"/>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Pr="002F7DAD">
        <w:rPr>
          <w:noProof/>
          <w:color w:val="auto"/>
          <w:sz w:val="26"/>
          <w:szCs w:val="26"/>
        </w:rPr>
        <w:t>63</w:t>
      </w:r>
      <w:r w:rsidRPr="002F7DAD">
        <w:rPr>
          <w:color w:val="auto"/>
          <w:sz w:val="26"/>
          <w:szCs w:val="26"/>
        </w:rPr>
        <w:fldChar w:fldCharType="end"/>
      </w:r>
      <w:r w:rsidRPr="002F7DAD">
        <w:rPr>
          <w:color w:val="auto"/>
          <w:sz w:val="26"/>
          <w:szCs w:val="26"/>
        </w:rPr>
        <w:t>: Thiết bị thêm vân tay thành côn</w:t>
      </w:r>
      <w:bookmarkEnd w:id="302"/>
      <w:r w:rsidR="002F7DAD" w:rsidRPr="002F7DAD">
        <w:rPr>
          <w:color w:val="auto"/>
          <w:sz w:val="26"/>
          <w:szCs w:val="26"/>
        </w:rPr>
        <w:t>g</w:t>
      </w:r>
    </w:p>
    <w:p w14:paraId="137028EB" w14:textId="77777777" w:rsidR="00D84A15" w:rsidRPr="00D84A15" w:rsidRDefault="00D84A15" w:rsidP="00D84A15">
      <w:pPr>
        <w:spacing w:line="288" w:lineRule="auto"/>
        <w:ind w:hanging="426"/>
        <w:rPr>
          <w:rFonts w:ascii="Times New Roman" w:hAnsi="Times New Roman" w:cs="Times New Roman"/>
          <w:b/>
          <w:bCs/>
          <w:sz w:val="26"/>
          <w:szCs w:val="26"/>
          <w:lang w:val="en-US"/>
        </w:rPr>
      </w:pPr>
      <w:r w:rsidRPr="00D84A15">
        <w:rPr>
          <w:rFonts w:ascii="Times New Roman" w:hAnsi="Times New Roman" w:cs="Times New Roman"/>
          <w:b/>
          <w:bCs/>
          <w:sz w:val="26"/>
          <w:szCs w:val="26"/>
          <w:lang w:val="en-US"/>
        </w:rPr>
        <w:t xml:space="preserve">-  </w:t>
      </w:r>
      <w:r w:rsidRPr="00D84A15">
        <w:rPr>
          <w:rFonts w:ascii="Times New Roman" w:hAnsi="Times New Roman" w:cs="Times New Roman"/>
          <w:sz w:val="26"/>
          <w:szCs w:val="26"/>
          <w:lang w:val="en-US"/>
        </w:rPr>
        <w:t>Backend nhận vị trí thực hiện đẩy lên Frontend</w:t>
      </w:r>
    </w:p>
    <w:p w14:paraId="58CBAF74" w14:textId="77777777" w:rsidR="000E28BA" w:rsidRDefault="00D84A15" w:rsidP="000E28BA">
      <w:pPr>
        <w:keepNext/>
        <w:spacing w:line="288" w:lineRule="auto"/>
        <w:ind w:hanging="426"/>
        <w:jc w:val="center"/>
      </w:pPr>
      <w:r w:rsidRPr="00D84A15">
        <w:rPr>
          <w:rFonts w:ascii="Times New Roman" w:hAnsi="Times New Roman" w:cs="Times New Roman"/>
          <w:b/>
          <w:bCs/>
          <w:sz w:val="26"/>
          <w:szCs w:val="26"/>
        </w:rPr>
        <w:drawing>
          <wp:inline distT="0" distB="0" distL="0" distR="0" wp14:anchorId="45E3C268" wp14:editId="54A2DC5C">
            <wp:extent cx="5084956" cy="2486141"/>
            <wp:effectExtent l="0" t="0" r="1905" b="0"/>
            <wp:docPr id="638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90" name="Picture 1" descr="A screenshot of a computer&#10;&#10;AI-generated content may be incorrect."/>
                    <pic:cNvPicPr/>
                  </pic:nvPicPr>
                  <pic:blipFill>
                    <a:blip r:embed="rId91"/>
                    <a:stretch>
                      <a:fillRect/>
                    </a:stretch>
                  </pic:blipFill>
                  <pic:spPr>
                    <a:xfrm>
                      <a:off x="0" y="0"/>
                      <a:ext cx="5107465" cy="2497146"/>
                    </a:xfrm>
                    <a:prstGeom prst="rect">
                      <a:avLst/>
                    </a:prstGeom>
                  </pic:spPr>
                </pic:pic>
              </a:graphicData>
            </a:graphic>
          </wp:inline>
        </w:drawing>
      </w:r>
    </w:p>
    <w:p w14:paraId="50DE8727" w14:textId="6B842A2C" w:rsidR="00D84A15" w:rsidRPr="002F7DAD" w:rsidRDefault="000E28BA" w:rsidP="000E28BA">
      <w:pPr>
        <w:pStyle w:val="Caption"/>
        <w:jc w:val="center"/>
        <w:rPr>
          <w:b/>
          <w:bCs/>
          <w:color w:val="auto"/>
          <w:sz w:val="26"/>
          <w:szCs w:val="26"/>
        </w:rPr>
      </w:pPr>
      <w:bookmarkStart w:id="303" w:name="_Toc215950123"/>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Pr="002F7DAD">
        <w:rPr>
          <w:noProof/>
          <w:color w:val="auto"/>
          <w:sz w:val="26"/>
          <w:szCs w:val="26"/>
        </w:rPr>
        <w:t>64</w:t>
      </w:r>
      <w:r w:rsidRPr="002F7DAD">
        <w:rPr>
          <w:color w:val="auto"/>
          <w:sz w:val="26"/>
          <w:szCs w:val="26"/>
        </w:rPr>
        <w:fldChar w:fldCharType="end"/>
      </w:r>
      <w:r w:rsidRPr="002F7DAD">
        <w:rPr>
          <w:color w:val="auto"/>
          <w:sz w:val="26"/>
          <w:szCs w:val="26"/>
        </w:rPr>
        <w:t>: Giao diện báo đã nhận ví trí vân tay từ thiết bị</w:t>
      </w:r>
      <w:bookmarkEnd w:id="303"/>
    </w:p>
    <w:p w14:paraId="38B806A0"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Cuối cùng người dùng nhấn “Lưu vân tay cho sinh viên” để lưu vân tay vào bộ nhớ chung và load lại trang để hiển thị vân tay của sinh viên đó</w:t>
      </w:r>
    </w:p>
    <w:p w14:paraId="3AE079CA" w14:textId="77777777" w:rsidR="000E28BA" w:rsidRDefault="00D84A15" w:rsidP="000E28BA">
      <w:pPr>
        <w:keepNext/>
        <w:spacing w:line="288" w:lineRule="auto"/>
        <w:ind w:hanging="426"/>
        <w:jc w:val="center"/>
      </w:pPr>
      <w:r w:rsidRPr="00D84A15">
        <w:rPr>
          <w:rFonts w:ascii="Times New Roman" w:hAnsi="Times New Roman" w:cs="Times New Roman"/>
          <w:b/>
          <w:bCs/>
          <w:sz w:val="26"/>
          <w:szCs w:val="26"/>
        </w:rPr>
        <w:lastRenderedPageBreak/>
        <w:drawing>
          <wp:inline distT="0" distB="0" distL="0" distR="0" wp14:anchorId="73E02953" wp14:editId="4AEC1109">
            <wp:extent cx="5296829" cy="2438325"/>
            <wp:effectExtent l="0" t="0" r="0" b="635"/>
            <wp:docPr id="6754220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2203" name="Picture 1" descr="A screenshot of a chat&#10;&#10;AI-generated content may be incorrect."/>
                    <pic:cNvPicPr/>
                  </pic:nvPicPr>
                  <pic:blipFill>
                    <a:blip r:embed="rId92"/>
                    <a:stretch>
                      <a:fillRect/>
                    </a:stretch>
                  </pic:blipFill>
                  <pic:spPr>
                    <a:xfrm>
                      <a:off x="0" y="0"/>
                      <a:ext cx="5301249" cy="2440359"/>
                    </a:xfrm>
                    <a:prstGeom prst="rect">
                      <a:avLst/>
                    </a:prstGeom>
                  </pic:spPr>
                </pic:pic>
              </a:graphicData>
            </a:graphic>
          </wp:inline>
        </w:drawing>
      </w:r>
    </w:p>
    <w:p w14:paraId="06E2E8CB" w14:textId="2B035B74" w:rsidR="00D84A15" w:rsidRPr="002F7DAD" w:rsidRDefault="000E28BA" w:rsidP="000E28BA">
      <w:pPr>
        <w:pStyle w:val="Caption"/>
        <w:jc w:val="center"/>
        <w:rPr>
          <w:b/>
          <w:bCs/>
          <w:color w:val="auto"/>
          <w:sz w:val="26"/>
          <w:szCs w:val="26"/>
        </w:rPr>
      </w:pPr>
      <w:bookmarkStart w:id="304" w:name="_Toc215950124"/>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Pr="002F7DAD">
        <w:rPr>
          <w:noProof/>
          <w:color w:val="auto"/>
          <w:sz w:val="26"/>
          <w:szCs w:val="26"/>
        </w:rPr>
        <w:t>65</w:t>
      </w:r>
      <w:r w:rsidRPr="002F7DAD">
        <w:rPr>
          <w:color w:val="auto"/>
          <w:sz w:val="26"/>
          <w:szCs w:val="26"/>
        </w:rPr>
        <w:fldChar w:fldCharType="end"/>
      </w:r>
      <w:r w:rsidRPr="002F7DAD">
        <w:rPr>
          <w:color w:val="auto"/>
          <w:sz w:val="26"/>
          <w:szCs w:val="26"/>
        </w:rPr>
        <w:t>: Giao diện thêm vân tay thành công</w:t>
      </w:r>
      <w:bookmarkEnd w:id="304"/>
    </w:p>
    <w:p w14:paraId="6462778B" w14:textId="77777777" w:rsidR="00D84A15" w:rsidRPr="002F7DAD" w:rsidRDefault="00D84A15" w:rsidP="002F7DAD">
      <w:pPr>
        <w:pStyle w:val="Heading3"/>
        <w:spacing w:after="0"/>
        <w:ind w:hanging="426"/>
        <w:rPr>
          <w:rFonts w:ascii="Times New Roman" w:hAnsi="Times New Roman" w:cs="Times New Roman"/>
          <w:b/>
          <w:bCs/>
          <w:color w:val="auto"/>
          <w:sz w:val="26"/>
          <w:szCs w:val="26"/>
          <w:lang w:val="en-US"/>
        </w:rPr>
      </w:pPr>
      <w:bookmarkStart w:id="305" w:name="_Toc215742422"/>
      <w:r w:rsidRPr="002F7DAD">
        <w:rPr>
          <w:rFonts w:ascii="Times New Roman" w:hAnsi="Times New Roman" w:cs="Times New Roman"/>
          <w:b/>
          <w:bCs/>
          <w:color w:val="auto"/>
          <w:sz w:val="26"/>
          <w:szCs w:val="26"/>
          <w:lang w:val="en-US"/>
        </w:rPr>
        <w:t>5.2.2 Quy trình thêm lịch học cho lớp</w:t>
      </w:r>
      <w:bookmarkEnd w:id="305"/>
    </w:p>
    <w:p w14:paraId="3090F94C" w14:textId="77777777" w:rsidR="00D84A15" w:rsidRPr="00D84A15" w:rsidRDefault="00D84A15" w:rsidP="002F7DAD">
      <w:pPr>
        <w:spacing w:after="0" w:line="288" w:lineRule="auto"/>
        <w:ind w:hanging="426"/>
        <w:rPr>
          <w:rFonts w:ascii="Times New Roman" w:hAnsi="Times New Roman" w:cs="Times New Roman"/>
          <w:sz w:val="26"/>
          <w:szCs w:val="26"/>
          <w:lang w:val="en-US"/>
        </w:rPr>
      </w:pPr>
      <w:r w:rsidRPr="00D84A15">
        <w:rPr>
          <w:rFonts w:ascii="Times New Roman" w:hAnsi="Times New Roman" w:cs="Times New Roman"/>
          <w:b/>
          <w:bCs/>
          <w:sz w:val="26"/>
          <w:szCs w:val="26"/>
          <w:lang w:val="en-US"/>
        </w:rPr>
        <w:t xml:space="preserve">- </w:t>
      </w:r>
      <w:r w:rsidRPr="00D84A15">
        <w:rPr>
          <w:rFonts w:ascii="Times New Roman" w:hAnsi="Times New Roman" w:cs="Times New Roman"/>
          <w:sz w:val="26"/>
          <w:szCs w:val="26"/>
          <w:lang w:val="en-US"/>
        </w:rPr>
        <w:t>Quản trị viên đăng nhập vào hệ thống</w:t>
      </w:r>
    </w:p>
    <w:p w14:paraId="44B89E5E" w14:textId="77777777" w:rsidR="00D84A15" w:rsidRPr="00D84A15" w:rsidRDefault="00D84A15" w:rsidP="002F7DAD">
      <w:pPr>
        <w:spacing w:after="0"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Từ sidebar truy cập vào giao diện quản lý lớp học</w:t>
      </w:r>
    </w:p>
    <w:p w14:paraId="0F47B3B8" w14:textId="77777777" w:rsidR="000E28BA" w:rsidRDefault="00D84A15" w:rsidP="000E28BA">
      <w:pPr>
        <w:keepNext/>
        <w:spacing w:line="288" w:lineRule="auto"/>
        <w:ind w:hanging="426"/>
        <w:jc w:val="center"/>
      </w:pPr>
      <w:r w:rsidRPr="00D84A15">
        <w:rPr>
          <w:rFonts w:ascii="Times New Roman" w:hAnsi="Times New Roman" w:cs="Times New Roman"/>
          <w:b/>
          <w:bCs/>
          <w:sz w:val="26"/>
          <w:szCs w:val="26"/>
        </w:rPr>
        <w:drawing>
          <wp:inline distT="0" distB="0" distL="0" distR="0" wp14:anchorId="474C37B0" wp14:editId="0B1B4A1D">
            <wp:extent cx="5008312" cy="2419815"/>
            <wp:effectExtent l="0" t="0" r="1905" b="0"/>
            <wp:docPr id="1331307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07174" name="Picture 1" descr="A screenshot of a computer&#10;&#10;AI-generated content may be incorrect."/>
                    <pic:cNvPicPr/>
                  </pic:nvPicPr>
                  <pic:blipFill>
                    <a:blip r:embed="rId93"/>
                    <a:stretch>
                      <a:fillRect/>
                    </a:stretch>
                  </pic:blipFill>
                  <pic:spPr>
                    <a:xfrm>
                      <a:off x="0" y="0"/>
                      <a:ext cx="5021004" cy="2425947"/>
                    </a:xfrm>
                    <a:prstGeom prst="rect">
                      <a:avLst/>
                    </a:prstGeom>
                  </pic:spPr>
                </pic:pic>
              </a:graphicData>
            </a:graphic>
          </wp:inline>
        </w:drawing>
      </w:r>
    </w:p>
    <w:p w14:paraId="79A05A1B" w14:textId="5C86B89F" w:rsidR="00D84A15" w:rsidRPr="002F7DAD" w:rsidRDefault="000E28BA" w:rsidP="000E28BA">
      <w:pPr>
        <w:pStyle w:val="Caption"/>
        <w:jc w:val="center"/>
        <w:rPr>
          <w:b/>
          <w:bCs/>
          <w:color w:val="auto"/>
          <w:sz w:val="26"/>
          <w:szCs w:val="26"/>
        </w:rPr>
      </w:pPr>
      <w:bookmarkStart w:id="306" w:name="_Toc215950125"/>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Pr="002F7DAD">
        <w:rPr>
          <w:noProof/>
          <w:color w:val="auto"/>
          <w:sz w:val="26"/>
          <w:szCs w:val="26"/>
        </w:rPr>
        <w:t>66</w:t>
      </w:r>
      <w:r w:rsidRPr="002F7DAD">
        <w:rPr>
          <w:color w:val="auto"/>
          <w:sz w:val="26"/>
          <w:szCs w:val="26"/>
        </w:rPr>
        <w:fldChar w:fldCharType="end"/>
      </w:r>
      <w:r w:rsidRPr="002F7DAD">
        <w:rPr>
          <w:color w:val="auto"/>
          <w:sz w:val="26"/>
          <w:szCs w:val="26"/>
        </w:rPr>
        <w:t>: Giao diện quản lý lịch học</w:t>
      </w:r>
      <w:bookmarkEnd w:id="306"/>
    </w:p>
    <w:p w14:paraId="6A6BAC90" w14:textId="7777777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Ở danh sách lớp học chọn “Lịch học” đối với lớp có trạng hái đang hoạt động, mở ra giao diện quản lý lịch học, rồi ấn “Thêm lịch học”</w:t>
      </w:r>
    </w:p>
    <w:p w14:paraId="6FCF2D2C" w14:textId="77777777" w:rsidR="000C37CA" w:rsidRDefault="00D84A15" w:rsidP="000C37CA">
      <w:pPr>
        <w:keepNext/>
        <w:spacing w:line="288" w:lineRule="auto"/>
        <w:ind w:hanging="426"/>
        <w:jc w:val="center"/>
      </w:pPr>
      <w:r w:rsidRPr="00D84A15">
        <w:rPr>
          <w:rFonts w:ascii="Times New Roman" w:hAnsi="Times New Roman" w:cs="Times New Roman"/>
          <w:b/>
          <w:bCs/>
          <w:sz w:val="26"/>
          <w:szCs w:val="26"/>
          <w:lang w:val="en-US"/>
        </w:rPr>
        <w:lastRenderedPageBreak/>
        <w:t>-</w:t>
      </w:r>
      <w:r w:rsidRPr="00D84A15">
        <w:rPr>
          <w:rFonts w:ascii="Times New Roman" w:hAnsi="Times New Roman" w:cs="Times New Roman"/>
          <w:b/>
          <w:bCs/>
          <w:sz w:val="26"/>
          <w:szCs w:val="26"/>
        </w:rPr>
        <w:drawing>
          <wp:inline distT="0" distB="0" distL="0" distR="0" wp14:anchorId="15243304" wp14:editId="28C5EA69">
            <wp:extent cx="4592096" cy="3637619"/>
            <wp:effectExtent l="0" t="0" r="0" b="1270"/>
            <wp:docPr id="142208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87359" name="Picture 1" descr="A screenshot of a computer&#10;&#10;AI-generated content may be incorrect."/>
                    <pic:cNvPicPr/>
                  </pic:nvPicPr>
                  <pic:blipFill>
                    <a:blip r:embed="rId94"/>
                    <a:stretch>
                      <a:fillRect/>
                    </a:stretch>
                  </pic:blipFill>
                  <pic:spPr>
                    <a:xfrm>
                      <a:off x="0" y="0"/>
                      <a:ext cx="4606266" cy="3648844"/>
                    </a:xfrm>
                    <a:prstGeom prst="rect">
                      <a:avLst/>
                    </a:prstGeom>
                  </pic:spPr>
                </pic:pic>
              </a:graphicData>
            </a:graphic>
          </wp:inline>
        </w:drawing>
      </w:r>
    </w:p>
    <w:p w14:paraId="4CC9BB6C" w14:textId="0B0F0ED3" w:rsidR="000C37CA" w:rsidRPr="002F7DAD" w:rsidRDefault="000C37CA" w:rsidP="002F7DAD">
      <w:pPr>
        <w:pStyle w:val="Caption"/>
        <w:jc w:val="center"/>
        <w:rPr>
          <w:color w:val="auto"/>
          <w:sz w:val="26"/>
          <w:szCs w:val="26"/>
        </w:rPr>
      </w:pPr>
      <w:bookmarkStart w:id="307" w:name="_Toc215950126"/>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000E28BA" w:rsidRPr="002F7DAD">
        <w:rPr>
          <w:noProof/>
          <w:color w:val="auto"/>
          <w:sz w:val="26"/>
          <w:szCs w:val="26"/>
        </w:rPr>
        <w:t>67</w:t>
      </w:r>
      <w:r w:rsidRPr="002F7DAD">
        <w:rPr>
          <w:color w:val="auto"/>
          <w:sz w:val="26"/>
          <w:szCs w:val="26"/>
        </w:rPr>
        <w:fldChar w:fldCharType="end"/>
      </w:r>
      <w:r w:rsidRPr="002F7DAD">
        <w:rPr>
          <w:color w:val="auto"/>
          <w:sz w:val="26"/>
          <w:szCs w:val="26"/>
        </w:rPr>
        <w:t xml:space="preserve"> Giao diện quản lý lịch học</w:t>
      </w:r>
      <w:bookmarkEnd w:id="307"/>
    </w:p>
    <w:p w14:paraId="762C0C48" w14:textId="72280C8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t>- Ở giao diện thêm lịch học, quản trị viên nhập đầy đủ thông tin</w:t>
      </w:r>
    </w:p>
    <w:p w14:paraId="1FB1A401" w14:textId="77777777" w:rsidR="000E28BA" w:rsidRDefault="00D84A15" w:rsidP="000E28BA">
      <w:pPr>
        <w:keepNext/>
        <w:spacing w:line="288" w:lineRule="auto"/>
        <w:ind w:hanging="426"/>
        <w:jc w:val="center"/>
      </w:pPr>
      <w:r w:rsidRPr="00D84A15">
        <w:rPr>
          <w:rFonts w:ascii="Times New Roman" w:hAnsi="Times New Roman" w:cs="Times New Roman"/>
          <w:b/>
          <w:bCs/>
          <w:sz w:val="26"/>
          <w:szCs w:val="26"/>
        </w:rPr>
        <w:drawing>
          <wp:inline distT="0" distB="0" distL="0" distR="0" wp14:anchorId="4BBE7C56" wp14:editId="24C46467">
            <wp:extent cx="3345579" cy="3676650"/>
            <wp:effectExtent l="0" t="0" r="7620" b="0"/>
            <wp:docPr id="29071169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1698" name="Picture 1" descr="A screenshot of a chat&#10;&#10;AI-generated content may be incorrect."/>
                    <pic:cNvPicPr/>
                  </pic:nvPicPr>
                  <pic:blipFill>
                    <a:blip r:embed="rId95"/>
                    <a:stretch>
                      <a:fillRect/>
                    </a:stretch>
                  </pic:blipFill>
                  <pic:spPr>
                    <a:xfrm>
                      <a:off x="0" y="0"/>
                      <a:ext cx="3362370" cy="3695103"/>
                    </a:xfrm>
                    <a:prstGeom prst="rect">
                      <a:avLst/>
                    </a:prstGeom>
                  </pic:spPr>
                </pic:pic>
              </a:graphicData>
            </a:graphic>
          </wp:inline>
        </w:drawing>
      </w:r>
    </w:p>
    <w:p w14:paraId="12E01DD2" w14:textId="5F844057" w:rsidR="00D84A15" w:rsidRPr="000E28BA" w:rsidRDefault="000E28BA" w:rsidP="000E28BA">
      <w:pPr>
        <w:pStyle w:val="Caption"/>
        <w:jc w:val="center"/>
        <w:rPr>
          <w:b/>
          <w:bCs/>
          <w:color w:val="auto"/>
          <w:sz w:val="26"/>
          <w:szCs w:val="26"/>
        </w:rPr>
      </w:pPr>
      <w:bookmarkStart w:id="308" w:name="_Toc215950127"/>
      <w:r w:rsidRPr="000E28BA">
        <w:rPr>
          <w:color w:val="auto"/>
          <w:sz w:val="26"/>
          <w:szCs w:val="26"/>
        </w:rPr>
        <w:t xml:space="preserve">Hình </w:t>
      </w:r>
      <w:r w:rsidRPr="000E28BA">
        <w:rPr>
          <w:color w:val="auto"/>
          <w:sz w:val="26"/>
          <w:szCs w:val="26"/>
        </w:rPr>
        <w:fldChar w:fldCharType="begin"/>
      </w:r>
      <w:r w:rsidRPr="000E28BA">
        <w:rPr>
          <w:color w:val="auto"/>
          <w:sz w:val="26"/>
          <w:szCs w:val="26"/>
        </w:rPr>
        <w:instrText xml:space="preserve"> SEQ Hình \* ARABIC </w:instrText>
      </w:r>
      <w:r w:rsidRPr="000E28BA">
        <w:rPr>
          <w:color w:val="auto"/>
          <w:sz w:val="26"/>
          <w:szCs w:val="26"/>
        </w:rPr>
        <w:fldChar w:fldCharType="separate"/>
      </w:r>
      <w:r>
        <w:rPr>
          <w:noProof/>
          <w:color w:val="auto"/>
          <w:sz w:val="26"/>
          <w:szCs w:val="26"/>
        </w:rPr>
        <w:t>68</w:t>
      </w:r>
      <w:r w:rsidRPr="000E28BA">
        <w:rPr>
          <w:color w:val="auto"/>
          <w:sz w:val="26"/>
          <w:szCs w:val="26"/>
        </w:rPr>
        <w:fldChar w:fldCharType="end"/>
      </w:r>
      <w:r w:rsidRPr="000E28BA">
        <w:rPr>
          <w:color w:val="auto"/>
          <w:sz w:val="26"/>
          <w:szCs w:val="26"/>
        </w:rPr>
        <w:t>: Giao diện nhập thông tin lịch học</w:t>
      </w:r>
      <w:bookmarkEnd w:id="308"/>
    </w:p>
    <w:p w14:paraId="3AE4B7EA" w14:textId="7FA169A7" w:rsidR="00D84A15" w:rsidRPr="00D84A15" w:rsidRDefault="00D84A15" w:rsidP="00D84A15">
      <w:pPr>
        <w:spacing w:line="288" w:lineRule="auto"/>
        <w:ind w:hanging="426"/>
        <w:rPr>
          <w:rFonts w:ascii="Times New Roman" w:hAnsi="Times New Roman" w:cs="Times New Roman"/>
          <w:sz w:val="26"/>
          <w:szCs w:val="26"/>
          <w:lang w:val="en-US"/>
        </w:rPr>
      </w:pPr>
      <w:r w:rsidRPr="00D84A15">
        <w:rPr>
          <w:rFonts w:ascii="Times New Roman" w:hAnsi="Times New Roman" w:cs="Times New Roman"/>
          <w:sz w:val="26"/>
          <w:szCs w:val="26"/>
          <w:lang w:val="en-US"/>
        </w:rPr>
        <w:lastRenderedPageBreak/>
        <w:t>- Ấn “</w:t>
      </w:r>
      <w:r w:rsidRPr="00D84A15">
        <w:rPr>
          <w:rFonts w:ascii="Times New Roman" w:hAnsi="Times New Roman" w:cs="Times New Roman"/>
          <w:b/>
          <w:bCs/>
          <w:sz w:val="26"/>
          <w:szCs w:val="26"/>
          <w:lang w:val="en-US"/>
        </w:rPr>
        <w:t>Thêm lịch học”</w:t>
      </w:r>
      <w:r>
        <w:rPr>
          <w:rFonts w:ascii="Times New Roman" w:hAnsi="Times New Roman" w:cs="Times New Roman"/>
          <w:sz w:val="26"/>
          <w:szCs w:val="26"/>
          <w:lang w:val="en-US"/>
        </w:rPr>
        <w:t xml:space="preserve"> </w:t>
      </w:r>
      <w:r w:rsidRPr="00D84A15">
        <w:rPr>
          <w:rFonts w:ascii="Times New Roman" w:hAnsi="Times New Roman" w:cs="Times New Roman"/>
          <w:sz w:val="26"/>
          <w:szCs w:val="26"/>
          <w:lang w:val="en-US"/>
        </w:rPr>
        <w:t>thêm lịch học thành công và trở lại giao diện quản lý lịch học, đã có thêm một lịch học mới</w:t>
      </w:r>
    </w:p>
    <w:p w14:paraId="218FCCA6" w14:textId="77777777" w:rsidR="000E28BA" w:rsidRDefault="000C37CA" w:rsidP="000E28BA">
      <w:pPr>
        <w:keepNext/>
        <w:spacing w:line="288" w:lineRule="auto"/>
        <w:ind w:hanging="426"/>
        <w:jc w:val="center"/>
      </w:pPr>
      <w:r>
        <w:rPr>
          <w:rFonts w:ascii="Times New Roman" w:hAnsi="Times New Roman" w:cs="Times New Roman"/>
          <w:b/>
          <w:bCs/>
          <w:noProof/>
          <w:sz w:val="26"/>
          <w:szCs w:val="26"/>
        </w:rPr>
        <mc:AlternateContent>
          <mc:Choice Requires="wps">
            <w:drawing>
              <wp:anchor distT="0" distB="0" distL="114300" distR="114300" simplePos="0" relativeHeight="251685888" behindDoc="0" locked="0" layoutInCell="1" allowOverlap="1" wp14:anchorId="3850A344" wp14:editId="25CDB552">
                <wp:simplePos x="0" y="0"/>
                <wp:positionH relativeFrom="column">
                  <wp:posOffset>702527</wp:posOffset>
                </wp:positionH>
                <wp:positionV relativeFrom="paragraph">
                  <wp:posOffset>3880624</wp:posOffset>
                </wp:positionV>
                <wp:extent cx="5274527" cy="579864"/>
                <wp:effectExtent l="0" t="0" r="21590" b="10795"/>
                <wp:wrapNone/>
                <wp:docPr id="729831554" name="Rectangle 59"/>
                <wp:cNvGraphicFramePr/>
                <a:graphic xmlns:a="http://schemas.openxmlformats.org/drawingml/2006/main">
                  <a:graphicData uri="http://schemas.microsoft.com/office/word/2010/wordprocessingShape">
                    <wps:wsp>
                      <wps:cNvSpPr/>
                      <wps:spPr>
                        <a:xfrm>
                          <a:off x="0" y="0"/>
                          <a:ext cx="5274527" cy="57986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010682" id="Rectangle 59" o:spid="_x0000_s1026" style="position:absolute;margin-left:55.3pt;margin-top:305.55pt;width:415.3pt;height:45.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" filled="f" strokecolor="#e00" strokeweight="2pt"/>
            </w:pict>
          </mc:Fallback>
        </mc:AlternateContent>
      </w:r>
      <w:r w:rsidR="00D84A15" w:rsidRPr="00D84A15">
        <w:rPr>
          <w:rFonts w:ascii="Times New Roman" w:hAnsi="Times New Roman" w:cs="Times New Roman"/>
          <w:b/>
          <w:bCs/>
          <w:sz w:val="26"/>
          <w:szCs w:val="26"/>
        </w:rPr>
        <w:drawing>
          <wp:inline distT="0" distB="0" distL="0" distR="0" wp14:anchorId="62344C14" wp14:editId="0B5778B4">
            <wp:extent cx="5731510" cy="5277485"/>
            <wp:effectExtent l="0" t="0" r="2540" b="0"/>
            <wp:docPr id="43094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47307" name="Picture 1" descr="A screenshot of a computer&#10;&#10;AI-generated content may be incorrect."/>
                    <pic:cNvPicPr/>
                  </pic:nvPicPr>
                  <pic:blipFill>
                    <a:blip r:embed="rId96"/>
                    <a:stretch>
                      <a:fillRect/>
                    </a:stretch>
                  </pic:blipFill>
                  <pic:spPr>
                    <a:xfrm>
                      <a:off x="0" y="0"/>
                      <a:ext cx="5731510" cy="5277485"/>
                    </a:xfrm>
                    <a:prstGeom prst="rect">
                      <a:avLst/>
                    </a:prstGeom>
                  </pic:spPr>
                </pic:pic>
              </a:graphicData>
            </a:graphic>
          </wp:inline>
        </w:drawing>
      </w:r>
    </w:p>
    <w:p w14:paraId="73704F71" w14:textId="7E5AD4DE" w:rsidR="00D84A15" w:rsidRPr="002F7DAD" w:rsidRDefault="000E28BA" w:rsidP="000E28BA">
      <w:pPr>
        <w:pStyle w:val="Caption"/>
        <w:jc w:val="center"/>
        <w:rPr>
          <w:b/>
          <w:bCs/>
          <w:color w:val="auto"/>
          <w:sz w:val="26"/>
          <w:szCs w:val="26"/>
        </w:rPr>
      </w:pPr>
      <w:bookmarkStart w:id="309" w:name="_Toc215950128"/>
      <w:r w:rsidRPr="002F7DAD">
        <w:rPr>
          <w:color w:val="auto"/>
          <w:sz w:val="26"/>
          <w:szCs w:val="26"/>
        </w:rPr>
        <w:t xml:space="preserve">Hình </w:t>
      </w:r>
      <w:r w:rsidRPr="002F7DAD">
        <w:rPr>
          <w:color w:val="auto"/>
          <w:sz w:val="26"/>
          <w:szCs w:val="26"/>
        </w:rPr>
        <w:fldChar w:fldCharType="begin"/>
      </w:r>
      <w:r w:rsidRPr="002F7DAD">
        <w:rPr>
          <w:color w:val="auto"/>
          <w:sz w:val="26"/>
          <w:szCs w:val="26"/>
        </w:rPr>
        <w:instrText xml:space="preserve"> SEQ Hình \* ARABIC </w:instrText>
      </w:r>
      <w:r w:rsidRPr="002F7DAD">
        <w:rPr>
          <w:color w:val="auto"/>
          <w:sz w:val="26"/>
          <w:szCs w:val="26"/>
        </w:rPr>
        <w:fldChar w:fldCharType="separate"/>
      </w:r>
      <w:r w:rsidRPr="002F7DAD">
        <w:rPr>
          <w:noProof/>
          <w:color w:val="auto"/>
          <w:sz w:val="26"/>
          <w:szCs w:val="26"/>
        </w:rPr>
        <w:t>69</w:t>
      </w:r>
      <w:r w:rsidRPr="002F7DAD">
        <w:rPr>
          <w:color w:val="auto"/>
          <w:sz w:val="26"/>
          <w:szCs w:val="26"/>
        </w:rPr>
        <w:fldChar w:fldCharType="end"/>
      </w:r>
      <w:r w:rsidRPr="002F7DAD">
        <w:rPr>
          <w:color w:val="auto"/>
          <w:sz w:val="26"/>
          <w:szCs w:val="26"/>
        </w:rPr>
        <w:t>: thêm lịch học thành công</w:t>
      </w:r>
      <w:bookmarkEnd w:id="309"/>
    </w:p>
    <w:p w14:paraId="5BD1CF8C" w14:textId="77777777" w:rsidR="000C5451" w:rsidRPr="004540B9" w:rsidRDefault="000C5451" w:rsidP="00A051AA">
      <w:pPr>
        <w:spacing w:line="288" w:lineRule="auto"/>
        <w:ind w:hanging="426"/>
        <w:rPr>
          <w:rFonts w:ascii="Times New Roman" w:hAnsi="Times New Roman" w:cs="Times New Roman"/>
          <w:b/>
          <w:bCs/>
          <w:sz w:val="26"/>
          <w:szCs w:val="26"/>
          <w:lang w:val="en-US"/>
        </w:rPr>
      </w:pPr>
    </w:p>
    <w:p w14:paraId="1B141736" w14:textId="77777777" w:rsidR="000C5451" w:rsidRPr="004540B9" w:rsidRDefault="000C5451" w:rsidP="000C5451">
      <w:pPr>
        <w:spacing w:line="288" w:lineRule="auto"/>
        <w:ind w:firstLine="720"/>
        <w:rPr>
          <w:rFonts w:ascii="Times New Roman" w:hAnsi="Times New Roman" w:cs="Times New Roman"/>
          <w:b/>
          <w:bCs/>
          <w:sz w:val="26"/>
          <w:szCs w:val="26"/>
          <w:lang w:val="en-US"/>
        </w:rPr>
      </w:pPr>
    </w:p>
    <w:p w14:paraId="6CCB34ED" w14:textId="77777777" w:rsidR="000C5451" w:rsidRPr="004540B9" w:rsidRDefault="000C5451" w:rsidP="000C5451">
      <w:pPr>
        <w:spacing w:line="288" w:lineRule="auto"/>
        <w:ind w:firstLine="720"/>
        <w:rPr>
          <w:rFonts w:ascii="Times New Roman" w:hAnsi="Times New Roman" w:cs="Times New Roman"/>
          <w:b/>
          <w:sz w:val="26"/>
          <w:szCs w:val="26"/>
          <w:lang w:val="en-US"/>
        </w:rPr>
      </w:pPr>
      <w:r w:rsidRPr="004540B9">
        <w:rPr>
          <w:rFonts w:ascii="Times New Roman" w:hAnsi="Times New Roman" w:cs="Times New Roman"/>
          <w:b/>
          <w:sz w:val="26"/>
          <w:szCs w:val="26"/>
          <w:lang w:val="en-US"/>
        </w:rPr>
        <w:br w:type="page"/>
      </w:r>
    </w:p>
    <w:p w14:paraId="4ABA5EC9" w14:textId="7E2FBC0B" w:rsidR="000C5451" w:rsidRPr="000C37CA" w:rsidRDefault="000C5451" w:rsidP="007364DB">
      <w:pPr>
        <w:pStyle w:val="Heading1"/>
        <w:ind w:hanging="426"/>
        <w:jc w:val="center"/>
        <w:rPr>
          <w:rFonts w:ascii="Times New Roman" w:hAnsi="Times New Roman" w:cs="Times New Roman"/>
          <w:b/>
          <w:color w:val="auto"/>
          <w:sz w:val="26"/>
          <w:szCs w:val="26"/>
          <w:lang w:val="en-CA"/>
        </w:rPr>
      </w:pPr>
      <w:bookmarkStart w:id="310" w:name="_Toc215742423"/>
      <w:r w:rsidRPr="000C37CA">
        <w:rPr>
          <w:rFonts w:ascii="Times New Roman" w:hAnsi="Times New Roman" w:cs="Times New Roman"/>
          <w:b/>
          <w:color w:val="auto"/>
          <w:sz w:val="26"/>
          <w:szCs w:val="26"/>
          <w:lang w:val="en-CA"/>
        </w:rPr>
        <w:lastRenderedPageBreak/>
        <w:t xml:space="preserve">CHƯƠNG </w:t>
      </w:r>
      <w:r w:rsidR="00026318">
        <w:rPr>
          <w:rFonts w:ascii="Times New Roman" w:hAnsi="Times New Roman" w:cs="Times New Roman"/>
          <w:b/>
          <w:bCs/>
          <w:color w:val="auto"/>
          <w:sz w:val="26"/>
          <w:szCs w:val="26"/>
          <w:lang w:val="en-CA"/>
        </w:rPr>
        <w:t>6</w:t>
      </w:r>
      <w:r w:rsidRPr="000C37CA">
        <w:rPr>
          <w:rFonts w:ascii="Times New Roman" w:hAnsi="Times New Roman" w:cs="Times New Roman"/>
          <w:b/>
          <w:color w:val="auto"/>
          <w:sz w:val="26"/>
          <w:szCs w:val="26"/>
          <w:lang w:val="en-CA"/>
        </w:rPr>
        <w:t>: KẾT LUẬN VÀ HƯỚNG PHÁT TRIỂN</w:t>
      </w:r>
      <w:bookmarkEnd w:id="310"/>
    </w:p>
    <w:p w14:paraId="6AD31411" w14:textId="32347622" w:rsidR="000C5451" w:rsidRPr="000C37CA" w:rsidRDefault="00026318" w:rsidP="006168CE">
      <w:pPr>
        <w:pStyle w:val="Heading1"/>
        <w:spacing w:after="0"/>
        <w:ind w:hanging="426"/>
        <w:rPr>
          <w:rFonts w:ascii="Times New Roman" w:hAnsi="Times New Roman" w:cs="Times New Roman"/>
          <w:b/>
          <w:color w:val="auto"/>
          <w:sz w:val="26"/>
          <w:szCs w:val="26"/>
          <w:lang w:val="en-CA"/>
        </w:rPr>
      </w:pPr>
      <w:bookmarkStart w:id="311" w:name="_Toc215742424"/>
      <w:r>
        <w:rPr>
          <w:rFonts w:ascii="Times New Roman" w:hAnsi="Times New Roman" w:cs="Times New Roman"/>
          <w:b/>
          <w:color w:val="auto"/>
          <w:sz w:val="26"/>
          <w:szCs w:val="26"/>
          <w:lang w:val="en-CA"/>
        </w:rPr>
        <w:t>6</w:t>
      </w:r>
      <w:r w:rsidR="000C5451" w:rsidRPr="000C37CA">
        <w:rPr>
          <w:rFonts w:ascii="Times New Roman" w:hAnsi="Times New Roman" w:cs="Times New Roman"/>
          <w:b/>
          <w:color w:val="auto"/>
          <w:sz w:val="26"/>
          <w:szCs w:val="26"/>
          <w:lang w:val="en-CA"/>
        </w:rPr>
        <w:t>.1. Kết luận</w:t>
      </w:r>
      <w:bookmarkEnd w:id="311"/>
    </w:p>
    <w:p w14:paraId="3EB5C238" w14:textId="77777777" w:rsidR="000C5451" w:rsidRPr="004540B9" w:rsidRDefault="000C5451" w:rsidP="006168CE">
      <w:pPr>
        <w:tabs>
          <w:tab w:val="left" w:pos="1276"/>
        </w:tabs>
        <w:spacing w:after="0" w:line="288" w:lineRule="auto"/>
        <w:ind w:left="720"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 xml:space="preserve">Đề tài </w:t>
      </w:r>
      <w:r w:rsidRPr="004540B9">
        <w:rPr>
          <w:rFonts w:ascii="Times New Roman" w:hAnsi="Times New Roman" w:cs="Times New Roman"/>
          <w:b/>
          <w:bCs/>
          <w:sz w:val="26"/>
          <w:szCs w:val="26"/>
          <w:lang w:val="en-CA"/>
        </w:rPr>
        <w:t>“Xây dựng trang hỗ trợ quản lý sinh viên”</w:t>
      </w:r>
      <w:r w:rsidRPr="004540B9">
        <w:rPr>
          <w:rFonts w:ascii="Times New Roman" w:hAnsi="Times New Roman" w:cs="Times New Roman"/>
          <w:sz w:val="26"/>
          <w:szCs w:val="26"/>
          <w:lang w:val="en-CA"/>
        </w:rPr>
        <w:t xml:space="preserve"> được triển khai với mục tiêu hiện đại hóa quy trình quản lý đào tạo thông qua việc kết hợp công nghệ phần mềm, IoT và trí tuệ nhân tạo. Sau quá trình nghiên cứu, thiết kế và phát triển, đồ án đã đạt được những kết quả nổi bật sau:</w:t>
      </w:r>
    </w:p>
    <w:p w14:paraId="5DE8A380" w14:textId="77777777" w:rsidR="000C5451" w:rsidRPr="004540B9" w:rsidRDefault="000C5451" w:rsidP="006168CE">
      <w:pPr>
        <w:pStyle w:val="ListParagraph"/>
        <w:numPr>
          <w:ilvl w:val="1"/>
          <w:numId w:val="48"/>
        </w:numPr>
        <w:tabs>
          <w:tab w:val="left" w:pos="1276"/>
        </w:tabs>
        <w:spacing w:after="0"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Phân tích và thiết kế hệ thống:</w:t>
      </w:r>
      <w:r w:rsidRPr="004540B9">
        <w:rPr>
          <w:rFonts w:ascii="Times New Roman" w:hAnsi="Times New Roman" w:cs="Times New Roman"/>
          <w:sz w:val="26"/>
          <w:szCs w:val="26"/>
          <w:lang w:val="en-CA"/>
        </w:rPr>
        <w:br/>
        <w:t xml:space="preserve">Đã xác định đầy đủ quy trình nghiệp vụ và yêu cầu chức năng cho ba nhóm người dùng: </w:t>
      </w:r>
      <w:r w:rsidRPr="004540B9">
        <w:rPr>
          <w:rFonts w:ascii="Times New Roman" w:hAnsi="Times New Roman" w:cs="Times New Roman"/>
          <w:i/>
          <w:iCs/>
          <w:sz w:val="26"/>
          <w:szCs w:val="26"/>
          <w:lang w:val="en-CA"/>
        </w:rPr>
        <w:t>Sinh viên, Giảng viên và Quản trị viên</w:t>
      </w:r>
      <w:r w:rsidRPr="004540B9">
        <w:rPr>
          <w:rFonts w:ascii="Times New Roman" w:hAnsi="Times New Roman" w:cs="Times New Roman"/>
          <w:sz w:val="26"/>
          <w:szCs w:val="26"/>
          <w:lang w:val="en-CA"/>
        </w:rPr>
        <w:t>. Kiến trúc hệ thống được tổ chức chặt chẽ, đảm bảo dữ liệu từ thiết bị IoT truyền lên hệ thống một cách chính xác và đồng bộ.</w:t>
      </w:r>
    </w:p>
    <w:p w14:paraId="40D55871" w14:textId="124D7397" w:rsidR="000C5451" w:rsidRPr="004540B9" w:rsidRDefault="000C5451" w:rsidP="006168CE">
      <w:pPr>
        <w:pStyle w:val="ListParagraph"/>
        <w:numPr>
          <w:ilvl w:val="1"/>
          <w:numId w:val="48"/>
        </w:numPr>
        <w:tabs>
          <w:tab w:val="left" w:pos="1276"/>
        </w:tabs>
        <w:spacing w:after="0"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Làm chủ các công nghệ chính</w:t>
      </w:r>
      <w:r w:rsidR="005D19DC" w:rsidRPr="005D19DC">
        <w:rPr>
          <w:rFonts w:ascii="Times New Roman" w:hAnsi="Times New Roman" w:cs="Times New Roman"/>
          <w:b/>
          <w:bCs/>
          <w:sz w:val="26"/>
          <w:szCs w:val="26"/>
          <w:lang w:val="en-CA"/>
        </w:rPr>
        <w:t xml:space="preserve"> </w:t>
      </w:r>
      <w:r w:rsidRPr="005D19DC">
        <w:rPr>
          <w:rFonts w:ascii="Times New Roman" w:hAnsi="Times New Roman" w:cs="Times New Roman"/>
          <w:b/>
          <w:sz w:val="26"/>
          <w:szCs w:val="26"/>
          <w:lang w:val="en-CA"/>
        </w:rPr>
        <w:t>Xây dựng thành công một hệ thống tích hợp đa nền tảng gồm</w:t>
      </w:r>
      <w:r w:rsidRPr="004540B9">
        <w:rPr>
          <w:rFonts w:ascii="Times New Roman" w:hAnsi="Times New Roman" w:cs="Times New Roman"/>
          <w:sz w:val="26"/>
          <w:szCs w:val="26"/>
          <w:lang w:val="en-CA"/>
        </w:rPr>
        <w:t>:</w:t>
      </w:r>
    </w:p>
    <w:p w14:paraId="21B00967" w14:textId="1A1A1AB9" w:rsidR="000C37CA" w:rsidRDefault="000C5451" w:rsidP="006168CE">
      <w:pPr>
        <w:pStyle w:val="ListParagraph"/>
        <w:numPr>
          <w:ilvl w:val="1"/>
          <w:numId w:val="47"/>
        </w:numPr>
        <w:tabs>
          <w:tab w:val="left" w:pos="2160"/>
        </w:tabs>
        <w:spacing w:after="0" w:line="288" w:lineRule="auto"/>
        <w:rPr>
          <w:rFonts w:ascii="Times New Roman" w:hAnsi="Times New Roman" w:cs="Times New Roman"/>
          <w:sz w:val="26"/>
          <w:szCs w:val="26"/>
          <w:lang w:val="en-CA"/>
        </w:rPr>
      </w:pPr>
      <w:r w:rsidRPr="00F87C59">
        <w:rPr>
          <w:rFonts w:ascii="Times New Roman" w:hAnsi="Times New Roman" w:cs="Times New Roman"/>
          <w:sz w:val="26"/>
          <w:szCs w:val="26"/>
          <w:lang w:val="en-CA"/>
        </w:rPr>
        <w:t>Phần cứng IoT (ESP32, cảm biến vân tay AS608)</w:t>
      </w:r>
    </w:p>
    <w:p w14:paraId="5F027B36" w14:textId="717D73D5" w:rsidR="000C37CA" w:rsidRDefault="000C5451" w:rsidP="006168CE">
      <w:pPr>
        <w:pStyle w:val="ListParagraph"/>
        <w:numPr>
          <w:ilvl w:val="1"/>
          <w:numId w:val="47"/>
        </w:numPr>
        <w:tabs>
          <w:tab w:val="left" w:pos="1276"/>
        </w:tabs>
        <w:spacing w:after="0" w:line="288" w:lineRule="auto"/>
        <w:rPr>
          <w:rFonts w:ascii="Times New Roman" w:hAnsi="Times New Roman" w:cs="Times New Roman"/>
          <w:sz w:val="26"/>
          <w:szCs w:val="26"/>
          <w:lang w:val="en-CA"/>
        </w:rPr>
      </w:pPr>
      <w:r w:rsidRPr="00F87C59">
        <w:rPr>
          <w:rFonts w:ascii="Times New Roman" w:hAnsi="Times New Roman" w:cs="Times New Roman"/>
          <w:sz w:val="26"/>
          <w:szCs w:val="26"/>
          <w:lang w:val="en-CA"/>
        </w:rPr>
        <w:t>Backend (Spring Boot – SQL</w:t>
      </w:r>
      <w:r w:rsidR="00563E14">
        <w:rPr>
          <w:rFonts w:ascii="Times New Roman" w:hAnsi="Times New Roman" w:cs="Times New Roman"/>
          <w:sz w:val="26"/>
          <w:szCs w:val="26"/>
          <w:lang w:val="en-CA"/>
        </w:rPr>
        <w:t xml:space="preserve"> Server</w:t>
      </w:r>
      <w:r w:rsidRPr="00F87C59">
        <w:rPr>
          <w:rFonts w:ascii="Times New Roman" w:hAnsi="Times New Roman" w:cs="Times New Roman"/>
          <w:sz w:val="26"/>
          <w:szCs w:val="26"/>
          <w:lang w:val="en-CA"/>
        </w:rPr>
        <w:t>)</w:t>
      </w:r>
    </w:p>
    <w:p w14:paraId="4D65643A" w14:textId="2C6543C3" w:rsidR="000C5451" w:rsidRPr="004540B9" w:rsidRDefault="000C5451" w:rsidP="006168CE">
      <w:pPr>
        <w:pStyle w:val="ListParagraph"/>
        <w:numPr>
          <w:ilvl w:val="1"/>
          <w:numId w:val="47"/>
        </w:numPr>
        <w:tabs>
          <w:tab w:val="left" w:pos="1276"/>
        </w:tabs>
        <w:spacing w:after="0"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Frontend (Angular). Các thành phần phối hợp hiệu quả, tạo nên</w:t>
      </w:r>
      <w:r w:rsidR="00563E14">
        <w:rPr>
          <w:rFonts w:ascii="Times New Roman" w:hAnsi="Times New Roman" w:cs="Times New Roman"/>
          <w:sz w:val="26"/>
          <w:szCs w:val="26"/>
          <w:lang w:val="en-CA"/>
        </w:rPr>
        <w:t xml:space="preserve"> </w:t>
      </w:r>
      <w:r w:rsidRPr="004540B9">
        <w:rPr>
          <w:rFonts w:ascii="Times New Roman" w:hAnsi="Times New Roman" w:cs="Times New Roman"/>
          <w:sz w:val="26"/>
          <w:szCs w:val="26"/>
          <w:lang w:val="en-CA"/>
        </w:rPr>
        <w:t>một giải pháp hoàn chỉnh từ thiết bị đến giao diện người dùng.</w:t>
      </w:r>
    </w:p>
    <w:p w14:paraId="45C2DA6A" w14:textId="77777777" w:rsidR="000C5451" w:rsidRPr="004540B9" w:rsidRDefault="000C5451" w:rsidP="006168CE">
      <w:pPr>
        <w:pStyle w:val="ListParagraph"/>
        <w:numPr>
          <w:ilvl w:val="0"/>
          <w:numId w:val="49"/>
        </w:numPr>
        <w:tabs>
          <w:tab w:val="left" w:pos="1276"/>
        </w:tabs>
        <w:spacing w:after="0" w:line="288" w:lineRule="auto"/>
        <w:rPr>
          <w:rFonts w:ascii="Times New Roman" w:hAnsi="Times New Roman" w:cs="Times New Roman"/>
          <w:sz w:val="26"/>
          <w:szCs w:val="26"/>
          <w:lang w:val="en-CA"/>
        </w:rPr>
      </w:pPr>
      <w:r w:rsidRPr="00452FB2">
        <w:rPr>
          <w:rFonts w:ascii="Times New Roman" w:hAnsi="Times New Roman" w:cs="Times New Roman"/>
          <w:b/>
          <w:sz w:val="26"/>
          <w:szCs w:val="26"/>
          <w:lang w:val="en-CA"/>
        </w:rPr>
        <w:t>Triển khai các tính năng cốt lõi:</w:t>
      </w:r>
      <w:r w:rsidRPr="004540B9">
        <w:rPr>
          <w:rFonts w:ascii="Times New Roman" w:hAnsi="Times New Roman" w:cs="Times New Roman"/>
          <w:sz w:val="26"/>
          <w:szCs w:val="26"/>
          <w:lang w:val="en-CA"/>
        </w:rPr>
        <w:br/>
        <w:t>Hệ thống cho phép điểm danh tự động bằng vân tay với độ chính xác cao, đồng bộ dữ liệu real-time, và cung cấp đầy đủ chức năng quản lý lịch học, hồ sơ sinh viên, bảng điểm và các thông tin học tập liên quan.</w:t>
      </w:r>
    </w:p>
    <w:p w14:paraId="5F41EA13" w14:textId="1FE89DF6" w:rsidR="000C5451" w:rsidRPr="004540B9" w:rsidRDefault="000C5451" w:rsidP="00265B70">
      <w:pPr>
        <w:pStyle w:val="ListParagraph"/>
        <w:numPr>
          <w:ilvl w:val="0"/>
          <w:numId w:val="49"/>
        </w:numPr>
        <w:tabs>
          <w:tab w:val="left" w:pos="1276"/>
        </w:tabs>
        <w:spacing w:line="288" w:lineRule="auto"/>
        <w:rPr>
          <w:rFonts w:ascii="Times New Roman" w:hAnsi="Times New Roman" w:cs="Times New Roman"/>
          <w:sz w:val="26"/>
          <w:szCs w:val="26"/>
          <w:lang w:val="en-CA"/>
        </w:rPr>
      </w:pPr>
      <w:r w:rsidRPr="00452FB2">
        <w:rPr>
          <w:rFonts w:ascii="Times New Roman" w:hAnsi="Times New Roman" w:cs="Times New Roman"/>
          <w:b/>
          <w:sz w:val="26"/>
          <w:szCs w:val="26"/>
          <w:lang w:val="en-CA"/>
        </w:rPr>
        <w:t>Ứng dụng AI trong giáo dục</w:t>
      </w:r>
      <w:r w:rsidRPr="004540B9">
        <w:rPr>
          <w:rFonts w:ascii="Times New Roman" w:hAnsi="Times New Roman" w:cs="Times New Roman"/>
          <w:sz w:val="26"/>
          <w:szCs w:val="26"/>
          <w:lang w:val="en-CA"/>
        </w:rPr>
        <w:t>:</w:t>
      </w:r>
      <w:r w:rsidRPr="004540B9">
        <w:rPr>
          <w:rFonts w:ascii="Times New Roman" w:hAnsi="Times New Roman" w:cs="Times New Roman"/>
          <w:sz w:val="26"/>
          <w:szCs w:val="26"/>
          <w:lang w:val="en-CA"/>
        </w:rPr>
        <w:br/>
        <w:t>Tích hợp Gemini AI để phân tích dữ liệu chuyên cần và kết quả học tập, từ đó đưa ra cảnh báo sớm hỗ trợ giảng viên và cố vấn trong việc theo dõi tiến độ của sinh viên</w:t>
      </w:r>
    </w:p>
    <w:p w14:paraId="7EBDC55F" w14:textId="77777777" w:rsidR="000C5451" w:rsidRPr="004540B9" w:rsidRDefault="000C5451" w:rsidP="006168CE">
      <w:pPr>
        <w:pStyle w:val="ListParagraph"/>
        <w:numPr>
          <w:ilvl w:val="0"/>
          <w:numId w:val="49"/>
        </w:numPr>
        <w:tabs>
          <w:tab w:val="left" w:pos="1276"/>
        </w:tabs>
        <w:spacing w:after="0"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Mặc dù đạt nhiều kết quả tích cực, đồ án vẫn còn một số hạn chế như: thiết bị IoT phụ thuộc vào sự ổn định của kết nối Wi-Fi, mô hình AI cần thêm dữ liệu để nâng cao độ chính xác, và giao diện hiện tại chưa tối ưu cho các thiết bị di động màn hình nhỏ.</w:t>
      </w:r>
    </w:p>
    <w:p w14:paraId="41DDC053" w14:textId="4A0D6265" w:rsidR="000C5451" w:rsidRPr="00452FB2" w:rsidRDefault="00026318" w:rsidP="006168CE">
      <w:pPr>
        <w:pStyle w:val="ListParagraph"/>
        <w:tabs>
          <w:tab w:val="left" w:pos="1276"/>
        </w:tabs>
        <w:spacing w:after="0" w:line="288" w:lineRule="auto"/>
        <w:ind w:left="1134" w:hanging="425"/>
        <w:outlineLvl w:val="1"/>
        <w:rPr>
          <w:rFonts w:ascii="Times New Roman" w:hAnsi="Times New Roman" w:cs="Times New Roman"/>
          <w:sz w:val="26"/>
          <w:szCs w:val="26"/>
          <w:lang w:val="en-CA"/>
        </w:rPr>
      </w:pPr>
      <w:bookmarkStart w:id="312" w:name="_Toc215742425"/>
      <w:r>
        <w:rPr>
          <w:rFonts w:ascii="Times New Roman" w:hAnsi="Times New Roman" w:cs="Times New Roman"/>
          <w:b/>
          <w:sz w:val="26"/>
          <w:szCs w:val="26"/>
          <w:lang w:val="en-CA"/>
        </w:rPr>
        <w:t>6</w:t>
      </w:r>
      <w:r w:rsidR="000C5451" w:rsidRPr="004540B9">
        <w:rPr>
          <w:rFonts w:ascii="Times New Roman" w:hAnsi="Times New Roman" w:cs="Times New Roman"/>
          <w:b/>
          <w:sz w:val="26"/>
          <w:szCs w:val="26"/>
          <w:lang w:val="en-CA"/>
        </w:rPr>
        <w:t>.2. Hướng phát triển</w:t>
      </w:r>
      <w:bookmarkEnd w:id="312"/>
    </w:p>
    <w:p w14:paraId="732813BB" w14:textId="77777777" w:rsidR="000C5451" w:rsidRPr="004540B9" w:rsidRDefault="000C5451" w:rsidP="006168CE">
      <w:pPr>
        <w:spacing w:after="0" w:line="288" w:lineRule="auto"/>
        <w:ind w:left="709" w:firstLine="0"/>
        <w:rPr>
          <w:rFonts w:ascii="Times New Roman" w:hAnsi="Times New Roman" w:cs="Times New Roman"/>
          <w:sz w:val="26"/>
          <w:szCs w:val="26"/>
          <w:lang w:val="en-CA"/>
        </w:rPr>
      </w:pPr>
      <w:r w:rsidRPr="004540B9">
        <w:rPr>
          <w:rFonts w:ascii="Times New Roman" w:hAnsi="Times New Roman" w:cs="Times New Roman"/>
          <w:sz w:val="26"/>
          <w:szCs w:val="26"/>
          <w:lang w:val="en-CA"/>
        </w:rPr>
        <w:t>Để nâng cao tính ứng dụng thực tiễn và mở rộng quy mô hệ thống, các hướng phát triển tiếp theo bao gồm:</w:t>
      </w:r>
    </w:p>
    <w:p w14:paraId="6389D622" w14:textId="77777777" w:rsidR="000C5451" w:rsidRPr="004540B9" w:rsidRDefault="000C5451" w:rsidP="006168CE">
      <w:pPr>
        <w:pStyle w:val="ListParagraph"/>
        <w:numPr>
          <w:ilvl w:val="0"/>
          <w:numId w:val="50"/>
        </w:numPr>
        <w:spacing w:after="0"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Nâng cấp hạ tầng IoT:</w:t>
      </w:r>
    </w:p>
    <w:p w14:paraId="39E8B117" w14:textId="77777777" w:rsidR="000C5451" w:rsidRPr="004540B9" w:rsidRDefault="000C5451" w:rsidP="006168CE">
      <w:pPr>
        <w:pStyle w:val="ListParagraph"/>
        <w:numPr>
          <w:ilvl w:val="0"/>
          <w:numId w:val="51"/>
        </w:numPr>
        <w:spacing w:after="0" w:line="288" w:lineRule="auto"/>
        <w:ind w:left="2552" w:hanging="392"/>
        <w:rPr>
          <w:rFonts w:ascii="Times New Roman" w:hAnsi="Times New Roman" w:cs="Times New Roman"/>
          <w:sz w:val="26"/>
          <w:szCs w:val="26"/>
          <w:lang w:val="en-CA"/>
        </w:rPr>
      </w:pPr>
      <w:r w:rsidRPr="004540B9">
        <w:rPr>
          <w:rFonts w:ascii="Times New Roman" w:hAnsi="Times New Roman" w:cs="Times New Roman"/>
          <w:sz w:val="26"/>
          <w:szCs w:val="26"/>
          <w:lang w:val="en-CA"/>
        </w:rPr>
        <w:t>Tích hợp thêm các phương thức nhận diện như Face ID hoặc thẻ từ RFID nhằm tăng tính linh hoạt khi điểm danh.</w:t>
      </w:r>
    </w:p>
    <w:p w14:paraId="2EDE97EC" w14:textId="77777777" w:rsidR="000C5451" w:rsidRPr="004540B9" w:rsidRDefault="000C5451" w:rsidP="006168CE">
      <w:pPr>
        <w:pStyle w:val="ListParagraph"/>
        <w:numPr>
          <w:ilvl w:val="0"/>
          <w:numId w:val="51"/>
        </w:numPr>
        <w:spacing w:after="0"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lastRenderedPageBreak/>
        <w:t>Bổ sung pin dự phòng và cơ chế hoạt động Offline, giúp thiết bị vẫn ghi nhận dữ liệu khi mất điện hoặc mất kết nối mạng.</w:t>
      </w:r>
    </w:p>
    <w:p w14:paraId="2C770709" w14:textId="77777777" w:rsidR="000C5451" w:rsidRPr="004540B9" w:rsidRDefault="000C5451" w:rsidP="006168CE">
      <w:pPr>
        <w:pStyle w:val="ListParagraph"/>
        <w:numPr>
          <w:ilvl w:val="0"/>
          <w:numId w:val="50"/>
        </w:numPr>
        <w:spacing w:after="0"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Xây dựng ứng dụng di động (Mobile App):</w:t>
      </w:r>
    </w:p>
    <w:p w14:paraId="6D55B6FD" w14:textId="77777777" w:rsidR="000C5451" w:rsidRPr="004540B9" w:rsidRDefault="000C5451" w:rsidP="006168CE">
      <w:pPr>
        <w:pStyle w:val="ListParagraph"/>
        <w:numPr>
          <w:ilvl w:val="0"/>
          <w:numId w:val="52"/>
        </w:numPr>
        <w:spacing w:after="0"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Phát triển ứng dụng trên Android/iOS để gửi thông báo lịch học, thông báo điểm số và các cảnh báo tức thời qua Push Notification.</w:t>
      </w:r>
    </w:p>
    <w:p w14:paraId="0C59F622" w14:textId="77777777" w:rsidR="000C5451" w:rsidRPr="004540B9" w:rsidRDefault="000C5451" w:rsidP="006168CE">
      <w:pPr>
        <w:pStyle w:val="ListParagraph"/>
        <w:numPr>
          <w:ilvl w:val="0"/>
          <w:numId w:val="50"/>
        </w:numPr>
        <w:spacing w:after="0"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Tối ưu và mở rộng mô hình AI:</w:t>
      </w:r>
    </w:p>
    <w:p w14:paraId="72443151" w14:textId="77777777" w:rsidR="000C5451" w:rsidRPr="004540B9" w:rsidRDefault="000C5451" w:rsidP="006168CE">
      <w:pPr>
        <w:pStyle w:val="ListParagraph"/>
        <w:numPr>
          <w:ilvl w:val="0"/>
          <w:numId w:val="52"/>
        </w:numPr>
        <w:spacing w:after="0"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Huấn luyện mô hình với tập dữ liệu lớn hơn, hướng đến khả năng dự đoán nguy cơ trượt môn, đánh giá mức độ chuyên cần, và đề xuất lộ trình học tập cá nhân hóa.</w:t>
      </w:r>
    </w:p>
    <w:p w14:paraId="3D24EEC1" w14:textId="77777777" w:rsidR="000C5451" w:rsidRPr="004540B9" w:rsidRDefault="000C5451" w:rsidP="006168CE">
      <w:pPr>
        <w:pStyle w:val="ListParagraph"/>
        <w:numPr>
          <w:ilvl w:val="0"/>
          <w:numId w:val="50"/>
        </w:numPr>
        <w:spacing w:after="0" w:line="288" w:lineRule="auto"/>
        <w:rPr>
          <w:rFonts w:ascii="Times New Roman" w:hAnsi="Times New Roman" w:cs="Times New Roman"/>
          <w:sz w:val="26"/>
          <w:szCs w:val="26"/>
          <w:lang w:val="en-CA"/>
        </w:rPr>
      </w:pPr>
      <w:r w:rsidRPr="004540B9">
        <w:rPr>
          <w:rFonts w:ascii="Times New Roman" w:hAnsi="Times New Roman" w:cs="Times New Roman"/>
          <w:b/>
          <w:bCs/>
          <w:sz w:val="26"/>
          <w:szCs w:val="26"/>
          <w:lang w:val="en-CA"/>
        </w:rPr>
        <w:t>Mở rộng quy mô triển khai hệ thống:</w:t>
      </w:r>
    </w:p>
    <w:p w14:paraId="4CE8458B" w14:textId="77777777" w:rsidR="000C5451" w:rsidRPr="004540B9" w:rsidRDefault="000C5451" w:rsidP="006168CE">
      <w:pPr>
        <w:pStyle w:val="ListParagraph"/>
        <w:numPr>
          <w:ilvl w:val="0"/>
          <w:numId w:val="52"/>
        </w:numPr>
        <w:spacing w:after="0" w:line="288" w:lineRule="auto"/>
        <w:rPr>
          <w:rFonts w:ascii="Times New Roman" w:hAnsi="Times New Roman" w:cs="Times New Roman"/>
          <w:sz w:val="26"/>
          <w:szCs w:val="26"/>
          <w:lang w:val="en-CA"/>
        </w:rPr>
      </w:pPr>
      <w:r w:rsidRPr="004540B9">
        <w:rPr>
          <w:rFonts w:ascii="Times New Roman" w:hAnsi="Times New Roman" w:cs="Times New Roman"/>
          <w:sz w:val="26"/>
          <w:szCs w:val="26"/>
          <w:lang w:val="en-CA"/>
        </w:rPr>
        <w:t>Tối ưu hóa cơ sở dữ liệu và Backend để hệ thống có thể hoạt động ổn định trên quy mô lớn, hỗ trợ hàng nghìn sinh viên truy cập đồng thời mà không gây quá tải.</w:t>
      </w:r>
    </w:p>
    <w:p w14:paraId="05C0C0C3" w14:textId="77777777" w:rsidR="000C5451" w:rsidRPr="004540B9" w:rsidRDefault="000C5451" w:rsidP="000C5451">
      <w:pPr>
        <w:spacing w:line="288" w:lineRule="auto"/>
        <w:ind w:firstLine="720"/>
        <w:rPr>
          <w:rFonts w:ascii="Times New Roman" w:hAnsi="Times New Roman" w:cs="Times New Roman"/>
          <w:b/>
          <w:sz w:val="26"/>
          <w:szCs w:val="26"/>
          <w:lang w:val="en-CA"/>
        </w:rPr>
      </w:pPr>
    </w:p>
    <w:p w14:paraId="4EAFB575" w14:textId="77777777" w:rsidR="000C5451" w:rsidRPr="004540B9" w:rsidRDefault="000C5451" w:rsidP="000C5451">
      <w:pPr>
        <w:spacing w:line="288" w:lineRule="auto"/>
        <w:ind w:firstLine="720"/>
        <w:rPr>
          <w:rFonts w:ascii="Times New Roman" w:hAnsi="Times New Roman" w:cs="Times New Roman"/>
          <w:b/>
          <w:sz w:val="26"/>
          <w:szCs w:val="26"/>
          <w:lang w:val="en-CA"/>
        </w:rPr>
      </w:pPr>
      <w:r w:rsidRPr="004540B9">
        <w:rPr>
          <w:rFonts w:ascii="Times New Roman" w:hAnsi="Times New Roman" w:cs="Times New Roman"/>
          <w:b/>
          <w:sz w:val="26"/>
          <w:szCs w:val="26"/>
          <w:lang w:val="en-CA"/>
        </w:rPr>
        <w:br w:type="page"/>
      </w:r>
    </w:p>
    <w:p w14:paraId="45D12152" w14:textId="77777777" w:rsidR="000C5451" w:rsidRPr="004540B9" w:rsidRDefault="000C5451" w:rsidP="000C5451">
      <w:pPr>
        <w:spacing w:line="288" w:lineRule="auto"/>
        <w:ind w:left="0" w:firstLine="0"/>
        <w:jc w:val="center"/>
        <w:rPr>
          <w:rFonts w:ascii="Times New Roman" w:hAnsi="Times New Roman" w:cs="Times New Roman"/>
          <w:b/>
          <w:sz w:val="26"/>
          <w:szCs w:val="26"/>
          <w:lang w:val="en-CA"/>
        </w:rPr>
      </w:pPr>
      <w:r w:rsidRPr="004540B9">
        <w:rPr>
          <w:rFonts w:ascii="Times New Roman" w:hAnsi="Times New Roman" w:cs="Times New Roman"/>
          <w:b/>
          <w:sz w:val="26"/>
          <w:szCs w:val="26"/>
          <w:lang w:val="en-CA"/>
        </w:rPr>
        <w:lastRenderedPageBreak/>
        <w:t xml:space="preserve">TÀI LIỆU THAM KHẢO </w:t>
      </w:r>
    </w:p>
    <w:p w14:paraId="02F81C23"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1] Angular Documentation, </w:t>
      </w:r>
      <w:hyperlink r:id="rId97" w:tgtFrame="_blank" w:history="1">
        <w:r w:rsidRPr="004540B9">
          <w:rPr>
            <w:rStyle w:val="Hyperlink"/>
            <w:rFonts w:ascii="Times New Roman" w:hAnsi="Times New Roman" w:cs="Times New Roman"/>
            <w:b/>
            <w:color w:val="auto"/>
            <w:sz w:val="26"/>
            <w:szCs w:val="26"/>
          </w:rPr>
          <w:t>https://angular.io/docs</w:t>
        </w:r>
      </w:hyperlink>
      <w:r w:rsidRPr="004540B9">
        <w:rPr>
          <w:rFonts w:ascii="Times New Roman" w:hAnsi="Times New Roman" w:cs="Times New Roman"/>
          <w:b/>
          <w:sz w:val="26"/>
          <w:szCs w:val="26"/>
        </w:rPr>
        <w:t xml:space="preserve"> </w:t>
      </w:r>
    </w:p>
    <w:p w14:paraId="035C19EC"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[2] Spring Boot Documentation, </w:t>
      </w:r>
      <w:hyperlink r:id="rId98" w:tgtFrame="_blank" w:history="1">
        <w:r w:rsidRPr="004540B9">
          <w:rPr>
            <w:rStyle w:val="Hyperlink"/>
            <w:rFonts w:ascii="Times New Roman" w:hAnsi="Times New Roman" w:cs="Times New Roman"/>
            <w:b/>
            <w:color w:val="auto"/>
            <w:sz w:val="26"/>
            <w:szCs w:val="26"/>
          </w:rPr>
          <w:t>https://docs.spring.io/spring-boot/index.html</w:t>
        </w:r>
      </w:hyperlink>
      <w:r w:rsidRPr="004540B9">
        <w:rPr>
          <w:rFonts w:ascii="Times New Roman" w:hAnsi="Times New Roman" w:cs="Times New Roman"/>
          <w:b/>
          <w:sz w:val="26"/>
          <w:szCs w:val="26"/>
        </w:rPr>
        <w:t xml:space="preserve"> </w:t>
      </w:r>
    </w:p>
    <w:p w14:paraId="7F5B36D8"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[3] Microsoft SQL Server Technical Documentation, </w:t>
      </w:r>
      <w:hyperlink r:id="rId99" w:tgtFrame="_blank" w:history="1">
        <w:r w:rsidRPr="004540B9">
          <w:rPr>
            <w:rStyle w:val="Hyperlink"/>
            <w:rFonts w:ascii="Times New Roman" w:hAnsi="Times New Roman" w:cs="Times New Roman"/>
            <w:b/>
            <w:color w:val="auto"/>
            <w:sz w:val="26"/>
            <w:szCs w:val="26"/>
          </w:rPr>
          <w:t>https://learn.microsoft.com/en-us/sql/</w:t>
        </w:r>
      </w:hyperlink>
      <w:r w:rsidRPr="004540B9">
        <w:rPr>
          <w:rFonts w:ascii="Times New Roman" w:hAnsi="Times New Roman" w:cs="Times New Roman"/>
          <w:b/>
          <w:sz w:val="26"/>
          <w:szCs w:val="26"/>
        </w:rPr>
        <w:t xml:space="preserve"> </w:t>
      </w:r>
    </w:p>
    <w:p w14:paraId="6953F192"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[4] “Spring Security Architecture”, </w:t>
      </w:r>
      <w:hyperlink r:id="rId100" w:tgtFrame="_blank" w:history="1">
        <w:r w:rsidRPr="004540B9">
          <w:rPr>
            <w:rStyle w:val="Hyperlink"/>
            <w:rFonts w:ascii="Times New Roman" w:hAnsi="Times New Roman" w:cs="Times New Roman"/>
            <w:b/>
            <w:color w:val="auto"/>
            <w:sz w:val="26"/>
            <w:szCs w:val="26"/>
          </w:rPr>
          <w:t>https://spring.io/guides/topicals/spring-security-architecture</w:t>
        </w:r>
      </w:hyperlink>
      <w:r w:rsidRPr="004540B9">
        <w:rPr>
          <w:rFonts w:ascii="Times New Roman" w:hAnsi="Times New Roman" w:cs="Times New Roman"/>
          <w:b/>
          <w:sz w:val="26"/>
          <w:szCs w:val="26"/>
        </w:rPr>
        <w:t xml:space="preserve"> </w:t>
      </w:r>
    </w:p>
    <w:p w14:paraId="54675B5C"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[5] “JSON Web Token (JWT) with Spring Boot”, </w:t>
      </w:r>
      <w:hyperlink r:id="rId101" w:tgtFrame="_blank" w:history="1">
        <w:r w:rsidRPr="004540B9">
          <w:rPr>
            <w:rStyle w:val="Hyperlink"/>
            <w:rFonts w:ascii="Times New Roman" w:hAnsi="Times New Roman" w:cs="Times New Roman"/>
            <w:b/>
            <w:color w:val="auto"/>
            <w:sz w:val="26"/>
            <w:szCs w:val="26"/>
          </w:rPr>
          <w:t>https://www.baeldung.com/spring-boot-jwt</w:t>
        </w:r>
      </w:hyperlink>
      <w:r w:rsidRPr="004540B9">
        <w:rPr>
          <w:rFonts w:ascii="Times New Roman" w:hAnsi="Times New Roman" w:cs="Times New Roman"/>
          <w:b/>
          <w:sz w:val="26"/>
          <w:szCs w:val="26"/>
        </w:rPr>
        <w:t xml:space="preserve"> </w:t>
      </w:r>
    </w:p>
    <w:p w14:paraId="1C28B2CA"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[6] “Uploading Files in Spring Boot” (Xử lý Import/Export File), </w:t>
      </w:r>
      <w:hyperlink r:id="rId102" w:tgtFrame="_blank" w:history="1">
        <w:r w:rsidRPr="004540B9">
          <w:rPr>
            <w:rStyle w:val="Hyperlink"/>
            <w:rFonts w:ascii="Times New Roman" w:hAnsi="Times New Roman" w:cs="Times New Roman"/>
            <w:b/>
            <w:color w:val="auto"/>
            <w:sz w:val="26"/>
            <w:szCs w:val="26"/>
          </w:rPr>
          <w:t>https://spring.io/guides/gs/uploading-files/</w:t>
        </w:r>
      </w:hyperlink>
      <w:r w:rsidRPr="004540B9">
        <w:rPr>
          <w:rFonts w:ascii="Times New Roman" w:hAnsi="Times New Roman" w:cs="Times New Roman"/>
          <w:b/>
          <w:sz w:val="26"/>
          <w:szCs w:val="26"/>
        </w:rPr>
        <w:t xml:space="preserve"> </w:t>
      </w:r>
    </w:p>
    <w:p w14:paraId="605FA51B" w14:textId="77777777" w:rsidR="000C5451" w:rsidRPr="004540B9" w:rsidRDefault="000C5451" w:rsidP="000C5451">
      <w:pPr>
        <w:spacing w:line="288" w:lineRule="auto"/>
        <w:ind w:left="0" w:firstLine="0"/>
        <w:rPr>
          <w:rFonts w:ascii="Times New Roman" w:hAnsi="Times New Roman" w:cs="Times New Roman"/>
          <w:b/>
          <w:sz w:val="26"/>
          <w:szCs w:val="26"/>
        </w:rPr>
      </w:pPr>
      <w:r w:rsidRPr="004540B9">
        <w:rPr>
          <w:rFonts w:ascii="Times New Roman" w:hAnsi="Times New Roman" w:cs="Times New Roman"/>
          <w:b/>
          <w:sz w:val="26"/>
          <w:szCs w:val="26"/>
        </w:rPr>
        <w:t xml:space="preserve">[7] ESP32 Technical Reference Manual, </w:t>
      </w:r>
      <w:hyperlink r:id="rId103" w:tgtFrame="_blank" w:history="1">
        <w:r w:rsidRPr="004540B9">
          <w:rPr>
            <w:rStyle w:val="Hyperlink"/>
            <w:rFonts w:ascii="Times New Roman" w:hAnsi="Times New Roman" w:cs="Times New Roman"/>
            <w:b/>
            <w:color w:val="auto"/>
            <w:sz w:val="26"/>
            <w:szCs w:val="26"/>
          </w:rPr>
          <w:t>https://www.espressif.com/en/support/documents/technical-documents</w:t>
        </w:r>
      </w:hyperlink>
      <w:r w:rsidRPr="004540B9">
        <w:rPr>
          <w:rFonts w:ascii="Times New Roman" w:hAnsi="Times New Roman" w:cs="Times New Roman"/>
          <w:b/>
          <w:sz w:val="26"/>
          <w:szCs w:val="26"/>
        </w:rPr>
        <w:t xml:space="preserve"> </w:t>
      </w:r>
    </w:p>
    <w:p w14:paraId="504DDFB7" w14:textId="77777777" w:rsidR="000C5451" w:rsidRPr="004540B9" w:rsidRDefault="000C5451" w:rsidP="000C5451">
      <w:pPr>
        <w:spacing w:line="288" w:lineRule="auto"/>
        <w:ind w:left="0" w:firstLine="0"/>
        <w:rPr>
          <w:rFonts w:ascii="Times New Roman" w:hAnsi="Times New Roman" w:cs="Times New Roman"/>
          <w:b/>
          <w:sz w:val="26"/>
          <w:szCs w:val="26"/>
          <w:lang w:val="en-CA"/>
        </w:rPr>
      </w:pPr>
      <w:r w:rsidRPr="004540B9">
        <w:rPr>
          <w:rFonts w:ascii="Times New Roman" w:hAnsi="Times New Roman" w:cs="Times New Roman"/>
          <w:b/>
          <w:sz w:val="26"/>
          <w:szCs w:val="26"/>
        </w:rPr>
        <w:t xml:space="preserve">[8] “Adafruit Optical Fingerprint Sensor (AS608) Guide”, </w:t>
      </w:r>
      <w:hyperlink r:id="rId104" w:tgtFrame="_blank" w:history="1">
        <w:r w:rsidRPr="004540B9">
          <w:rPr>
            <w:rStyle w:val="Hyperlink"/>
            <w:rFonts w:ascii="Times New Roman" w:hAnsi="Times New Roman" w:cs="Times New Roman"/>
            <w:b/>
            <w:color w:val="auto"/>
            <w:sz w:val="26"/>
            <w:szCs w:val="26"/>
          </w:rPr>
          <w:t>https://learn.adafruit.com/adafruit-optical-fingerprint-sensor</w:t>
        </w:r>
      </w:hyperlink>
    </w:p>
    <w:p w14:paraId="568C4054" w14:textId="77777777" w:rsidR="000C5451" w:rsidRPr="004540B9" w:rsidRDefault="000C5451" w:rsidP="000C5451">
      <w:pPr>
        <w:spacing w:line="288" w:lineRule="auto"/>
        <w:ind w:firstLine="720"/>
        <w:rPr>
          <w:rFonts w:ascii="Times New Roman" w:hAnsi="Times New Roman" w:cs="Times New Roman"/>
          <w:sz w:val="26"/>
          <w:szCs w:val="26"/>
        </w:rPr>
      </w:pPr>
    </w:p>
    <w:p w14:paraId="4DB5AD6C" w14:textId="77777777" w:rsidR="005F6951" w:rsidRPr="004540B9" w:rsidRDefault="005F6951"/>
    <w:sectPr w:rsidR="005F6951" w:rsidRPr="004540B9" w:rsidSect="000C5451">
      <w:footerReference w:type="default" r:id="rId105"/>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3BE9B4" w14:textId="77777777" w:rsidR="00AC6E63" w:rsidRDefault="00AC6E63">
      <w:pPr>
        <w:spacing w:after="0" w:line="240" w:lineRule="auto"/>
      </w:pPr>
      <w:r>
        <w:separator/>
      </w:r>
    </w:p>
  </w:endnote>
  <w:endnote w:type="continuationSeparator" w:id="0">
    <w:p w14:paraId="166192F5" w14:textId="77777777" w:rsidR="00AC6E63" w:rsidRDefault="00AC6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0A748" w14:textId="77777777" w:rsidR="000C5451" w:rsidRDefault="000C5451">
    <w:pPr>
      <w:pStyle w:val="Footer"/>
      <w:jc w:val="right"/>
    </w:pPr>
  </w:p>
  <w:p w14:paraId="4EAE4FAB" w14:textId="77777777" w:rsidR="000C5451" w:rsidRDefault="000C5451" w:rsidP="009F71AA">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D8F1B" w14:textId="77777777" w:rsidR="000C5451" w:rsidRDefault="003B1F07">
    <w:pPr>
      <w:pStyle w:val="Footer"/>
      <w:jc w:val="right"/>
    </w:pPr>
    <w:sdt>
      <w:sdtPr>
        <w:id w:val="-79754428"/>
        <w:docPartObj>
          <w:docPartGallery w:val="Page Numbers (Bottom of Page)"/>
          <w:docPartUnique/>
        </w:docPartObj>
      </w:sdtPr>
      <w:sdtEndPr>
        <w:rPr>
          <w:noProof/>
        </w:rPr>
      </w:sdtEndPr>
      <w:sdtContent>
        <w:r w:rsidR="000C5451">
          <w:fldChar w:fldCharType="begin"/>
        </w:r>
        <w:r w:rsidR="000C5451">
          <w:instrText xml:space="preserve"> PAGE   \* MERGEFORMAT </w:instrText>
        </w:r>
        <w:r w:rsidR="000C5451">
          <w:fldChar w:fldCharType="separate"/>
        </w:r>
        <w:r w:rsidR="000C5451">
          <w:rPr>
            <w:noProof/>
          </w:rPr>
          <w:t>2</w:t>
        </w:r>
        <w:r w:rsidR="000C5451">
          <w:rPr>
            <w:noProof/>
          </w:rPr>
          <w:fldChar w:fldCharType="end"/>
        </w:r>
      </w:sdtContent>
    </w:sdt>
  </w:p>
  <w:p w14:paraId="3B27D068" w14:textId="77777777" w:rsidR="000C5451" w:rsidRDefault="000C5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FACA25" w14:textId="77777777" w:rsidR="00AC6E63" w:rsidRDefault="00AC6E63">
      <w:pPr>
        <w:spacing w:after="0" w:line="240" w:lineRule="auto"/>
      </w:pPr>
      <w:r>
        <w:separator/>
      </w:r>
    </w:p>
  </w:footnote>
  <w:footnote w:type="continuationSeparator" w:id="0">
    <w:p w14:paraId="1192B50F" w14:textId="77777777" w:rsidR="00AC6E63" w:rsidRDefault="00AC6E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A8992" w14:textId="77777777" w:rsidR="0064092E" w:rsidRDefault="006409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603FC"/>
    <w:multiLevelType w:val="hybridMultilevel"/>
    <w:tmpl w:val="1B887760"/>
    <w:lvl w:ilvl="0" w:tplc="C8026BC6">
      <w:start w:val="1"/>
      <w:numFmt w:val="bullet"/>
      <w:lvlText w:val="•"/>
      <w:lvlJc w:val="left"/>
      <w:pPr>
        <w:ind w:left="180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0E40696B"/>
    <w:multiLevelType w:val="hybridMultilevel"/>
    <w:tmpl w:val="F0A488E8"/>
    <w:lvl w:ilvl="0" w:tplc="042A0003">
      <w:start w:val="1"/>
      <w:numFmt w:val="bullet"/>
      <w:lvlText w:val="o"/>
      <w:lvlJc w:val="left"/>
      <w:pPr>
        <w:ind w:left="1788" w:hanging="360"/>
      </w:pPr>
      <w:rPr>
        <w:rFonts w:ascii="Courier New" w:hAnsi="Courier New" w:cs="Courier New" w:hint="default"/>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2" w15:restartNumberingAfterBreak="0">
    <w:nsid w:val="0E980886"/>
    <w:multiLevelType w:val="hybridMultilevel"/>
    <w:tmpl w:val="4B347950"/>
    <w:lvl w:ilvl="0" w:tplc="31F6FAF4">
      <w:start w:val="3"/>
      <w:numFmt w:val="bullet"/>
      <w:lvlText w:val="-"/>
      <w:lvlJc w:val="left"/>
      <w:pPr>
        <w:ind w:left="1855" w:hanging="360"/>
      </w:pPr>
      <w:rPr>
        <w:rFonts w:ascii="Times New Roman" w:eastAsiaTheme="minorEastAsia" w:hAnsi="Times New Roman" w:cs="Times New Roman" w:hint="default"/>
      </w:rPr>
    </w:lvl>
    <w:lvl w:ilvl="1" w:tplc="08090003" w:tentative="1">
      <w:start w:val="1"/>
      <w:numFmt w:val="bullet"/>
      <w:lvlText w:val="o"/>
      <w:lvlJc w:val="left"/>
      <w:pPr>
        <w:ind w:left="2575" w:hanging="360"/>
      </w:pPr>
      <w:rPr>
        <w:rFonts w:ascii="Courier New" w:hAnsi="Courier New" w:cs="Courier New" w:hint="default"/>
      </w:rPr>
    </w:lvl>
    <w:lvl w:ilvl="2" w:tplc="08090005" w:tentative="1">
      <w:start w:val="1"/>
      <w:numFmt w:val="bullet"/>
      <w:lvlText w:val=""/>
      <w:lvlJc w:val="left"/>
      <w:pPr>
        <w:ind w:left="3295" w:hanging="360"/>
      </w:pPr>
      <w:rPr>
        <w:rFonts w:ascii="Wingdings" w:hAnsi="Wingdings" w:hint="default"/>
      </w:rPr>
    </w:lvl>
    <w:lvl w:ilvl="3" w:tplc="08090001" w:tentative="1">
      <w:start w:val="1"/>
      <w:numFmt w:val="bullet"/>
      <w:lvlText w:val=""/>
      <w:lvlJc w:val="left"/>
      <w:pPr>
        <w:ind w:left="4015" w:hanging="360"/>
      </w:pPr>
      <w:rPr>
        <w:rFonts w:ascii="Symbol" w:hAnsi="Symbol" w:hint="default"/>
      </w:rPr>
    </w:lvl>
    <w:lvl w:ilvl="4" w:tplc="08090003" w:tentative="1">
      <w:start w:val="1"/>
      <w:numFmt w:val="bullet"/>
      <w:lvlText w:val="o"/>
      <w:lvlJc w:val="left"/>
      <w:pPr>
        <w:ind w:left="4735" w:hanging="360"/>
      </w:pPr>
      <w:rPr>
        <w:rFonts w:ascii="Courier New" w:hAnsi="Courier New" w:cs="Courier New" w:hint="default"/>
      </w:rPr>
    </w:lvl>
    <w:lvl w:ilvl="5" w:tplc="08090005" w:tentative="1">
      <w:start w:val="1"/>
      <w:numFmt w:val="bullet"/>
      <w:lvlText w:val=""/>
      <w:lvlJc w:val="left"/>
      <w:pPr>
        <w:ind w:left="5455" w:hanging="360"/>
      </w:pPr>
      <w:rPr>
        <w:rFonts w:ascii="Wingdings" w:hAnsi="Wingdings" w:hint="default"/>
      </w:rPr>
    </w:lvl>
    <w:lvl w:ilvl="6" w:tplc="08090001" w:tentative="1">
      <w:start w:val="1"/>
      <w:numFmt w:val="bullet"/>
      <w:lvlText w:val=""/>
      <w:lvlJc w:val="left"/>
      <w:pPr>
        <w:ind w:left="6175" w:hanging="360"/>
      </w:pPr>
      <w:rPr>
        <w:rFonts w:ascii="Symbol" w:hAnsi="Symbol" w:hint="default"/>
      </w:rPr>
    </w:lvl>
    <w:lvl w:ilvl="7" w:tplc="08090003" w:tentative="1">
      <w:start w:val="1"/>
      <w:numFmt w:val="bullet"/>
      <w:lvlText w:val="o"/>
      <w:lvlJc w:val="left"/>
      <w:pPr>
        <w:ind w:left="6895" w:hanging="360"/>
      </w:pPr>
      <w:rPr>
        <w:rFonts w:ascii="Courier New" w:hAnsi="Courier New" w:cs="Courier New" w:hint="default"/>
      </w:rPr>
    </w:lvl>
    <w:lvl w:ilvl="8" w:tplc="08090005" w:tentative="1">
      <w:start w:val="1"/>
      <w:numFmt w:val="bullet"/>
      <w:lvlText w:val=""/>
      <w:lvlJc w:val="left"/>
      <w:pPr>
        <w:ind w:left="7615" w:hanging="360"/>
      </w:pPr>
      <w:rPr>
        <w:rFonts w:ascii="Wingdings" w:hAnsi="Wingdings" w:hint="default"/>
      </w:rPr>
    </w:lvl>
  </w:abstractNum>
  <w:abstractNum w:abstractNumId="3" w15:restartNumberingAfterBreak="0">
    <w:nsid w:val="0F171CC4"/>
    <w:multiLevelType w:val="hybridMultilevel"/>
    <w:tmpl w:val="E5F0D342"/>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 w15:restartNumberingAfterBreak="0">
    <w:nsid w:val="10F64DC1"/>
    <w:multiLevelType w:val="hybridMultilevel"/>
    <w:tmpl w:val="595A6010"/>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5D9629C"/>
    <w:multiLevelType w:val="hybridMultilevel"/>
    <w:tmpl w:val="8DF6A4EC"/>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 w15:restartNumberingAfterBreak="0">
    <w:nsid w:val="172A4BC7"/>
    <w:multiLevelType w:val="multilevel"/>
    <w:tmpl w:val="CFA6B1AC"/>
    <w:lvl w:ilvl="0">
      <w:start w:val="1"/>
      <w:numFmt w:val="decimal"/>
      <w:lvlText w:val="%1"/>
      <w:lvlJc w:val="left"/>
      <w:pPr>
        <w:ind w:left="360" w:hanging="360"/>
      </w:pPr>
      <w:rPr>
        <w:rFonts w:hint="default"/>
      </w:rPr>
    </w:lvl>
    <w:lvl w:ilvl="1">
      <w:start w:val="5"/>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7" w15:restartNumberingAfterBreak="0">
    <w:nsid w:val="1865173C"/>
    <w:multiLevelType w:val="multilevel"/>
    <w:tmpl w:val="9D5AF0F4"/>
    <w:lvl w:ilvl="0">
      <w:start w:val="1"/>
      <w:numFmt w:val="decimal"/>
      <w:lvlText w:val="%1."/>
      <w:lvlJc w:val="left"/>
      <w:pPr>
        <w:ind w:left="-360" w:hanging="360"/>
      </w:pPr>
      <w:rPr>
        <w:rFonts w:hint="default"/>
      </w:rPr>
    </w:lvl>
    <w:lvl w:ilvl="1">
      <w:start w:val="1"/>
      <w:numFmt w:val="decimal"/>
      <w:isLgl/>
      <w:lvlText w:val="%1.%2"/>
      <w:lvlJc w:val="left"/>
      <w:pPr>
        <w:ind w:left="-330" w:hanging="390"/>
      </w:pPr>
      <w:rPr>
        <w:rFonts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0" w:hanging="72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720" w:hanging="1440"/>
      </w:pPr>
      <w:rPr>
        <w:rFonts w:hint="default"/>
      </w:rPr>
    </w:lvl>
    <w:lvl w:ilvl="6">
      <w:start w:val="1"/>
      <w:numFmt w:val="decimal"/>
      <w:isLgl/>
      <w:lvlText w:val="%1.%2.%3.%4.%5.%6.%7"/>
      <w:lvlJc w:val="left"/>
      <w:pPr>
        <w:ind w:left="720" w:hanging="1440"/>
      </w:pPr>
      <w:rPr>
        <w:rFonts w:hint="default"/>
      </w:rPr>
    </w:lvl>
    <w:lvl w:ilvl="7">
      <w:start w:val="1"/>
      <w:numFmt w:val="decimal"/>
      <w:isLgl/>
      <w:lvlText w:val="%1.%2.%3.%4.%5.%6.%7.%8"/>
      <w:lvlJc w:val="left"/>
      <w:pPr>
        <w:ind w:left="1080" w:hanging="1800"/>
      </w:pPr>
      <w:rPr>
        <w:rFonts w:hint="default"/>
      </w:rPr>
    </w:lvl>
    <w:lvl w:ilvl="8">
      <w:start w:val="1"/>
      <w:numFmt w:val="decimal"/>
      <w:isLgl/>
      <w:lvlText w:val="%1.%2.%3.%4.%5.%6.%7.%8.%9"/>
      <w:lvlJc w:val="left"/>
      <w:pPr>
        <w:ind w:left="1080" w:hanging="1800"/>
      </w:pPr>
      <w:rPr>
        <w:rFonts w:hint="default"/>
      </w:rPr>
    </w:lvl>
  </w:abstractNum>
  <w:abstractNum w:abstractNumId="8" w15:restartNumberingAfterBreak="0">
    <w:nsid w:val="18CC71E5"/>
    <w:multiLevelType w:val="multilevel"/>
    <w:tmpl w:val="792E73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5613BF"/>
    <w:multiLevelType w:val="hybridMultilevel"/>
    <w:tmpl w:val="82823BB6"/>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0" w15:restartNumberingAfterBreak="0">
    <w:nsid w:val="1EC934F0"/>
    <w:multiLevelType w:val="hybridMultilevel"/>
    <w:tmpl w:val="32AA0184"/>
    <w:lvl w:ilvl="0" w:tplc="C8026BC6">
      <w:start w:val="1"/>
      <w:numFmt w:val="bullet"/>
      <w:lvlText w:val="•"/>
      <w:lvlJc w:val="left"/>
      <w:pPr>
        <w:ind w:left="178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11" w15:restartNumberingAfterBreak="0">
    <w:nsid w:val="23505E8B"/>
    <w:multiLevelType w:val="hybridMultilevel"/>
    <w:tmpl w:val="85B291A4"/>
    <w:styleLink w:val="CurrentList1"/>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239C5081"/>
    <w:multiLevelType w:val="hybridMultilevel"/>
    <w:tmpl w:val="563A6C96"/>
    <w:lvl w:ilvl="0" w:tplc="C8026BC6">
      <w:start w:val="1"/>
      <w:numFmt w:val="bullet"/>
      <w:lvlText w:val="•"/>
      <w:lvlJc w:val="left"/>
      <w:pPr>
        <w:ind w:left="180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27F10953"/>
    <w:multiLevelType w:val="multilevel"/>
    <w:tmpl w:val="C73A961C"/>
    <w:lvl w:ilvl="0">
      <w:start w:val="5"/>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7"/>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4" w15:restartNumberingAfterBreak="0">
    <w:nsid w:val="282E1C60"/>
    <w:multiLevelType w:val="hybridMultilevel"/>
    <w:tmpl w:val="6C28BC7C"/>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28B02E7E"/>
    <w:multiLevelType w:val="hybridMultilevel"/>
    <w:tmpl w:val="98627FA2"/>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28D1204D"/>
    <w:multiLevelType w:val="hybridMultilevel"/>
    <w:tmpl w:val="B4141832"/>
    <w:lvl w:ilvl="0" w:tplc="DF58F72C">
      <w:start w:val="1"/>
      <w:numFmt w:val="bullet"/>
      <w:lvlText w:val="-"/>
      <w:lvlJc w:val="left"/>
      <w:pPr>
        <w:ind w:left="2563" w:hanging="360"/>
      </w:pPr>
      <w:rPr>
        <w:rFonts w:ascii="Times New Roman" w:eastAsiaTheme="minorHAnsi" w:hAnsi="Times New Roman" w:cs="Times New Roman" w:hint="default"/>
      </w:rPr>
    </w:lvl>
    <w:lvl w:ilvl="1" w:tplc="08090003" w:tentative="1">
      <w:start w:val="1"/>
      <w:numFmt w:val="bullet"/>
      <w:lvlText w:val="o"/>
      <w:lvlJc w:val="left"/>
      <w:pPr>
        <w:ind w:left="3283" w:hanging="360"/>
      </w:pPr>
      <w:rPr>
        <w:rFonts w:ascii="Courier New" w:hAnsi="Courier New" w:cs="Courier New" w:hint="default"/>
      </w:rPr>
    </w:lvl>
    <w:lvl w:ilvl="2" w:tplc="08090005" w:tentative="1">
      <w:start w:val="1"/>
      <w:numFmt w:val="bullet"/>
      <w:lvlText w:val=""/>
      <w:lvlJc w:val="left"/>
      <w:pPr>
        <w:ind w:left="4003" w:hanging="360"/>
      </w:pPr>
      <w:rPr>
        <w:rFonts w:ascii="Wingdings" w:hAnsi="Wingdings" w:hint="default"/>
      </w:rPr>
    </w:lvl>
    <w:lvl w:ilvl="3" w:tplc="08090001" w:tentative="1">
      <w:start w:val="1"/>
      <w:numFmt w:val="bullet"/>
      <w:lvlText w:val=""/>
      <w:lvlJc w:val="left"/>
      <w:pPr>
        <w:ind w:left="4723" w:hanging="360"/>
      </w:pPr>
      <w:rPr>
        <w:rFonts w:ascii="Symbol" w:hAnsi="Symbol" w:hint="default"/>
      </w:rPr>
    </w:lvl>
    <w:lvl w:ilvl="4" w:tplc="08090003" w:tentative="1">
      <w:start w:val="1"/>
      <w:numFmt w:val="bullet"/>
      <w:lvlText w:val="o"/>
      <w:lvlJc w:val="left"/>
      <w:pPr>
        <w:ind w:left="5443" w:hanging="360"/>
      </w:pPr>
      <w:rPr>
        <w:rFonts w:ascii="Courier New" w:hAnsi="Courier New" w:cs="Courier New" w:hint="default"/>
      </w:rPr>
    </w:lvl>
    <w:lvl w:ilvl="5" w:tplc="08090005" w:tentative="1">
      <w:start w:val="1"/>
      <w:numFmt w:val="bullet"/>
      <w:lvlText w:val=""/>
      <w:lvlJc w:val="left"/>
      <w:pPr>
        <w:ind w:left="6163" w:hanging="360"/>
      </w:pPr>
      <w:rPr>
        <w:rFonts w:ascii="Wingdings" w:hAnsi="Wingdings" w:hint="default"/>
      </w:rPr>
    </w:lvl>
    <w:lvl w:ilvl="6" w:tplc="08090001" w:tentative="1">
      <w:start w:val="1"/>
      <w:numFmt w:val="bullet"/>
      <w:lvlText w:val=""/>
      <w:lvlJc w:val="left"/>
      <w:pPr>
        <w:ind w:left="6883" w:hanging="360"/>
      </w:pPr>
      <w:rPr>
        <w:rFonts w:ascii="Symbol" w:hAnsi="Symbol" w:hint="default"/>
      </w:rPr>
    </w:lvl>
    <w:lvl w:ilvl="7" w:tplc="08090003" w:tentative="1">
      <w:start w:val="1"/>
      <w:numFmt w:val="bullet"/>
      <w:lvlText w:val="o"/>
      <w:lvlJc w:val="left"/>
      <w:pPr>
        <w:ind w:left="7603" w:hanging="360"/>
      </w:pPr>
      <w:rPr>
        <w:rFonts w:ascii="Courier New" w:hAnsi="Courier New" w:cs="Courier New" w:hint="default"/>
      </w:rPr>
    </w:lvl>
    <w:lvl w:ilvl="8" w:tplc="08090005" w:tentative="1">
      <w:start w:val="1"/>
      <w:numFmt w:val="bullet"/>
      <w:lvlText w:val=""/>
      <w:lvlJc w:val="left"/>
      <w:pPr>
        <w:ind w:left="8323" w:hanging="360"/>
      </w:pPr>
      <w:rPr>
        <w:rFonts w:ascii="Wingdings" w:hAnsi="Wingdings" w:hint="default"/>
      </w:rPr>
    </w:lvl>
  </w:abstractNum>
  <w:abstractNum w:abstractNumId="17" w15:restartNumberingAfterBreak="0">
    <w:nsid w:val="299A406B"/>
    <w:multiLevelType w:val="hybridMultilevel"/>
    <w:tmpl w:val="EE8AB81A"/>
    <w:lvl w:ilvl="0" w:tplc="042A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2B4B2140"/>
    <w:multiLevelType w:val="hybridMultilevel"/>
    <w:tmpl w:val="A86834C2"/>
    <w:lvl w:ilvl="0" w:tplc="0809000F">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9" w15:restartNumberingAfterBreak="0">
    <w:nsid w:val="2B4C3216"/>
    <w:multiLevelType w:val="hybridMultilevel"/>
    <w:tmpl w:val="4B9278AA"/>
    <w:lvl w:ilvl="0" w:tplc="DF58F72C">
      <w:start w:val="1"/>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2DBC41C1"/>
    <w:multiLevelType w:val="hybridMultilevel"/>
    <w:tmpl w:val="91F27354"/>
    <w:lvl w:ilvl="0" w:tplc="31F6FAF4">
      <w:start w:val="3"/>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1" w15:restartNumberingAfterBreak="0">
    <w:nsid w:val="32BD2872"/>
    <w:multiLevelType w:val="hybridMultilevel"/>
    <w:tmpl w:val="AD482362"/>
    <w:lvl w:ilvl="0" w:tplc="DF58F72C">
      <w:start w:val="1"/>
      <w:numFmt w:val="bullet"/>
      <w:lvlText w:val="-"/>
      <w:lvlJc w:val="left"/>
      <w:pPr>
        <w:ind w:left="1146" w:hanging="360"/>
      </w:pPr>
      <w:rPr>
        <w:rFonts w:ascii="Times New Roman" w:eastAsiaTheme="minorHAnsi" w:hAnsi="Times New Roman" w:cs="Times New Roman" w:hint="default"/>
      </w:rPr>
    </w:lvl>
    <w:lvl w:ilvl="1" w:tplc="08090003">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2" w15:restartNumberingAfterBreak="0">
    <w:nsid w:val="35A371FA"/>
    <w:multiLevelType w:val="hybridMultilevel"/>
    <w:tmpl w:val="605E49DA"/>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15:restartNumberingAfterBreak="0">
    <w:nsid w:val="35FA77F9"/>
    <w:multiLevelType w:val="hybridMultilevel"/>
    <w:tmpl w:val="E10E6E50"/>
    <w:lvl w:ilvl="0" w:tplc="0809000F">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4" w15:restartNumberingAfterBreak="0">
    <w:nsid w:val="361919B8"/>
    <w:multiLevelType w:val="hybridMultilevel"/>
    <w:tmpl w:val="BB9CC2B6"/>
    <w:lvl w:ilvl="0" w:tplc="08090001">
      <w:start w:val="1"/>
      <w:numFmt w:val="bullet"/>
      <w:lvlText w:val=""/>
      <w:lvlJc w:val="left"/>
      <w:pPr>
        <w:ind w:left="2925" w:hanging="360"/>
      </w:pPr>
      <w:rPr>
        <w:rFonts w:ascii="Symbol" w:hAnsi="Symbol" w:hint="default"/>
      </w:rPr>
    </w:lvl>
    <w:lvl w:ilvl="1" w:tplc="08090003" w:tentative="1">
      <w:start w:val="1"/>
      <w:numFmt w:val="bullet"/>
      <w:lvlText w:val="o"/>
      <w:lvlJc w:val="left"/>
      <w:pPr>
        <w:ind w:left="3645" w:hanging="360"/>
      </w:pPr>
      <w:rPr>
        <w:rFonts w:ascii="Courier New" w:hAnsi="Courier New" w:cs="Courier New" w:hint="default"/>
      </w:rPr>
    </w:lvl>
    <w:lvl w:ilvl="2" w:tplc="08090005" w:tentative="1">
      <w:start w:val="1"/>
      <w:numFmt w:val="bullet"/>
      <w:lvlText w:val=""/>
      <w:lvlJc w:val="left"/>
      <w:pPr>
        <w:ind w:left="4365" w:hanging="360"/>
      </w:pPr>
      <w:rPr>
        <w:rFonts w:ascii="Wingdings" w:hAnsi="Wingdings" w:hint="default"/>
      </w:rPr>
    </w:lvl>
    <w:lvl w:ilvl="3" w:tplc="08090001" w:tentative="1">
      <w:start w:val="1"/>
      <w:numFmt w:val="bullet"/>
      <w:lvlText w:val=""/>
      <w:lvlJc w:val="left"/>
      <w:pPr>
        <w:ind w:left="5085" w:hanging="360"/>
      </w:pPr>
      <w:rPr>
        <w:rFonts w:ascii="Symbol" w:hAnsi="Symbol" w:hint="default"/>
      </w:rPr>
    </w:lvl>
    <w:lvl w:ilvl="4" w:tplc="08090003" w:tentative="1">
      <w:start w:val="1"/>
      <w:numFmt w:val="bullet"/>
      <w:lvlText w:val="o"/>
      <w:lvlJc w:val="left"/>
      <w:pPr>
        <w:ind w:left="5805" w:hanging="360"/>
      </w:pPr>
      <w:rPr>
        <w:rFonts w:ascii="Courier New" w:hAnsi="Courier New" w:cs="Courier New" w:hint="default"/>
      </w:rPr>
    </w:lvl>
    <w:lvl w:ilvl="5" w:tplc="08090005" w:tentative="1">
      <w:start w:val="1"/>
      <w:numFmt w:val="bullet"/>
      <w:lvlText w:val=""/>
      <w:lvlJc w:val="left"/>
      <w:pPr>
        <w:ind w:left="6525" w:hanging="360"/>
      </w:pPr>
      <w:rPr>
        <w:rFonts w:ascii="Wingdings" w:hAnsi="Wingdings" w:hint="default"/>
      </w:rPr>
    </w:lvl>
    <w:lvl w:ilvl="6" w:tplc="08090001" w:tentative="1">
      <w:start w:val="1"/>
      <w:numFmt w:val="bullet"/>
      <w:lvlText w:val=""/>
      <w:lvlJc w:val="left"/>
      <w:pPr>
        <w:ind w:left="7245" w:hanging="360"/>
      </w:pPr>
      <w:rPr>
        <w:rFonts w:ascii="Symbol" w:hAnsi="Symbol" w:hint="default"/>
      </w:rPr>
    </w:lvl>
    <w:lvl w:ilvl="7" w:tplc="08090003" w:tentative="1">
      <w:start w:val="1"/>
      <w:numFmt w:val="bullet"/>
      <w:lvlText w:val="o"/>
      <w:lvlJc w:val="left"/>
      <w:pPr>
        <w:ind w:left="7965" w:hanging="360"/>
      </w:pPr>
      <w:rPr>
        <w:rFonts w:ascii="Courier New" w:hAnsi="Courier New" w:cs="Courier New" w:hint="default"/>
      </w:rPr>
    </w:lvl>
    <w:lvl w:ilvl="8" w:tplc="08090005" w:tentative="1">
      <w:start w:val="1"/>
      <w:numFmt w:val="bullet"/>
      <w:lvlText w:val=""/>
      <w:lvlJc w:val="left"/>
      <w:pPr>
        <w:ind w:left="8685" w:hanging="360"/>
      </w:pPr>
      <w:rPr>
        <w:rFonts w:ascii="Wingdings" w:hAnsi="Wingdings" w:hint="default"/>
      </w:rPr>
    </w:lvl>
  </w:abstractNum>
  <w:abstractNum w:abstractNumId="25" w15:restartNumberingAfterBreak="0">
    <w:nsid w:val="370170E0"/>
    <w:multiLevelType w:val="hybridMultilevel"/>
    <w:tmpl w:val="0128D44E"/>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380016B0"/>
    <w:multiLevelType w:val="hybridMultilevel"/>
    <w:tmpl w:val="3A4CED58"/>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7" w15:restartNumberingAfterBreak="0">
    <w:nsid w:val="3B1E2697"/>
    <w:multiLevelType w:val="hybridMultilevel"/>
    <w:tmpl w:val="5E86C39A"/>
    <w:lvl w:ilvl="0" w:tplc="DF58F72C">
      <w:start w:val="1"/>
      <w:numFmt w:val="bullet"/>
      <w:lvlText w:val="-"/>
      <w:lvlJc w:val="left"/>
      <w:pPr>
        <w:ind w:left="1428" w:hanging="360"/>
      </w:pPr>
      <w:rPr>
        <w:rFonts w:ascii="Times New Roman" w:eastAsiaTheme="minorHAnsi"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8" w15:restartNumberingAfterBreak="0">
    <w:nsid w:val="3C210C5A"/>
    <w:multiLevelType w:val="hybridMultilevel"/>
    <w:tmpl w:val="0A48F154"/>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9" w15:restartNumberingAfterBreak="0">
    <w:nsid w:val="3C984E39"/>
    <w:multiLevelType w:val="hybridMultilevel"/>
    <w:tmpl w:val="64C8BD4C"/>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3E9D5540"/>
    <w:multiLevelType w:val="hybridMultilevel"/>
    <w:tmpl w:val="5FAA9C0E"/>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1" w15:restartNumberingAfterBreak="0">
    <w:nsid w:val="448D2880"/>
    <w:multiLevelType w:val="hybridMultilevel"/>
    <w:tmpl w:val="F948DD1E"/>
    <w:lvl w:ilvl="0" w:tplc="C8026BC6">
      <w:start w:val="1"/>
      <w:numFmt w:val="bullet"/>
      <w:lvlText w:val="•"/>
      <w:lvlJc w:val="left"/>
      <w:pPr>
        <w:ind w:left="178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32" w15:restartNumberingAfterBreak="0">
    <w:nsid w:val="476D5B6D"/>
    <w:multiLevelType w:val="hybridMultilevel"/>
    <w:tmpl w:val="74F09D94"/>
    <w:lvl w:ilvl="0" w:tplc="0809000F">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3" w15:restartNumberingAfterBreak="0">
    <w:nsid w:val="48CD241E"/>
    <w:multiLevelType w:val="hybridMultilevel"/>
    <w:tmpl w:val="04768A34"/>
    <w:lvl w:ilvl="0" w:tplc="FFFFFFFF">
      <w:start w:val="3"/>
      <w:numFmt w:val="bullet"/>
      <w:lvlText w:val="-"/>
      <w:lvlJc w:val="left"/>
      <w:pPr>
        <w:ind w:left="720" w:hanging="360"/>
      </w:pPr>
      <w:rPr>
        <w:rFonts w:ascii="Times New Roman" w:eastAsiaTheme="minorEastAsia" w:hAnsi="Times New Roman" w:cs="Times New Roman" w:hint="default"/>
      </w:rPr>
    </w:lvl>
    <w:lvl w:ilvl="1" w:tplc="31F6FAF4">
      <w:start w:val="3"/>
      <w:numFmt w:val="bullet"/>
      <w:lvlText w:val="-"/>
      <w:lvlJc w:val="left"/>
      <w:pPr>
        <w:ind w:left="1428" w:hanging="360"/>
      </w:pPr>
      <w:rPr>
        <w:rFonts w:ascii="Times New Roman" w:eastAsiaTheme="minorEastAsia" w:hAnsi="Times New Roman" w:cs="Times New Roman"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DA7438C"/>
    <w:multiLevelType w:val="hybridMultilevel"/>
    <w:tmpl w:val="0584E44A"/>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5" w15:restartNumberingAfterBreak="0">
    <w:nsid w:val="50FA5719"/>
    <w:multiLevelType w:val="hybridMultilevel"/>
    <w:tmpl w:val="28FEEE2C"/>
    <w:lvl w:ilvl="0" w:tplc="C8026BC6">
      <w:start w:val="1"/>
      <w:numFmt w:val="bullet"/>
      <w:lvlText w:val="•"/>
      <w:lvlJc w:val="left"/>
      <w:pPr>
        <w:ind w:left="1428"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6" w15:restartNumberingAfterBreak="0">
    <w:nsid w:val="525668AA"/>
    <w:multiLevelType w:val="hybridMultilevel"/>
    <w:tmpl w:val="F88C9598"/>
    <w:lvl w:ilvl="0" w:tplc="31F6FAF4">
      <w:start w:val="3"/>
      <w:numFmt w:val="bullet"/>
      <w:lvlText w:val="-"/>
      <w:lvlJc w:val="left"/>
      <w:pPr>
        <w:ind w:left="1429" w:hanging="360"/>
      </w:pPr>
      <w:rPr>
        <w:rFonts w:ascii="Times New Roman" w:eastAsiaTheme="minorEastAsia"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7" w15:restartNumberingAfterBreak="0">
    <w:nsid w:val="54DC3AC6"/>
    <w:multiLevelType w:val="hybridMultilevel"/>
    <w:tmpl w:val="04B2A3D4"/>
    <w:lvl w:ilvl="0" w:tplc="C8026BC6">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88418A7"/>
    <w:multiLevelType w:val="hybridMultilevel"/>
    <w:tmpl w:val="FCBA05DE"/>
    <w:lvl w:ilvl="0" w:tplc="31F6FAF4">
      <w:start w:val="3"/>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39" w15:restartNumberingAfterBreak="0">
    <w:nsid w:val="59677A60"/>
    <w:multiLevelType w:val="multilevel"/>
    <w:tmpl w:val="18840236"/>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upperRoman"/>
      <w:lvlText w:val="%1.%2.%3"/>
      <w:lvlJc w:val="left"/>
      <w:pPr>
        <w:ind w:left="2782" w:hanging="108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0" w15:restartNumberingAfterBreak="0">
    <w:nsid w:val="60D752E8"/>
    <w:multiLevelType w:val="hybridMultilevel"/>
    <w:tmpl w:val="8E8C3080"/>
    <w:lvl w:ilvl="0" w:tplc="0809000F">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1" w15:restartNumberingAfterBreak="0">
    <w:nsid w:val="647C27AC"/>
    <w:multiLevelType w:val="hybridMultilevel"/>
    <w:tmpl w:val="4C1E7D1E"/>
    <w:lvl w:ilvl="0" w:tplc="DF58F72C">
      <w:start w:val="1"/>
      <w:numFmt w:val="bullet"/>
      <w:lvlText w:val="-"/>
      <w:lvlJc w:val="left"/>
      <w:pPr>
        <w:ind w:left="1855" w:hanging="360"/>
      </w:pPr>
      <w:rPr>
        <w:rFonts w:ascii="Times New Roman" w:eastAsiaTheme="minorHAnsi" w:hAnsi="Times New Roman" w:cs="Times New Roman" w:hint="default"/>
      </w:rPr>
    </w:lvl>
    <w:lvl w:ilvl="1" w:tplc="08090003" w:tentative="1">
      <w:start w:val="1"/>
      <w:numFmt w:val="bullet"/>
      <w:lvlText w:val="o"/>
      <w:lvlJc w:val="left"/>
      <w:pPr>
        <w:ind w:left="2575" w:hanging="360"/>
      </w:pPr>
      <w:rPr>
        <w:rFonts w:ascii="Courier New" w:hAnsi="Courier New" w:cs="Courier New" w:hint="default"/>
      </w:rPr>
    </w:lvl>
    <w:lvl w:ilvl="2" w:tplc="08090005" w:tentative="1">
      <w:start w:val="1"/>
      <w:numFmt w:val="bullet"/>
      <w:lvlText w:val=""/>
      <w:lvlJc w:val="left"/>
      <w:pPr>
        <w:ind w:left="3295" w:hanging="360"/>
      </w:pPr>
      <w:rPr>
        <w:rFonts w:ascii="Wingdings" w:hAnsi="Wingdings" w:hint="default"/>
      </w:rPr>
    </w:lvl>
    <w:lvl w:ilvl="3" w:tplc="08090001" w:tentative="1">
      <w:start w:val="1"/>
      <w:numFmt w:val="bullet"/>
      <w:lvlText w:val=""/>
      <w:lvlJc w:val="left"/>
      <w:pPr>
        <w:ind w:left="4015" w:hanging="360"/>
      </w:pPr>
      <w:rPr>
        <w:rFonts w:ascii="Symbol" w:hAnsi="Symbol" w:hint="default"/>
      </w:rPr>
    </w:lvl>
    <w:lvl w:ilvl="4" w:tplc="08090003" w:tentative="1">
      <w:start w:val="1"/>
      <w:numFmt w:val="bullet"/>
      <w:lvlText w:val="o"/>
      <w:lvlJc w:val="left"/>
      <w:pPr>
        <w:ind w:left="4735" w:hanging="360"/>
      </w:pPr>
      <w:rPr>
        <w:rFonts w:ascii="Courier New" w:hAnsi="Courier New" w:cs="Courier New" w:hint="default"/>
      </w:rPr>
    </w:lvl>
    <w:lvl w:ilvl="5" w:tplc="08090005" w:tentative="1">
      <w:start w:val="1"/>
      <w:numFmt w:val="bullet"/>
      <w:lvlText w:val=""/>
      <w:lvlJc w:val="left"/>
      <w:pPr>
        <w:ind w:left="5455" w:hanging="360"/>
      </w:pPr>
      <w:rPr>
        <w:rFonts w:ascii="Wingdings" w:hAnsi="Wingdings" w:hint="default"/>
      </w:rPr>
    </w:lvl>
    <w:lvl w:ilvl="6" w:tplc="08090001" w:tentative="1">
      <w:start w:val="1"/>
      <w:numFmt w:val="bullet"/>
      <w:lvlText w:val=""/>
      <w:lvlJc w:val="left"/>
      <w:pPr>
        <w:ind w:left="6175" w:hanging="360"/>
      </w:pPr>
      <w:rPr>
        <w:rFonts w:ascii="Symbol" w:hAnsi="Symbol" w:hint="default"/>
      </w:rPr>
    </w:lvl>
    <w:lvl w:ilvl="7" w:tplc="08090003" w:tentative="1">
      <w:start w:val="1"/>
      <w:numFmt w:val="bullet"/>
      <w:lvlText w:val="o"/>
      <w:lvlJc w:val="left"/>
      <w:pPr>
        <w:ind w:left="6895" w:hanging="360"/>
      </w:pPr>
      <w:rPr>
        <w:rFonts w:ascii="Courier New" w:hAnsi="Courier New" w:cs="Courier New" w:hint="default"/>
      </w:rPr>
    </w:lvl>
    <w:lvl w:ilvl="8" w:tplc="08090005" w:tentative="1">
      <w:start w:val="1"/>
      <w:numFmt w:val="bullet"/>
      <w:lvlText w:val=""/>
      <w:lvlJc w:val="left"/>
      <w:pPr>
        <w:ind w:left="7615" w:hanging="360"/>
      </w:pPr>
      <w:rPr>
        <w:rFonts w:ascii="Wingdings" w:hAnsi="Wingdings" w:hint="default"/>
      </w:rPr>
    </w:lvl>
  </w:abstractNum>
  <w:abstractNum w:abstractNumId="42" w15:restartNumberingAfterBreak="0">
    <w:nsid w:val="671E3AF2"/>
    <w:multiLevelType w:val="hybridMultilevel"/>
    <w:tmpl w:val="7E866A12"/>
    <w:lvl w:ilvl="0" w:tplc="B366E242">
      <w:start w:val="1"/>
      <w:numFmt w:val="decimal"/>
      <w:lvlText w:val="%1."/>
      <w:lvlJc w:val="left"/>
      <w:pPr>
        <w:ind w:left="2652" w:hanging="360"/>
      </w:pPr>
      <w:rPr>
        <w:rFonts w:hint="default"/>
        <w:b/>
        <w:bCs/>
      </w:rPr>
    </w:lvl>
    <w:lvl w:ilvl="1" w:tplc="08090019" w:tentative="1">
      <w:start w:val="1"/>
      <w:numFmt w:val="lowerLetter"/>
      <w:lvlText w:val="%2."/>
      <w:lvlJc w:val="left"/>
      <w:pPr>
        <w:ind w:left="3372" w:hanging="360"/>
      </w:pPr>
    </w:lvl>
    <w:lvl w:ilvl="2" w:tplc="0809001B" w:tentative="1">
      <w:start w:val="1"/>
      <w:numFmt w:val="lowerRoman"/>
      <w:lvlText w:val="%3."/>
      <w:lvlJc w:val="right"/>
      <w:pPr>
        <w:ind w:left="4092" w:hanging="180"/>
      </w:pPr>
    </w:lvl>
    <w:lvl w:ilvl="3" w:tplc="0809000F" w:tentative="1">
      <w:start w:val="1"/>
      <w:numFmt w:val="decimal"/>
      <w:lvlText w:val="%4."/>
      <w:lvlJc w:val="left"/>
      <w:pPr>
        <w:ind w:left="4812" w:hanging="360"/>
      </w:pPr>
    </w:lvl>
    <w:lvl w:ilvl="4" w:tplc="08090019" w:tentative="1">
      <w:start w:val="1"/>
      <w:numFmt w:val="lowerLetter"/>
      <w:lvlText w:val="%5."/>
      <w:lvlJc w:val="left"/>
      <w:pPr>
        <w:ind w:left="5532" w:hanging="360"/>
      </w:pPr>
    </w:lvl>
    <w:lvl w:ilvl="5" w:tplc="0809001B" w:tentative="1">
      <w:start w:val="1"/>
      <w:numFmt w:val="lowerRoman"/>
      <w:lvlText w:val="%6."/>
      <w:lvlJc w:val="right"/>
      <w:pPr>
        <w:ind w:left="6252" w:hanging="180"/>
      </w:pPr>
    </w:lvl>
    <w:lvl w:ilvl="6" w:tplc="0809000F" w:tentative="1">
      <w:start w:val="1"/>
      <w:numFmt w:val="decimal"/>
      <w:lvlText w:val="%7."/>
      <w:lvlJc w:val="left"/>
      <w:pPr>
        <w:ind w:left="6972" w:hanging="360"/>
      </w:pPr>
    </w:lvl>
    <w:lvl w:ilvl="7" w:tplc="08090019" w:tentative="1">
      <w:start w:val="1"/>
      <w:numFmt w:val="lowerLetter"/>
      <w:lvlText w:val="%8."/>
      <w:lvlJc w:val="left"/>
      <w:pPr>
        <w:ind w:left="7692" w:hanging="360"/>
      </w:pPr>
    </w:lvl>
    <w:lvl w:ilvl="8" w:tplc="0809001B" w:tentative="1">
      <w:start w:val="1"/>
      <w:numFmt w:val="lowerRoman"/>
      <w:lvlText w:val="%9."/>
      <w:lvlJc w:val="right"/>
      <w:pPr>
        <w:ind w:left="8412" w:hanging="180"/>
      </w:pPr>
    </w:lvl>
  </w:abstractNum>
  <w:abstractNum w:abstractNumId="43" w15:restartNumberingAfterBreak="0">
    <w:nsid w:val="67CA6BBB"/>
    <w:multiLevelType w:val="hybridMultilevel"/>
    <w:tmpl w:val="5E205E9C"/>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6A190DDE"/>
    <w:multiLevelType w:val="hybridMultilevel"/>
    <w:tmpl w:val="749602E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5" w15:restartNumberingAfterBreak="0">
    <w:nsid w:val="6F585849"/>
    <w:multiLevelType w:val="hybridMultilevel"/>
    <w:tmpl w:val="7382C372"/>
    <w:lvl w:ilvl="0" w:tplc="DF58F72C">
      <w:start w:val="1"/>
      <w:numFmt w:val="bullet"/>
      <w:lvlText w:val="-"/>
      <w:lvlJc w:val="left"/>
      <w:pPr>
        <w:ind w:left="2575" w:hanging="360"/>
      </w:pPr>
      <w:rPr>
        <w:rFonts w:ascii="Times New Roman" w:eastAsiaTheme="minorHAnsi" w:hAnsi="Times New Roman" w:cs="Times New Roman" w:hint="default"/>
      </w:rPr>
    </w:lvl>
    <w:lvl w:ilvl="1" w:tplc="08090003" w:tentative="1">
      <w:start w:val="1"/>
      <w:numFmt w:val="bullet"/>
      <w:lvlText w:val="o"/>
      <w:lvlJc w:val="left"/>
      <w:pPr>
        <w:ind w:left="3295" w:hanging="360"/>
      </w:pPr>
      <w:rPr>
        <w:rFonts w:ascii="Courier New" w:hAnsi="Courier New" w:cs="Courier New" w:hint="default"/>
      </w:rPr>
    </w:lvl>
    <w:lvl w:ilvl="2" w:tplc="08090005" w:tentative="1">
      <w:start w:val="1"/>
      <w:numFmt w:val="bullet"/>
      <w:lvlText w:val=""/>
      <w:lvlJc w:val="left"/>
      <w:pPr>
        <w:ind w:left="4015" w:hanging="360"/>
      </w:pPr>
      <w:rPr>
        <w:rFonts w:ascii="Wingdings" w:hAnsi="Wingdings" w:hint="default"/>
      </w:rPr>
    </w:lvl>
    <w:lvl w:ilvl="3" w:tplc="08090001" w:tentative="1">
      <w:start w:val="1"/>
      <w:numFmt w:val="bullet"/>
      <w:lvlText w:val=""/>
      <w:lvlJc w:val="left"/>
      <w:pPr>
        <w:ind w:left="4735" w:hanging="360"/>
      </w:pPr>
      <w:rPr>
        <w:rFonts w:ascii="Symbol" w:hAnsi="Symbol" w:hint="default"/>
      </w:rPr>
    </w:lvl>
    <w:lvl w:ilvl="4" w:tplc="08090003" w:tentative="1">
      <w:start w:val="1"/>
      <w:numFmt w:val="bullet"/>
      <w:lvlText w:val="o"/>
      <w:lvlJc w:val="left"/>
      <w:pPr>
        <w:ind w:left="5455" w:hanging="360"/>
      </w:pPr>
      <w:rPr>
        <w:rFonts w:ascii="Courier New" w:hAnsi="Courier New" w:cs="Courier New" w:hint="default"/>
      </w:rPr>
    </w:lvl>
    <w:lvl w:ilvl="5" w:tplc="08090005" w:tentative="1">
      <w:start w:val="1"/>
      <w:numFmt w:val="bullet"/>
      <w:lvlText w:val=""/>
      <w:lvlJc w:val="left"/>
      <w:pPr>
        <w:ind w:left="6175" w:hanging="360"/>
      </w:pPr>
      <w:rPr>
        <w:rFonts w:ascii="Wingdings" w:hAnsi="Wingdings" w:hint="default"/>
      </w:rPr>
    </w:lvl>
    <w:lvl w:ilvl="6" w:tplc="08090001" w:tentative="1">
      <w:start w:val="1"/>
      <w:numFmt w:val="bullet"/>
      <w:lvlText w:val=""/>
      <w:lvlJc w:val="left"/>
      <w:pPr>
        <w:ind w:left="6895" w:hanging="360"/>
      </w:pPr>
      <w:rPr>
        <w:rFonts w:ascii="Symbol" w:hAnsi="Symbol" w:hint="default"/>
      </w:rPr>
    </w:lvl>
    <w:lvl w:ilvl="7" w:tplc="08090003" w:tentative="1">
      <w:start w:val="1"/>
      <w:numFmt w:val="bullet"/>
      <w:lvlText w:val="o"/>
      <w:lvlJc w:val="left"/>
      <w:pPr>
        <w:ind w:left="7615" w:hanging="360"/>
      </w:pPr>
      <w:rPr>
        <w:rFonts w:ascii="Courier New" w:hAnsi="Courier New" w:cs="Courier New" w:hint="default"/>
      </w:rPr>
    </w:lvl>
    <w:lvl w:ilvl="8" w:tplc="08090005" w:tentative="1">
      <w:start w:val="1"/>
      <w:numFmt w:val="bullet"/>
      <w:lvlText w:val=""/>
      <w:lvlJc w:val="left"/>
      <w:pPr>
        <w:ind w:left="8335" w:hanging="360"/>
      </w:pPr>
      <w:rPr>
        <w:rFonts w:ascii="Wingdings" w:hAnsi="Wingdings" w:hint="default"/>
      </w:rPr>
    </w:lvl>
  </w:abstractNum>
  <w:abstractNum w:abstractNumId="46" w15:restartNumberingAfterBreak="0">
    <w:nsid w:val="6FCC2367"/>
    <w:multiLevelType w:val="hybridMultilevel"/>
    <w:tmpl w:val="D1CE5ADE"/>
    <w:lvl w:ilvl="0" w:tplc="DF58F72C">
      <w:start w:val="1"/>
      <w:numFmt w:val="bullet"/>
      <w:lvlText w:val="-"/>
      <w:lvlJc w:val="left"/>
      <w:pPr>
        <w:ind w:left="2520" w:hanging="360"/>
      </w:pPr>
      <w:rPr>
        <w:rFonts w:ascii="Times New Roman" w:eastAsiaTheme="minorHAnsi"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7" w15:restartNumberingAfterBreak="0">
    <w:nsid w:val="76F279A4"/>
    <w:multiLevelType w:val="hybridMultilevel"/>
    <w:tmpl w:val="B2BC8DA6"/>
    <w:lvl w:ilvl="0" w:tplc="042A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8" w15:restartNumberingAfterBreak="0">
    <w:nsid w:val="782D2496"/>
    <w:multiLevelType w:val="hybridMultilevel"/>
    <w:tmpl w:val="918C2BDC"/>
    <w:lvl w:ilvl="0" w:tplc="31F6FAF4">
      <w:start w:val="3"/>
      <w:numFmt w:val="bullet"/>
      <w:lvlText w:val="-"/>
      <w:lvlJc w:val="left"/>
      <w:pPr>
        <w:ind w:left="1876" w:hanging="360"/>
      </w:pPr>
      <w:rPr>
        <w:rFonts w:ascii="Times New Roman" w:eastAsiaTheme="minorEastAsia" w:hAnsi="Times New Roman" w:cs="Times New Roman" w:hint="default"/>
      </w:rPr>
    </w:lvl>
    <w:lvl w:ilvl="1" w:tplc="08090003" w:tentative="1">
      <w:start w:val="1"/>
      <w:numFmt w:val="bullet"/>
      <w:lvlText w:val="o"/>
      <w:lvlJc w:val="left"/>
      <w:pPr>
        <w:ind w:left="2596" w:hanging="360"/>
      </w:pPr>
      <w:rPr>
        <w:rFonts w:ascii="Courier New" w:hAnsi="Courier New" w:cs="Courier New" w:hint="default"/>
      </w:rPr>
    </w:lvl>
    <w:lvl w:ilvl="2" w:tplc="08090005" w:tentative="1">
      <w:start w:val="1"/>
      <w:numFmt w:val="bullet"/>
      <w:lvlText w:val=""/>
      <w:lvlJc w:val="left"/>
      <w:pPr>
        <w:ind w:left="3316" w:hanging="360"/>
      </w:pPr>
      <w:rPr>
        <w:rFonts w:ascii="Wingdings" w:hAnsi="Wingdings" w:hint="default"/>
      </w:rPr>
    </w:lvl>
    <w:lvl w:ilvl="3" w:tplc="08090001" w:tentative="1">
      <w:start w:val="1"/>
      <w:numFmt w:val="bullet"/>
      <w:lvlText w:val=""/>
      <w:lvlJc w:val="left"/>
      <w:pPr>
        <w:ind w:left="4036" w:hanging="360"/>
      </w:pPr>
      <w:rPr>
        <w:rFonts w:ascii="Symbol" w:hAnsi="Symbol" w:hint="default"/>
      </w:rPr>
    </w:lvl>
    <w:lvl w:ilvl="4" w:tplc="08090003" w:tentative="1">
      <w:start w:val="1"/>
      <w:numFmt w:val="bullet"/>
      <w:lvlText w:val="o"/>
      <w:lvlJc w:val="left"/>
      <w:pPr>
        <w:ind w:left="4756" w:hanging="360"/>
      </w:pPr>
      <w:rPr>
        <w:rFonts w:ascii="Courier New" w:hAnsi="Courier New" w:cs="Courier New" w:hint="default"/>
      </w:rPr>
    </w:lvl>
    <w:lvl w:ilvl="5" w:tplc="08090005" w:tentative="1">
      <w:start w:val="1"/>
      <w:numFmt w:val="bullet"/>
      <w:lvlText w:val=""/>
      <w:lvlJc w:val="left"/>
      <w:pPr>
        <w:ind w:left="5476" w:hanging="360"/>
      </w:pPr>
      <w:rPr>
        <w:rFonts w:ascii="Wingdings" w:hAnsi="Wingdings" w:hint="default"/>
      </w:rPr>
    </w:lvl>
    <w:lvl w:ilvl="6" w:tplc="08090001" w:tentative="1">
      <w:start w:val="1"/>
      <w:numFmt w:val="bullet"/>
      <w:lvlText w:val=""/>
      <w:lvlJc w:val="left"/>
      <w:pPr>
        <w:ind w:left="6196" w:hanging="360"/>
      </w:pPr>
      <w:rPr>
        <w:rFonts w:ascii="Symbol" w:hAnsi="Symbol" w:hint="default"/>
      </w:rPr>
    </w:lvl>
    <w:lvl w:ilvl="7" w:tplc="08090003" w:tentative="1">
      <w:start w:val="1"/>
      <w:numFmt w:val="bullet"/>
      <w:lvlText w:val="o"/>
      <w:lvlJc w:val="left"/>
      <w:pPr>
        <w:ind w:left="6916" w:hanging="360"/>
      </w:pPr>
      <w:rPr>
        <w:rFonts w:ascii="Courier New" w:hAnsi="Courier New" w:cs="Courier New" w:hint="default"/>
      </w:rPr>
    </w:lvl>
    <w:lvl w:ilvl="8" w:tplc="08090005" w:tentative="1">
      <w:start w:val="1"/>
      <w:numFmt w:val="bullet"/>
      <w:lvlText w:val=""/>
      <w:lvlJc w:val="left"/>
      <w:pPr>
        <w:ind w:left="7636" w:hanging="360"/>
      </w:pPr>
      <w:rPr>
        <w:rFonts w:ascii="Wingdings" w:hAnsi="Wingdings" w:hint="default"/>
      </w:rPr>
    </w:lvl>
  </w:abstractNum>
  <w:abstractNum w:abstractNumId="49" w15:restartNumberingAfterBreak="0">
    <w:nsid w:val="7A270FB4"/>
    <w:multiLevelType w:val="hybridMultilevel"/>
    <w:tmpl w:val="62BC4EBE"/>
    <w:lvl w:ilvl="0" w:tplc="31F6FAF4">
      <w:start w:val="3"/>
      <w:numFmt w:val="bullet"/>
      <w:lvlText w:val="-"/>
      <w:lvlJc w:val="left"/>
      <w:pPr>
        <w:ind w:left="1800" w:hanging="360"/>
      </w:pPr>
      <w:rPr>
        <w:rFonts w:ascii="Times New Roman" w:eastAsiaTheme="minorEastAsia"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0" w15:restartNumberingAfterBreak="0">
    <w:nsid w:val="7B2E6DD7"/>
    <w:multiLevelType w:val="hybridMultilevel"/>
    <w:tmpl w:val="1CFC71AC"/>
    <w:lvl w:ilvl="0" w:tplc="31F6FAF4">
      <w:start w:val="3"/>
      <w:numFmt w:val="bullet"/>
      <w:lvlText w:val="-"/>
      <w:lvlJc w:val="left"/>
      <w:pPr>
        <w:ind w:left="1428" w:hanging="360"/>
      </w:pPr>
      <w:rPr>
        <w:rFonts w:ascii="Times New Roman" w:eastAsiaTheme="minorEastAsia"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1" w15:restartNumberingAfterBreak="0">
    <w:nsid w:val="7E2D460A"/>
    <w:multiLevelType w:val="hybridMultilevel"/>
    <w:tmpl w:val="47700B14"/>
    <w:lvl w:ilvl="0" w:tplc="DF58F72C">
      <w:start w:val="1"/>
      <w:numFmt w:val="bullet"/>
      <w:lvlText w:val="-"/>
      <w:lvlJc w:val="left"/>
      <w:pPr>
        <w:ind w:left="1428" w:hanging="360"/>
      </w:pPr>
      <w:rPr>
        <w:rFonts w:ascii="Times New Roman" w:eastAsiaTheme="minorHAnsi"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16cid:durableId="1248735395">
    <w:abstractNumId w:val="11"/>
  </w:num>
  <w:num w:numId="2" w16cid:durableId="1168713333">
    <w:abstractNumId w:val="8"/>
  </w:num>
  <w:num w:numId="3" w16cid:durableId="724255866">
    <w:abstractNumId w:val="21"/>
  </w:num>
  <w:num w:numId="4" w16cid:durableId="803162153">
    <w:abstractNumId w:val="7"/>
  </w:num>
  <w:num w:numId="5" w16cid:durableId="1308709055">
    <w:abstractNumId w:val="45"/>
  </w:num>
  <w:num w:numId="6" w16cid:durableId="1141579503">
    <w:abstractNumId w:val="46"/>
  </w:num>
  <w:num w:numId="7" w16cid:durableId="1105885282">
    <w:abstractNumId w:val="9"/>
  </w:num>
  <w:num w:numId="8" w16cid:durableId="739910106">
    <w:abstractNumId w:val="44"/>
  </w:num>
  <w:num w:numId="9" w16cid:durableId="2138602418">
    <w:abstractNumId w:val="16"/>
  </w:num>
  <w:num w:numId="10" w16cid:durableId="243031643">
    <w:abstractNumId w:val="39"/>
  </w:num>
  <w:num w:numId="11" w16cid:durableId="1123499780">
    <w:abstractNumId w:val="6"/>
  </w:num>
  <w:num w:numId="12" w16cid:durableId="1730349033">
    <w:abstractNumId w:val="19"/>
  </w:num>
  <w:num w:numId="13" w16cid:durableId="1462961852">
    <w:abstractNumId w:val="48"/>
  </w:num>
  <w:num w:numId="14" w16cid:durableId="732780217">
    <w:abstractNumId w:val="26"/>
  </w:num>
  <w:num w:numId="15" w16cid:durableId="1133447312">
    <w:abstractNumId w:val="20"/>
  </w:num>
  <w:num w:numId="16" w16cid:durableId="1959097026">
    <w:abstractNumId w:val="38"/>
  </w:num>
  <w:num w:numId="17" w16cid:durableId="1934320343">
    <w:abstractNumId w:val="2"/>
  </w:num>
  <w:num w:numId="18" w16cid:durableId="1198549045">
    <w:abstractNumId w:val="49"/>
  </w:num>
  <w:num w:numId="19" w16cid:durableId="824050076">
    <w:abstractNumId w:val="50"/>
  </w:num>
  <w:num w:numId="20" w16cid:durableId="895625720">
    <w:abstractNumId w:val="29"/>
  </w:num>
  <w:num w:numId="21" w16cid:durableId="1346904512">
    <w:abstractNumId w:val="47"/>
  </w:num>
  <w:num w:numId="22" w16cid:durableId="196507880">
    <w:abstractNumId w:val="30"/>
  </w:num>
  <w:num w:numId="23" w16cid:durableId="1538817017">
    <w:abstractNumId w:val="34"/>
  </w:num>
  <w:num w:numId="24" w16cid:durableId="1804106991">
    <w:abstractNumId w:val="25"/>
  </w:num>
  <w:num w:numId="25" w16cid:durableId="1885631833">
    <w:abstractNumId w:val="5"/>
  </w:num>
  <w:num w:numId="26" w16cid:durableId="1387870659">
    <w:abstractNumId w:val="17"/>
  </w:num>
  <w:num w:numId="27" w16cid:durableId="1976179355">
    <w:abstractNumId w:val="35"/>
  </w:num>
  <w:num w:numId="28" w16cid:durableId="1657145955">
    <w:abstractNumId w:val="28"/>
  </w:num>
  <w:num w:numId="29" w16cid:durableId="966279402">
    <w:abstractNumId w:val="1"/>
  </w:num>
  <w:num w:numId="30" w16cid:durableId="1109855786">
    <w:abstractNumId w:val="4"/>
  </w:num>
  <w:num w:numId="31" w16cid:durableId="651374023">
    <w:abstractNumId w:val="37"/>
  </w:num>
  <w:num w:numId="32" w16cid:durableId="992836843">
    <w:abstractNumId w:val="14"/>
  </w:num>
  <w:num w:numId="33" w16cid:durableId="513344325">
    <w:abstractNumId w:val="15"/>
  </w:num>
  <w:num w:numId="34" w16cid:durableId="1336346412">
    <w:abstractNumId w:val="41"/>
  </w:num>
  <w:num w:numId="35" w16cid:durableId="1861972136">
    <w:abstractNumId w:val="27"/>
  </w:num>
  <w:num w:numId="36" w16cid:durableId="163598030">
    <w:abstractNumId w:val="51"/>
  </w:num>
  <w:num w:numId="37" w16cid:durableId="1229263752">
    <w:abstractNumId w:val="0"/>
  </w:num>
  <w:num w:numId="38" w16cid:durableId="308636352">
    <w:abstractNumId w:val="10"/>
  </w:num>
  <w:num w:numId="39" w16cid:durableId="2559855">
    <w:abstractNumId w:val="31"/>
  </w:num>
  <w:num w:numId="40" w16cid:durableId="2104917381">
    <w:abstractNumId w:val="12"/>
  </w:num>
  <w:num w:numId="41" w16cid:durableId="958100149">
    <w:abstractNumId w:val="42"/>
  </w:num>
  <w:num w:numId="42" w16cid:durableId="402219765">
    <w:abstractNumId w:val="18"/>
  </w:num>
  <w:num w:numId="43" w16cid:durableId="7682487">
    <w:abstractNumId w:val="40"/>
  </w:num>
  <w:num w:numId="44" w16cid:durableId="1684285223">
    <w:abstractNumId w:val="32"/>
  </w:num>
  <w:num w:numId="45" w16cid:durableId="91247322">
    <w:abstractNumId w:val="23"/>
  </w:num>
  <w:num w:numId="46" w16cid:durableId="439885405">
    <w:abstractNumId w:val="13"/>
  </w:num>
  <w:num w:numId="47" w16cid:durableId="841318264">
    <w:abstractNumId w:val="43"/>
  </w:num>
  <w:num w:numId="48" w16cid:durableId="1502503455">
    <w:abstractNumId w:val="33"/>
  </w:num>
  <w:num w:numId="49" w16cid:durableId="774057238">
    <w:abstractNumId w:val="36"/>
  </w:num>
  <w:num w:numId="50" w16cid:durableId="1944915169">
    <w:abstractNumId w:val="22"/>
  </w:num>
  <w:num w:numId="51" w16cid:durableId="1242104999">
    <w:abstractNumId w:val="24"/>
  </w:num>
  <w:num w:numId="52" w16cid:durableId="514618659">
    <w:abstractNumId w:val="3"/>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guyễn Thị Bảo Ngọc - 67IT5">
    <w15:presenceInfo w15:providerId="AD" w15:userId="S::3000267@st.huce.edu.vn::acce32cd-1681-446c-ac87-9476967a3c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51"/>
    <w:rsid w:val="00004FAF"/>
    <w:rsid w:val="0000650E"/>
    <w:rsid w:val="00006EE1"/>
    <w:rsid w:val="00016E63"/>
    <w:rsid w:val="00026318"/>
    <w:rsid w:val="00032A7C"/>
    <w:rsid w:val="00040EBE"/>
    <w:rsid w:val="0005151C"/>
    <w:rsid w:val="00055FB6"/>
    <w:rsid w:val="00060976"/>
    <w:rsid w:val="00072336"/>
    <w:rsid w:val="0007421B"/>
    <w:rsid w:val="000763EB"/>
    <w:rsid w:val="00077195"/>
    <w:rsid w:val="00077B17"/>
    <w:rsid w:val="00094DA2"/>
    <w:rsid w:val="000A0783"/>
    <w:rsid w:val="000B5C27"/>
    <w:rsid w:val="000B7A80"/>
    <w:rsid w:val="000C1130"/>
    <w:rsid w:val="000C37CA"/>
    <w:rsid w:val="000C5451"/>
    <w:rsid w:val="000D4870"/>
    <w:rsid w:val="000E181C"/>
    <w:rsid w:val="000E28BA"/>
    <w:rsid w:val="000F32A4"/>
    <w:rsid w:val="000F6170"/>
    <w:rsid w:val="000F74AA"/>
    <w:rsid w:val="00105036"/>
    <w:rsid w:val="0011191C"/>
    <w:rsid w:val="00121E39"/>
    <w:rsid w:val="00123E06"/>
    <w:rsid w:val="00125EC8"/>
    <w:rsid w:val="001308FD"/>
    <w:rsid w:val="001418EE"/>
    <w:rsid w:val="001448B3"/>
    <w:rsid w:val="001462B0"/>
    <w:rsid w:val="00146E47"/>
    <w:rsid w:val="00152EC4"/>
    <w:rsid w:val="001673DA"/>
    <w:rsid w:val="001746B4"/>
    <w:rsid w:val="0017522A"/>
    <w:rsid w:val="00191DAD"/>
    <w:rsid w:val="001923F6"/>
    <w:rsid w:val="00195FA6"/>
    <w:rsid w:val="001A1FF2"/>
    <w:rsid w:val="001A5997"/>
    <w:rsid w:val="001A5DEB"/>
    <w:rsid w:val="001A6399"/>
    <w:rsid w:val="001B6336"/>
    <w:rsid w:val="001D0E93"/>
    <w:rsid w:val="001D1B71"/>
    <w:rsid w:val="001D35B9"/>
    <w:rsid w:val="001E693A"/>
    <w:rsid w:val="001F1D42"/>
    <w:rsid w:val="001F64A0"/>
    <w:rsid w:val="001F6C4C"/>
    <w:rsid w:val="001F742E"/>
    <w:rsid w:val="001F7BE2"/>
    <w:rsid w:val="00204B4E"/>
    <w:rsid w:val="00207FCE"/>
    <w:rsid w:val="002121C5"/>
    <w:rsid w:val="002139B1"/>
    <w:rsid w:val="0022159B"/>
    <w:rsid w:val="0023013E"/>
    <w:rsid w:val="002371AA"/>
    <w:rsid w:val="0024012F"/>
    <w:rsid w:val="002414BA"/>
    <w:rsid w:val="0025417D"/>
    <w:rsid w:val="002573AD"/>
    <w:rsid w:val="002617B9"/>
    <w:rsid w:val="00265B70"/>
    <w:rsid w:val="002868E6"/>
    <w:rsid w:val="00287E10"/>
    <w:rsid w:val="00290CCA"/>
    <w:rsid w:val="002930C6"/>
    <w:rsid w:val="00293159"/>
    <w:rsid w:val="00297746"/>
    <w:rsid w:val="002A103C"/>
    <w:rsid w:val="002A32B8"/>
    <w:rsid w:val="002A4570"/>
    <w:rsid w:val="002A594C"/>
    <w:rsid w:val="002B7530"/>
    <w:rsid w:val="002B7CD8"/>
    <w:rsid w:val="002C7F15"/>
    <w:rsid w:val="002F55F2"/>
    <w:rsid w:val="002F7DAD"/>
    <w:rsid w:val="0030401C"/>
    <w:rsid w:val="00322EAE"/>
    <w:rsid w:val="00323E96"/>
    <w:rsid w:val="00332EF1"/>
    <w:rsid w:val="00345ABE"/>
    <w:rsid w:val="00351C92"/>
    <w:rsid w:val="00381E24"/>
    <w:rsid w:val="003A462E"/>
    <w:rsid w:val="003B1F07"/>
    <w:rsid w:val="003B505A"/>
    <w:rsid w:val="003B7A28"/>
    <w:rsid w:val="003C021A"/>
    <w:rsid w:val="003D0BD6"/>
    <w:rsid w:val="003E6F2C"/>
    <w:rsid w:val="003F7BF1"/>
    <w:rsid w:val="004045B7"/>
    <w:rsid w:val="004060E6"/>
    <w:rsid w:val="00410BD0"/>
    <w:rsid w:val="00442437"/>
    <w:rsid w:val="00442AE8"/>
    <w:rsid w:val="004452F9"/>
    <w:rsid w:val="00447631"/>
    <w:rsid w:val="00450313"/>
    <w:rsid w:val="00450537"/>
    <w:rsid w:val="00452FB2"/>
    <w:rsid w:val="004540B9"/>
    <w:rsid w:val="00455594"/>
    <w:rsid w:val="004613EA"/>
    <w:rsid w:val="004619D5"/>
    <w:rsid w:val="00465055"/>
    <w:rsid w:val="0048688C"/>
    <w:rsid w:val="004962C5"/>
    <w:rsid w:val="00497DB3"/>
    <w:rsid w:val="004C28DF"/>
    <w:rsid w:val="004D04FD"/>
    <w:rsid w:val="004D5F8E"/>
    <w:rsid w:val="004D7AFB"/>
    <w:rsid w:val="004F1F15"/>
    <w:rsid w:val="004F624F"/>
    <w:rsid w:val="004F6492"/>
    <w:rsid w:val="00500D55"/>
    <w:rsid w:val="005120D1"/>
    <w:rsid w:val="00514B66"/>
    <w:rsid w:val="005152F8"/>
    <w:rsid w:val="0051573A"/>
    <w:rsid w:val="00517483"/>
    <w:rsid w:val="00530310"/>
    <w:rsid w:val="00536627"/>
    <w:rsid w:val="00553B37"/>
    <w:rsid w:val="00563E14"/>
    <w:rsid w:val="005657A8"/>
    <w:rsid w:val="00592513"/>
    <w:rsid w:val="005A12FD"/>
    <w:rsid w:val="005A3954"/>
    <w:rsid w:val="005A76DF"/>
    <w:rsid w:val="005B45E9"/>
    <w:rsid w:val="005C47B1"/>
    <w:rsid w:val="005D19DC"/>
    <w:rsid w:val="005D4678"/>
    <w:rsid w:val="005D69B7"/>
    <w:rsid w:val="005D7684"/>
    <w:rsid w:val="005F057A"/>
    <w:rsid w:val="005F6951"/>
    <w:rsid w:val="00600006"/>
    <w:rsid w:val="006005F7"/>
    <w:rsid w:val="006020A7"/>
    <w:rsid w:val="00610DCE"/>
    <w:rsid w:val="006133C8"/>
    <w:rsid w:val="006143DD"/>
    <w:rsid w:val="006158AD"/>
    <w:rsid w:val="006168CE"/>
    <w:rsid w:val="00616DE5"/>
    <w:rsid w:val="00621260"/>
    <w:rsid w:val="00624551"/>
    <w:rsid w:val="00633E44"/>
    <w:rsid w:val="00634232"/>
    <w:rsid w:val="0064092E"/>
    <w:rsid w:val="0067147A"/>
    <w:rsid w:val="00675BB9"/>
    <w:rsid w:val="00681DB9"/>
    <w:rsid w:val="00697317"/>
    <w:rsid w:val="006A2DA0"/>
    <w:rsid w:val="006A6CAE"/>
    <w:rsid w:val="006B3C82"/>
    <w:rsid w:val="006B5250"/>
    <w:rsid w:val="006C3B31"/>
    <w:rsid w:val="006C5221"/>
    <w:rsid w:val="006C58BD"/>
    <w:rsid w:val="006F4DC3"/>
    <w:rsid w:val="00707098"/>
    <w:rsid w:val="007112B2"/>
    <w:rsid w:val="00716E9F"/>
    <w:rsid w:val="00721504"/>
    <w:rsid w:val="007364DB"/>
    <w:rsid w:val="0073745F"/>
    <w:rsid w:val="007535D9"/>
    <w:rsid w:val="00763667"/>
    <w:rsid w:val="0076392A"/>
    <w:rsid w:val="00775CA5"/>
    <w:rsid w:val="00781B67"/>
    <w:rsid w:val="007B036B"/>
    <w:rsid w:val="007B1521"/>
    <w:rsid w:val="007E0BF3"/>
    <w:rsid w:val="007E12F3"/>
    <w:rsid w:val="007E77FC"/>
    <w:rsid w:val="007F3CFF"/>
    <w:rsid w:val="00801677"/>
    <w:rsid w:val="00814B9F"/>
    <w:rsid w:val="00815561"/>
    <w:rsid w:val="0082492D"/>
    <w:rsid w:val="00832172"/>
    <w:rsid w:val="0083242B"/>
    <w:rsid w:val="00837DEB"/>
    <w:rsid w:val="00846EF8"/>
    <w:rsid w:val="00864C08"/>
    <w:rsid w:val="008842FD"/>
    <w:rsid w:val="008852A1"/>
    <w:rsid w:val="008A0464"/>
    <w:rsid w:val="008A2364"/>
    <w:rsid w:val="008A7FBF"/>
    <w:rsid w:val="008B2DC5"/>
    <w:rsid w:val="008C08F0"/>
    <w:rsid w:val="008C3DD1"/>
    <w:rsid w:val="008C4378"/>
    <w:rsid w:val="008D0FD4"/>
    <w:rsid w:val="008D2FA4"/>
    <w:rsid w:val="008D3679"/>
    <w:rsid w:val="008E33A5"/>
    <w:rsid w:val="008E6F86"/>
    <w:rsid w:val="008F79FD"/>
    <w:rsid w:val="008F7D43"/>
    <w:rsid w:val="00902322"/>
    <w:rsid w:val="00917755"/>
    <w:rsid w:val="009310E1"/>
    <w:rsid w:val="00942F04"/>
    <w:rsid w:val="009458C8"/>
    <w:rsid w:val="009467C9"/>
    <w:rsid w:val="009564B6"/>
    <w:rsid w:val="00967247"/>
    <w:rsid w:val="00971D42"/>
    <w:rsid w:val="0097654B"/>
    <w:rsid w:val="00997650"/>
    <w:rsid w:val="009A0FB7"/>
    <w:rsid w:val="009B41D8"/>
    <w:rsid w:val="009C6C3F"/>
    <w:rsid w:val="009F2DBC"/>
    <w:rsid w:val="009F71AA"/>
    <w:rsid w:val="009F776E"/>
    <w:rsid w:val="00A01C81"/>
    <w:rsid w:val="00A02863"/>
    <w:rsid w:val="00A051AA"/>
    <w:rsid w:val="00A1098E"/>
    <w:rsid w:val="00A173C9"/>
    <w:rsid w:val="00A24F9B"/>
    <w:rsid w:val="00A33D08"/>
    <w:rsid w:val="00A36673"/>
    <w:rsid w:val="00A555EA"/>
    <w:rsid w:val="00A5586B"/>
    <w:rsid w:val="00A55C9D"/>
    <w:rsid w:val="00A563CE"/>
    <w:rsid w:val="00A57003"/>
    <w:rsid w:val="00A615FC"/>
    <w:rsid w:val="00A6349B"/>
    <w:rsid w:val="00A66024"/>
    <w:rsid w:val="00A73D3D"/>
    <w:rsid w:val="00A8318D"/>
    <w:rsid w:val="00AA1D80"/>
    <w:rsid w:val="00AB0DFD"/>
    <w:rsid w:val="00AB0E00"/>
    <w:rsid w:val="00AC6E63"/>
    <w:rsid w:val="00AD4288"/>
    <w:rsid w:val="00AD4C97"/>
    <w:rsid w:val="00AE7603"/>
    <w:rsid w:val="00B17AAA"/>
    <w:rsid w:val="00B25A95"/>
    <w:rsid w:val="00B32BE1"/>
    <w:rsid w:val="00B331D6"/>
    <w:rsid w:val="00B379E1"/>
    <w:rsid w:val="00B46C95"/>
    <w:rsid w:val="00B50D65"/>
    <w:rsid w:val="00B52CDB"/>
    <w:rsid w:val="00B56219"/>
    <w:rsid w:val="00B81476"/>
    <w:rsid w:val="00B87872"/>
    <w:rsid w:val="00B9137D"/>
    <w:rsid w:val="00B9198E"/>
    <w:rsid w:val="00B9464F"/>
    <w:rsid w:val="00BA6BB6"/>
    <w:rsid w:val="00BB3F75"/>
    <w:rsid w:val="00BB4E3C"/>
    <w:rsid w:val="00BB61A7"/>
    <w:rsid w:val="00BC626C"/>
    <w:rsid w:val="00BC6D8D"/>
    <w:rsid w:val="00BD398C"/>
    <w:rsid w:val="00BD715C"/>
    <w:rsid w:val="00BE7212"/>
    <w:rsid w:val="00BF04ED"/>
    <w:rsid w:val="00BF6A20"/>
    <w:rsid w:val="00BF74CD"/>
    <w:rsid w:val="00C02C65"/>
    <w:rsid w:val="00C04EF6"/>
    <w:rsid w:val="00C068E2"/>
    <w:rsid w:val="00C15FEE"/>
    <w:rsid w:val="00C34A98"/>
    <w:rsid w:val="00C34AD8"/>
    <w:rsid w:val="00C363A4"/>
    <w:rsid w:val="00C40C83"/>
    <w:rsid w:val="00C4292D"/>
    <w:rsid w:val="00C472E6"/>
    <w:rsid w:val="00C507D2"/>
    <w:rsid w:val="00C67015"/>
    <w:rsid w:val="00C70C6F"/>
    <w:rsid w:val="00C75DC2"/>
    <w:rsid w:val="00C76657"/>
    <w:rsid w:val="00C97AA3"/>
    <w:rsid w:val="00CB0AE1"/>
    <w:rsid w:val="00CC629E"/>
    <w:rsid w:val="00CD60E0"/>
    <w:rsid w:val="00CD7D51"/>
    <w:rsid w:val="00CE400D"/>
    <w:rsid w:val="00CE5EEB"/>
    <w:rsid w:val="00D01AA2"/>
    <w:rsid w:val="00D01C9E"/>
    <w:rsid w:val="00D10B84"/>
    <w:rsid w:val="00D13577"/>
    <w:rsid w:val="00D167A0"/>
    <w:rsid w:val="00D3333D"/>
    <w:rsid w:val="00D41522"/>
    <w:rsid w:val="00D449B0"/>
    <w:rsid w:val="00D457A5"/>
    <w:rsid w:val="00D4756C"/>
    <w:rsid w:val="00D52C50"/>
    <w:rsid w:val="00D545B1"/>
    <w:rsid w:val="00D74F85"/>
    <w:rsid w:val="00D811D1"/>
    <w:rsid w:val="00D8137D"/>
    <w:rsid w:val="00D82D97"/>
    <w:rsid w:val="00D84210"/>
    <w:rsid w:val="00D843B7"/>
    <w:rsid w:val="00D84A15"/>
    <w:rsid w:val="00DD608F"/>
    <w:rsid w:val="00DE45B1"/>
    <w:rsid w:val="00DF4179"/>
    <w:rsid w:val="00E051FA"/>
    <w:rsid w:val="00E06BD4"/>
    <w:rsid w:val="00E07387"/>
    <w:rsid w:val="00E10B91"/>
    <w:rsid w:val="00E14F6F"/>
    <w:rsid w:val="00E21865"/>
    <w:rsid w:val="00E24A0E"/>
    <w:rsid w:val="00E24D5F"/>
    <w:rsid w:val="00E328B0"/>
    <w:rsid w:val="00E509F6"/>
    <w:rsid w:val="00E569E6"/>
    <w:rsid w:val="00E605B9"/>
    <w:rsid w:val="00E60B2B"/>
    <w:rsid w:val="00E76C89"/>
    <w:rsid w:val="00E91D7A"/>
    <w:rsid w:val="00E930FF"/>
    <w:rsid w:val="00E9483F"/>
    <w:rsid w:val="00EA1DF9"/>
    <w:rsid w:val="00EA4D7D"/>
    <w:rsid w:val="00EA52ED"/>
    <w:rsid w:val="00EA6B4E"/>
    <w:rsid w:val="00EB18D1"/>
    <w:rsid w:val="00EB24EF"/>
    <w:rsid w:val="00EB757C"/>
    <w:rsid w:val="00ED40A9"/>
    <w:rsid w:val="00EF1715"/>
    <w:rsid w:val="00EF4775"/>
    <w:rsid w:val="00F02628"/>
    <w:rsid w:val="00F04B28"/>
    <w:rsid w:val="00F07481"/>
    <w:rsid w:val="00F25D14"/>
    <w:rsid w:val="00F36F1C"/>
    <w:rsid w:val="00F4064F"/>
    <w:rsid w:val="00F415AF"/>
    <w:rsid w:val="00F45DB7"/>
    <w:rsid w:val="00F52DA7"/>
    <w:rsid w:val="00F55BE5"/>
    <w:rsid w:val="00F63C7F"/>
    <w:rsid w:val="00F72B78"/>
    <w:rsid w:val="00F817D3"/>
    <w:rsid w:val="00F91036"/>
    <w:rsid w:val="00FA0370"/>
    <w:rsid w:val="00FA33D9"/>
    <w:rsid w:val="00FA3944"/>
    <w:rsid w:val="00FA3998"/>
    <w:rsid w:val="00FA6CE9"/>
    <w:rsid w:val="00FC6362"/>
    <w:rsid w:val="00FE1685"/>
    <w:rsid w:val="00FE31F7"/>
    <w:rsid w:val="00FF6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DFFAB"/>
  <w15:chartTrackingRefBased/>
  <w15:docId w15:val="{1DFB68DB-2E52-4026-8908-E16456A8D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451"/>
    <w:pPr>
      <w:ind w:left="1135" w:hanging="284"/>
    </w:pPr>
    <w:rPr>
      <w:rFonts w:asciiTheme="minorHAnsi" w:hAnsiTheme="minorHAnsi" w:cstheme="minorBidi"/>
      <w:sz w:val="24"/>
      <w:szCs w:val="24"/>
      <w:lang w:val="en-GB"/>
    </w:rPr>
  </w:style>
  <w:style w:type="paragraph" w:styleId="Heading1">
    <w:name w:val="heading 1"/>
    <w:basedOn w:val="Normal"/>
    <w:next w:val="Normal"/>
    <w:link w:val="Heading1Char"/>
    <w:uiPriority w:val="9"/>
    <w:qFormat/>
    <w:rsid w:val="000C545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0C545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0C545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0C545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C545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C54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54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54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54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45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0C545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0C5451"/>
    <w:rPr>
      <w:rFonts w:asciiTheme="minorHAnsi" w:eastAsiaTheme="majorEastAsia" w:hAnsiTheme="minorHAnsi" w:cstheme="majorBidi"/>
      <w:color w:val="365F91" w:themeColor="accent1" w:themeShade="BF"/>
      <w:sz w:val="28"/>
      <w:szCs w:val="28"/>
    </w:rPr>
  </w:style>
  <w:style w:type="character" w:customStyle="1" w:styleId="Heading4Char">
    <w:name w:val="Heading 4 Char"/>
    <w:basedOn w:val="DefaultParagraphFont"/>
    <w:link w:val="Heading4"/>
    <w:uiPriority w:val="9"/>
    <w:rsid w:val="000C5451"/>
    <w:rPr>
      <w:rFonts w:asciiTheme="minorHAnsi" w:eastAsiaTheme="majorEastAsia" w:hAnsiTheme="minorHAnsi" w:cstheme="majorBidi"/>
      <w:i/>
      <w:iCs/>
      <w:color w:val="365F91" w:themeColor="accent1" w:themeShade="BF"/>
    </w:rPr>
  </w:style>
  <w:style w:type="character" w:customStyle="1" w:styleId="Heading5Char">
    <w:name w:val="Heading 5 Char"/>
    <w:basedOn w:val="DefaultParagraphFont"/>
    <w:link w:val="Heading5"/>
    <w:uiPriority w:val="9"/>
    <w:semiHidden/>
    <w:rsid w:val="000C5451"/>
    <w:rPr>
      <w:rFonts w:asciiTheme="minorHAnsi" w:eastAsiaTheme="majorEastAsia" w:hAnsiTheme="minorHAnsi" w:cstheme="majorBidi"/>
      <w:color w:val="365F91" w:themeColor="accent1" w:themeShade="BF"/>
    </w:rPr>
  </w:style>
  <w:style w:type="character" w:customStyle="1" w:styleId="Heading6Char">
    <w:name w:val="Heading 6 Char"/>
    <w:basedOn w:val="DefaultParagraphFont"/>
    <w:link w:val="Heading6"/>
    <w:uiPriority w:val="9"/>
    <w:semiHidden/>
    <w:rsid w:val="000C545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C545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C545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C545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C54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4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5451"/>
    <w:pPr>
      <w:numPr>
        <w:ilvl w:val="1"/>
      </w:numPr>
      <w:spacing w:after="160"/>
      <w:ind w:left="1135" w:hanging="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5451"/>
    <w:rPr>
      <w:rFonts w:asciiTheme="minorHAnsi" w:eastAsiaTheme="majorEastAsia" w:hAnsiTheme="minorHAnsi"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C545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C5451"/>
    <w:rPr>
      <w:i/>
      <w:iCs/>
      <w:color w:val="404040" w:themeColor="text1" w:themeTint="BF"/>
    </w:rPr>
  </w:style>
  <w:style w:type="paragraph" w:styleId="ListParagraph">
    <w:name w:val="List Paragraph"/>
    <w:basedOn w:val="Normal"/>
    <w:uiPriority w:val="34"/>
    <w:qFormat/>
    <w:rsid w:val="000C5451"/>
    <w:pPr>
      <w:ind w:left="720"/>
      <w:contextualSpacing/>
    </w:pPr>
  </w:style>
  <w:style w:type="character" w:styleId="IntenseEmphasis">
    <w:name w:val="Intense Emphasis"/>
    <w:basedOn w:val="DefaultParagraphFont"/>
    <w:uiPriority w:val="21"/>
    <w:qFormat/>
    <w:rsid w:val="000C5451"/>
    <w:rPr>
      <w:i/>
      <w:iCs/>
      <w:color w:val="365F91" w:themeColor="accent1" w:themeShade="BF"/>
    </w:rPr>
  </w:style>
  <w:style w:type="paragraph" w:styleId="IntenseQuote">
    <w:name w:val="Intense Quote"/>
    <w:basedOn w:val="Normal"/>
    <w:next w:val="Normal"/>
    <w:link w:val="IntenseQuoteChar"/>
    <w:uiPriority w:val="30"/>
    <w:qFormat/>
    <w:rsid w:val="000C545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C5451"/>
    <w:rPr>
      <w:i/>
      <w:iCs/>
      <w:color w:val="365F91" w:themeColor="accent1" w:themeShade="BF"/>
    </w:rPr>
  </w:style>
  <w:style w:type="character" w:styleId="IntenseReference">
    <w:name w:val="Intense Reference"/>
    <w:basedOn w:val="DefaultParagraphFont"/>
    <w:uiPriority w:val="32"/>
    <w:qFormat/>
    <w:rsid w:val="000C5451"/>
    <w:rPr>
      <w:b/>
      <w:bCs/>
      <w:smallCaps/>
      <w:color w:val="365F91" w:themeColor="accent1" w:themeShade="BF"/>
      <w:spacing w:val="5"/>
    </w:rPr>
  </w:style>
  <w:style w:type="table" w:styleId="TableGrid">
    <w:name w:val="Table Grid"/>
    <w:basedOn w:val="TableNormal"/>
    <w:uiPriority w:val="39"/>
    <w:rsid w:val="000C5451"/>
    <w:pPr>
      <w:spacing w:after="0" w:line="240" w:lineRule="auto"/>
      <w:ind w:left="1135" w:hanging="284"/>
    </w:pPr>
    <w:rPr>
      <w:rFonts w:ascii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locked/>
    <w:rsid w:val="000C5451"/>
    <w:rPr>
      <w:rFonts w:eastAsia="Times New Roman"/>
    </w:rPr>
  </w:style>
  <w:style w:type="paragraph" w:styleId="NoSpacing">
    <w:name w:val="No Spacing"/>
    <w:link w:val="NoSpacingChar"/>
    <w:qFormat/>
    <w:rsid w:val="000C5451"/>
    <w:pPr>
      <w:spacing w:after="0" w:line="240" w:lineRule="auto"/>
      <w:ind w:left="720" w:hanging="720"/>
      <w:jc w:val="both"/>
    </w:pPr>
    <w:rPr>
      <w:rFonts w:eastAsia="Times New Roman"/>
    </w:rPr>
  </w:style>
  <w:style w:type="paragraph" w:styleId="NormalWeb">
    <w:name w:val="Normal (Web)"/>
    <w:basedOn w:val="Normal"/>
    <w:uiPriority w:val="99"/>
    <w:unhideWhenUsed/>
    <w:rsid w:val="000C5451"/>
    <w:pPr>
      <w:spacing w:before="100" w:beforeAutospacing="1" w:after="100" w:afterAutospacing="1" w:line="240" w:lineRule="auto"/>
      <w:ind w:hanging="720"/>
      <w:jc w:val="both"/>
    </w:pPr>
    <w:rPr>
      <w:rFonts w:ascii="Times New Roman" w:eastAsia="Times New Roman" w:hAnsi="Times New Roman" w:cs="Times New Roman"/>
      <w:kern w:val="0"/>
      <w:lang w:val="en-CA" w:eastAsia="en-CA"/>
      <w14:ligatures w14:val="none"/>
    </w:rPr>
  </w:style>
  <w:style w:type="character" w:styleId="Strong">
    <w:name w:val="Strong"/>
    <w:basedOn w:val="DefaultParagraphFont"/>
    <w:uiPriority w:val="22"/>
    <w:qFormat/>
    <w:rsid w:val="000C5451"/>
    <w:rPr>
      <w:b/>
      <w:bCs/>
    </w:rPr>
  </w:style>
  <w:style w:type="character" w:styleId="Hyperlink">
    <w:name w:val="Hyperlink"/>
    <w:basedOn w:val="DefaultParagraphFont"/>
    <w:uiPriority w:val="99"/>
    <w:unhideWhenUsed/>
    <w:rsid w:val="000C5451"/>
    <w:rPr>
      <w:color w:val="0000FF"/>
      <w:u w:val="single"/>
    </w:rPr>
  </w:style>
  <w:style w:type="character" w:customStyle="1" w:styleId="cite-bracket">
    <w:name w:val="cite-bracket"/>
    <w:basedOn w:val="DefaultParagraphFont"/>
    <w:rsid w:val="000C5451"/>
  </w:style>
  <w:style w:type="character" w:customStyle="1" w:styleId="label">
    <w:name w:val="label"/>
    <w:basedOn w:val="DefaultParagraphFont"/>
    <w:rsid w:val="000C5451"/>
  </w:style>
  <w:style w:type="character" w:styleId="HTMLCode">
    <w:name w:val="HTML Code"/>
    <w:basedOn w:val="DefaultParagraphFont"/>
    <w:uiPriority w:val="99"/>
    <w:semiHidden/>
    <w:unhideWhenUsed/>
    <w:rsid w:val="000C5451"/>
    <w:rPr>
      <w:rFonts w:ascii="Courier New" w:eastAsia="Times New Roman" w:hAnsi="Courier New" w:cs="Courier New"/>
      <w:sz w:val="20"/>
      <w:szCs w:val="20"/>
    </w:rPr>
  </w:style>
  <w:style w:type="paragraph" w:styleId="Caption">
    <w:name w:val="caption"/>
    <w:basedOn w:val="Normal"/>
    <w:next w:val="Normal"/>
    <w:uiPriority w:val="35"/>
    <w:unhideWhenUsed/>
    <w:qFormat/>
    <w:rsid w:val="000C5451"/>
    <w:pPr>
      <w:spacing w:line="240" w:lineRule="auto"/>
      <w:ind w:hanging="720"/>
      <w:jc w:val="both"/>
    </w:pPr>
    <w:rPr>
      <w:rFonts w:ascii="Times New Roman" w:hAnsi="Times New Roman" w:cs="Times New Roman"/>
      <w:i/>
      <w:iCs/>
      <w:color w:val="1F497D" w:themeColor="text2"/>
      <w:kern w:val="0"/>
      <w:sz w:val="18"/>
      <w:szCs w:val="18"/>
      <w:lang w:val="en-US"/>
    </w:rPr>
  </w:style>
  <w:style w:type="numbering" w:customStyle="1" w:styleId="CurrentList1">
    <w:name w:val="Current List1"/>
    <w:uiPriority w:val="99"/>
    <w:rsid w:val="000C5451"/>
    <w:pPr>
      <w:numPr>
        <w:numId w:val="1"/>
      </w:numPr>
    </w:pPr>
  </w:style>
  <w:style w:type="paragraph" w:styleId="TOCHeading">
    <w:name w:val="TOC Heading"/>
    <w:basedOn w:val="Heading1"/>
    <w:next w:val="Normal"/>
    <w:uiPriority w:val="39"/>
    <w:unhideWhenUsed/>
    <w:qFormat/>
    <w:rsid w:val="000C5451"/>
    <w:pPr>
      <w:spacing w:before="240" w:after="0" w:line="360" w:lineRule="auto"/>
      <w:ind w:hanging="720"/>
      <w:jc w:val="both"/>
      <w:outlineLvl w:val="9"/>
    </w:pPr>
    <w:rPr>
      <w:kern w:val="0"/>
      <w:sz w:val="32"/>
      <w:szCs w:val="32"/>
      <w14:ligatures w14:val="none"/>
    </w:rPr>
  </w:style>
  <w:style w:type="paragraph" w:styleId="TOC1">
    <w:name w:val="toc 1"/>
    <w:basedOn w:val="Normal"/>
    <w:next w:val="Normal"/>
    <w:autoRedefine/>
    <w:uiPriority w:val="39"/>
    <w:unhideWhenUsed/>
    <w:rsid w:val="008C08F0"/>
    <w:pPr>
      <w:spacing w:before="120" w:after="120"/>
      <w:ind w:left="0"/>
    </w:pPr>
    <w:rPr>
      <w:rFonts w:cstheme="minorHAnsi"/>
      <w:b/>
      <w:bCs/>
      <w:caps/>
      <w:sz w:val="20"/>
      <w:szCs w:val="20"/>
    </w:rPr>
  </w:style>
  <w:style w:type="paragraph" w:styleId="TOC2">
    <w:name w:val="toc 2"/>
    <w:basedOn w:val="Normal"/>
    <w:next w:val="Normal"/>
    <w:autoRedefine/>
    <w:uiPriority w:val="39"/>
    <w:unhideWhenUsed/>
    <w:rsid w:val="00332EF1"/>
    <w:pPr>
      <w:spacing w:after="0"/>
      <w:ind w:left="240"/>
    </w:pPr>
    <w:rPr>
      <w:rFonts w:cstheme="minorHAnsi"/>
      <w:smallCaps/>
      <w:sz w:val="20"/>
      <w:szCs w:val="20"/>
    </w:rPr>
  </w:style>
  <w:style w:type="paragraph" w:styleId="TOC3">
    <w:name w:val="toc 3"/>
    <w:basedOn w:val="Normal"/>
    <w:next w:val="Normal"/>
    <w:autoRedefine/>
    <w:uiPriority w:val="39"/>
    <w:unhideWhenUsed/>
    <w:rsid w:val="000C5451"/>
    <w:pPr>
      <w:spacing w:after="0"/>
      <w:ind w:left="480"/>
    </w:pPr>
    <w:rPr>
      <w:rFonts w:cstheme="minorHAnsi"/>
      <w:i/>
      <w:iCs/>
      <w:sz w:val="20"/>
      <w:szCs w:val="20"/>
    </w:rPr>
  </w:style>
  <w:style w:type="paragraph" w:styleId="TOC4">
    <w:name w:val="toc 4"/>
    <w:basedOn w:val="Normal"/>
    <w:next w:val="Normal"/>
    <w:autoRedefine/>
    <w:uiPriority w:val="39"/>
    <w:unhideWhenUsed/>
    <w:rsid w:val="000C5451"/>
    <w:pPr>
      <w:spacing w:after="0"/>
      <w:ind w:left="720"/>
    </w:pPr>
    <w:rPr>
      <w:rFonts w:cstheme="minorHAnsi"/>
      <w:sz w:val="18"/>
      <w:szCs w:val="18"/>
    </w:rPr>
  </w:style>
  <w:style w:type="paragraph" w:styleId="TOC5">
    <w:name w:val="toc 5"/>
    <w:basedOn w:val="Normal"/>
    <w:next w:val="Normal"/>
    <w:autoRedefine/>
    <w:uiPriority w:val="39"/>
    <w:unhideWhenUsed/>
    <w:rsid w:val="000C5451"/>
    <w:pPr>
      <w:spacing w:after="0"/>
      <w:ind w:left="960"/>
    </w:pPr>
    <w:rPr>
      <w:rFonts w:cstheme="minorHAnsi"/>
      <w:sz w:val="18"/>
      <w:szCs w:val="18"/>
    </w:rPr>
  </w:style>
  <w:style w:type="paragraph" w:styleId="TOC6">
    <w:name w:val="toc 6"/>
    <w:basedOn w:val="Normal"/>
    <w:next w:val="Normal"/>
    <w:autoRedefine/>
    <w:uiPriority w:val="39"/>
    <w:unhideWhenUsed/>
    <w:rsid w:val="000C5451"/>
    <w:pPr>
      <w:spacing w:after="0"/>
      <w:ind w:left="1200"/>
    </w:pPr>
    <w:rPr>
      <w:rFonts w:cstheme="minorHAnsi"/>
      <w:sz w:val="18"/>
      <w:szCs w:val="18"/>
    </w:rPr>
  </w:style>
  <w:style w:type="paragraph" w:styleId="TOC7">
    <w:name w:val="toc 7"/>
    <w:basedOn w:val="Normal"/>
    <w:next w:val="Normal"/>
    <w:autoRedefine/>
    <w:uiPriority w:val="39"/>
    <w:unhideWhenUsed/>
    <w:rsid w:val="000C5451"/>
    <w:pPr>
      <w:spacing w:after="0"/>
      <w:ind w:left="1440"/>
    </w:pPr>
    <w:rPr>
      <w:rFonts w:cstheme="minorHAnsi"/>
      <w:sz w:val="18"/>
      <w:szCs w:val="18"/>
    </w:rPr>
  </w:style>
  <w:style w:type="paragraph" w:styleId="TOC8">
    <w:name w:val="toc 8"/>
    <w:basedOn w:val="Normal"/>
    <w:next w:val="Normal"/>
    <w:autoRedefine/>
    <w:uiPriority w:val="39"/>
    <w:unhideWhenUsed/>
    <w:rsid w:val="000C5451"/>
    <w:pPr>
      <w:spacing w:after="0"/>
      <w:ind w:left="1680"/>
    </w:pPr>
    <w:rPr>
      <w:rFonts w:cstheme="minorHAnsi"/>
      <w:sz w:val="18"/>
      <w:szCs w:val="18"/>
    </w:rPr>
  </w:style>
  <w:style w:type="paragraph" w:styleId="TOC9">
    <w:name w:val="toc 9"/>
    <w:basedOn w:val="Normal"/>
    <w:next w:val="Normal"/>
    <w:autoRedefine/>
    <w:uiPriority w:val="39"/>
    <w:unhideWhenUsed/>
    <w:rsid w:val="000C5451"/>
    <w:pPr>
      <w:spacing w:after="0"/>
      <w:ind w:left="1920"/>
    </w:pPr>
    <w:rPr>
      <w:rFonts w:cstheme="minorHAnsi"/>
      <w:sz w:val="18"/>
      <w:szCs w:val="18"/>
    </w:rPr>
  </w:style>
  <w:style w:type="paragraph" w:styleId="Header">
    <w:name w:val="header"/>
    <w:basedOn w:val="Normal"/>
    <w:link w:val="HeaderChar"/>
    <w:uiPriority w:val="99"/>
    <w:unhideWhenUsed/>
    <w:rsid w:val="000C5451"/>
    <w:pPr>
      <w:tabs>
        <w:tab w:val="center" w:pos="4513"/>
        <w:tab w:val="right" w:pos="9026"/>
      </w:tabs>
      <w:spacing w:after="0" w:line="240" w:lineRule="auto"/>
      <w:ind w:hanging="720"/>
      <w:jc w:val="both"/>
    </w:pPr>
    <w:rPr>
      <w:rFonts w:ascii="Times New Roman" w:hAnsi="Times New Roman" w:cs="Times New Roman"/>
      <w:kern w:val="0"/>
      <w:sz w:val="26"/>
      <w:szCs w:val="26"/>
      <w:lang w:val="en-US"/>
    </w:rPr>
  </w:style>
  <w:style w:type="character" w:customStyle="1" w:styleId="HeaderChar">
    <w:name w:val="Header Char"/>
    <w:basedOn w:val="DefaultParagraphFont"/>
    <w:link w:val="Header"/>
    <w:uiPriority w:val="99"/>
    <w:rsid w:val="000C5451"/>
    <w:rPr>
      <w:kern w:val="0"/>
    </w:rPr>
  </w:style>
  <w:style w:type="paragraph" w:styleId="Footer">
    <w:name w:val="footer"/>
    <w:basedOn w:val="Normal"/>
    <w:link w:val="FooterChar"/>
    <w:uiPriority w:val="99"/>
    <w:unhideWhenUsed/>
    <w:rsid w:val="000C5451"/>
    <w:pPr>
      <w:tabs>
        <w:tab w:val="center" w:pos="4513"/>
        <w:tab w:val="right" w:pos="9026"/>
      </w:tabs>
      <w:spacing w:after="0" w:line="240" w:lineRule="auto"/>
      <w:ind w:hanging="720"/>
      <w:jc w:val="both"/>
    </w:pPr>
    <w:rPr>
      <w:rFonts w:ascii="Times New Roman" w:hAnsi="Times New Roman" w:cs="Times New Roman"/>
      <w:kern w:val="0"/>
      <w:sz w:val="26"/>
      <w:szCs w:val="26"/>
      <w:lang w:val="en-US"/>
    </w:rPr>
  </w:style>
  <w:style w:type="character" w:customStyle="1" w:styleId="FooterChar">
    <w:name w:val="Footer Char"/>
    <w:basedOn w:val="DefaultParagraphFont"/>
    <w:link w:val="Footer"/>
    <w:uiPriority w:val="99"/>
    <w:rsid w:val="000C5451"/>
    <w:rPr>
      <w:kern w:val="0"/>
    </w:rPr>
  </w:style>
  <w:style w:type="character" w:styleId="UnresolvedMention">
    <w:name w:val="Unresolved Mention"/>
    <w:basedOn w:val="DefaultParagraphFont"/>
    <w:uiPriority w:val="99"/>
    <w:semiHidden/>
    <w:unhideWhenUsed/>
    <w:rsid w:val="000C5451"/>
    <w:rPr>
      <w:color w:val="605E5C"/>
      <w:shd w:val="clear" w:color="auto" w:fill="E1DFDD"/>
    </w:rPr>
  </w:style>
  <w:style w:type="paragraph" w:customStyle="1" w:styleId="MCLCHNH">
    <w:name w:val="MỤC LỤC HÌNH"/>
    <w:basedOn w:val="ListParagraph"/>
    <w:link w:val="MCLCHNHChar"/>
    <w:qFormat/>
    <w:rsid w:val="000C5451"/>
    <w:pPr>
      <w:spacing w:after="60" w:line="312" w:lineRule="auto"/>
      <w:ind w:firstLine="619"/>
      <w:jc w:val="center"/>
    </w:pPr>
    <w:rPr>
      <w:kern w:val="0"/>
    </w:rPr>
  </w:style>
  <w:style w:type="character" w:customStyle="1" w:styleId="MCLCHNHChar">
    <w:name w:val="MỤC LỤC HÌNH Char"/>
    <w:basedOn w:val="DefaultParagraphFont"/>
    <w:link w:val="MCLCHNH"/>
    <w:rsid w:val="000C5451"/>
    <w:rPr>
      <w:kern w:val="0"/>
    </w:rPr>
  </w:style>
  <w:style w:type="table" w:styleId="PlainTable5">
    <w:name w:val="Plain Table 5"/>
    <w:basedOn w:val="TableNormal"/>
    <w:uiPriority w:val="45"/>
    <w:rsid w:val="000C5451"/>
    <w:pPr>
      <w:spacing w:after="0" w:line="240" w:lineRule="auto"/>
      <w:ind w:left="1135" w:hanging="720"/>
      <w:jc w:val="both"/>
    </w:pPr>
    <w:rPr>
      <w:kern w:val="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2A32B8"/>
    <w:pPr>
      <w:spacing w:after="0" w:line="360" w:lineRule="auto"/>
      <w:ind w:left="0" w:hanging="720"/>
      <w:jc w:val="both"/>
    </w:pPr>
    <w:rPr>
      <w:rFonts w:ascii="Times New Roman" w:hAnsi="Times New Roman" w:cs="Times New Roman"/>
      <w:kern w:val="0"/>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6" Type="http://schemas.openxmlformats.org/officeDocument/2006/relationships/image" Target="media/image4.png"/><Relationship Id="rId107" Type="http://schemas.microsoft.com/office/2011/relationships/people" Target="people.xm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hyperlink" Target="https://aistudio.google.com/?authuser=2"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spring.io/guides/gs/uploading-files/" TargetMode="External"/><Relationship Id="rId5" Type="http://schemas.openxmlformats.org/officeDocument/2006/relationships/numbering" Target="numbering.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espressif.com/en/support/documents/technical-documents" TargetMode="External"/><Relationship Id="rId108" Type="http://schemas.openxmlformats.org/officeDocument/2006/relationships/theme" Target="theme/theme1.xml"/><Relationship Id="rId20" Type="http://schemas.openxmlformats.org/officeDocument/2006/relationships/image" Target="media/image8.jfi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localhost:4200" TargetMode="Externa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fif"/><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learn.microsoft.com/en-us/sql/" TargetMode="External"/><Relationship Id="rId101" Type="http://schemas.openxmlformats.org/officeDocument/2006/relationships/hyperlink" Target="https://www.google.com/search?q=https://www.baeldung.com/spring-boot-jwt&amp;authuser=2"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jpeg"/><Relationship Id="rId39" Type="http://schemas.openxmlformats.org/officeDocument/2006/relationships/image" Target="media/image24.jpeg"/><Relationship Id="rId34" Type="http://schemas.openxmlformats.org/officeDocument/2006/relationships/image" Target="media/image22.jp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angular.io/docs" TargetMode="External"/><Relationship Id="rId104" Type="http://schemas.openxmlformats.org/officeDocument/2006/relationships/hyperlink" Target="https://learn.adafruit.com/adafruit-optical-fingerprint-sensor"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jpeg"/><Relationship Id="rId35" Type="http://schemas.openxmlformats.org/officeDocument/2006/relationships/hyperlink" Target="http://localhost:8080"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spring.io/guides/topicals/spring-security-architecture" TargetMode="External"/><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docs.spring.io/spring-boot/index.html"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9BBD468166BE1438C50C539968E7577" ma:contentTypeVersion="15" ma:contentTypeDescription="Create a new document." ma:contentTypeScope="" ma:versionID="37d9230f15b3288df4d72472c16991df">
  <xsd:schema xmlns:xsd="http://www.w3.org/2001/XMLSchema" xmlns:xs="http://www.w3.org/2001/XMLSchema" xmlns:p="http://schemas.microsoft.com/office/2006/metadata/properties" xmlns:ns3="ffb86150-a550-41af-a6ba-7e0e2c2aaca5" xmlns:ns4="2715091c-a97f-4e44-bdc7-4c7d8377692f" targetNamespace="http://schemas.microsoft.com/office/2006/metadata/properties" ma:root="true" ma:fieldsID="f0ce9847ddff3c01b0df4046442f14df" ns3:_="" ns4:_="">
    <xsd:import namespace="ffb86150-a550-41af-a6ba-7e0e2c2aaca5"/>
    <xsd:import namespace="2715091c-a97f-4e44-bdc7-4c7d8377692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b86150-a550-41af-a6ba-7e0e2c2aac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715091c-a97f-4e44-bdc7-4c7d8377692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ffb86150-a550-41af-a6ba-7e0e2c2aaca5" xsi:nil="true"/>
  </documentManagement>
</p:properties>
</file>

<file path=customXml/itemProps1.xml><?xml version="1.0" encoding="utf-8"?>
<ds:datastoreItem xmlns:ds="http://schemas.openxmlformats.org/officeDocument/2006/customXml" ds:itemID="{B7253726-BBDB-4870-A4DF-76708ADC8C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b86150-a550-41af-a6ba-7e0e2c2aaca5"/>
    <ds:schemaRef ds:uri="2715091c-a97f-4e44-bdc7-4c7d837769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348261-26AE-446C-B43D-A266689E4773}">
  <ds:schemaRefs>
    <ds:schemaRef ds:uri="http://schemas.microsoft.com/sharepoint/v3/contenttype/forms"/>
  </ds:schemaRefs>
</ds:datastoreItem>
</file>

<file path=customXml/itemProps3.xml><?xml version="1.0" encoding="utf-8"?>
<ds:datastoreItem xmlns:ds="http://schemas.openxmlformats.org/officeDocument/2006/customXml" ds:itemID="{6CBCE7B8-83B3-4659-A9DD-7EB20FED3011}">
  <ds:schemaRefs>
    <ds:schemaRef ds:uri="http://schemas.openxmlformats.org/officeDocument/2006/bibliography"/>
  </ds:schemaRefs>
</ds:datastoreItem>
</file>

<file path=customXml/itemProps4.xml><?xml version="1.0" encoding="utf-8"?>
<ds:datastoreItem xmlns:ds="http://schemas.openxmlformats.org/officeDocument/2006/customXml" ds:itemID="{3F1160BD-657F-4F13-B0D1-5AC32361C4DD}">
  <ds:schemaRefs>
    <ds:schemaRef ds:uri="http://schemas.microsoft.com/office/2006/metadata/properties"/>
    <ds:schemaRef ds:uri="http://schemas.microsoft.com/office/infopath/2007/PartnerControls"/>
    <ds:schemaRef ds:uri="ffb86150-a550-41af-a6ba-7e0e2c2aaca5"/>
  </ds:schemaRefs>
</ds:datastoreItem>
</file>

<file path=docProps/app.xml><?xml version="1.0" encoding="utf-8"?>
<Properties xmlns="http://schemas.openxmlformats.org/officeDocument/2006/extended-properties" xmlns:vt="http://schemas.openxmlformats.org/officeDocument/2006/docPropsVTypes">
  <Template>Normal</Template>
  <TotalTime>1143</TotalTime>
  <Pages>78</Pages>
  <Words>13714</Words>
  <Characters>54585</Characters>
  <Application>Microsoft Office Word</Application>
  <DocSecurity>0</DocSecurity>
  <Lines>2099</Lines>
  <Paragraphs>1588</Paragraphs>
  <ScaleCrop>false</ScaleCrop>
  <Company/>
  <LinksUpToDate>false</LinksUpToDate>
  <CharactersWithSpaces>66711</CharactersWithSpaces>
  <SharedDoc>false</SharedDoc>
  <HLinks>
    <vt:vector size="384" baseType="variant">
      <vt:variant>
        <vt:i4>7274547</vt:i4>
      </vt:variant>
      <vt:variant>
        <vt:i4>621</vt:i4>
      </vt:variant>
      <vt:variant>
        <vt:i4>0</vt:i4>
      </vt:variant>
      <vt:variant>
        <vt:i4>5</vt:i4>
      </vt:variant>
      <vt:variant>
        <vt:lpwstr>https://learn.adafruit.com/adafruit-optical-fingerprint-sensor</vt:lpwstr>
      </vt:variant>
      <vt:variant>
        <vt:lpwstr/>
      </vt:variant>
      <vt:variant>
        <vt:i4>3997758</vt:i4>
      </vt:variant>
      <vt:variant>
        <vt:i4>618</vt:i4>
      </vt:variant>
      <vt:variant>
        <vt:i4>0</vt:i4>
      </vt:variant>
      <vt:variant>
        <vt:i4>5</vt:i4>
      </vt:variant>
      <vt:variant>
        <vt:lpwstr>https://www.espressif.com/en/support/documents/technical-documents</vt:lpwstr>
      </vt:variant>
      <vt:variant>
        <vt:lpwstr/>
      </vt:variant>
      <vt:variant>
        <vt:i4>1572950</vt:i4>
      </vt:variant>
      <vt:variant>
        <vt:i4>615</vt:i4>
      </vt:variant>
      <vt:variant>
        <vt:i4>0</vt:i4>
      </vt:variant>
      <vt:variant>
        <vt:i4>5</vt:i4>
      </vt:variant>
      <vt:variant>
        <vt:lpwstr>https://spring.io/guides/gs/uploading-files/</vt:lpwstr>
      </vt:variant>
      <vt:variant>
        <vt:lpwstr/>
      </vt:variant>
      <vt:variant>
        <vt:i4>8257652</vt:i4>
      </vt:variant>
      <vt:variant>
        <vt:i4>612</vt:i4>
      </vt:variant>
      <vt:variant>
        <vt:i4>0</vt:i4>
      </vt:variant>
      <vt:variant>
        <vt:i4>5</vt:i4>
      </vt:variant>
      <vt:variant>
        <vt:lpwstr>https://www.google.com/search?q=https://www.baeldung.com/spring-boot-jwt&amp;authuser=2</vt:lpwstr>
      </vt:variant>
      <vt:variant>
        <vt:lpwstr/>
      </vt:variant>
      <vt:variant>
        <vt:i4>3604596</vt:i4>
      </vt:variant>
      <vt:variant>
        <vt:i4>609</vt:i4>
      </vt:variant>
      <vt:variant>
        <vt:i4>0</vt:i4>
      </vt:variant>
      <vt:variant>
        <vt:i4>5</vt:i4>
      </vt:variant>
      <vt:variant>
        <vt:lpwstr>https://spring.io/guides/topicals/spring-security-architecture</vt:lpwstr>
      </vt:variant>
      <vt:variant>
        <vt:lpwstr/>
      </vt:variant>
      <vt:variant>
        <vt:i4>2228339</vt:i4>
      </vt:variant>
      <vt:variant>
        <vt:i4>606</vt:i4>
      </vt:variant>
      <vt:variant>
        <vt:i4>0</vt:i4>
      </vt:variant>
      <vt:variant>
        <vt:i4>5</vt:i4>
      </vt:variant>
      <vt:variant>
        <vt:lpwstr>https://learn.microsoft.com/en-us/sql/</vt:lpwstr>
      </vt:variant>
      <vt:variant>
        <vt:lpwstr/>
      </vt:variant>
      <vt:variant>
        <vt:i4>655452</vt:i4>
      </vt:variant>
      <vt:variant>
        <vt:i4>603</vt:i4>
      </vt:variant>
      <vt:variant>
        <vt:i4>0</vt:i4>
      </vt:variant>
      <vt:variant>
        <vt:i4>5</vt:i4>
      </vt:variant>
      <vt:variant>
        <vt:lpwstr>https://docs.spring.io/spring-boot/index.html</vt:lpwstr>
      </vt:variant>
      <vt:variant>
        <vt:lpwstr/>
      </vt:variant>
      <vt:variant>
        <vt:i4>2949233</vt:i4>
      </vt:variant>
      <vt:variant>
        <vt:i4>600</vt:i4>
      </vt:variant>
      <vt:variant>
        <vt:i4>0</vt:i4>
      </vt:variant>
      <vt:variant>
        <vt:i4>5</vt:i4>
      </vt:variant>
      <vt:variant>
        <vt:lpwstr>https://angular.io/docs</vt:lpwstr>
      </vt:variant>
      <vt:variant>
        <vt:lpwstr/>
      </vt:variant>
      <vt:variant>
        <vt:i4>3473440</vt:i4>
      </vt:variant>
      <vt:variant>
        <vt:i4>570</vt:i4>
      </vt:variant>
      <vt:variant>
        <vt:i4>0</vt:i4>
      </vt:variant>
      <vt:variant>
        <vt:i4>5</vt:i4>
      </vt:variant>
      <vt:variant>
        <vt:lpwstr>https://aistudio.google.com/?authuser=2</vt:lpwstr>
      </vt:variant>
      <vt:variant>
        <vt:lpwstr/>
      </vt:variant>
      <vt:variant>
        <vt:i4>7864356</vt:i4>
      </vt:variant>
      <vt:variant>
        <vt:i4>567</vt:i4>
      </vt:variant>
      <vt:variant>
        <vt:i4>0</vt:i4>
      </vt:variant>
      <vt:variant>
        <vt:i4>5</vt:i4>
      </vt:variant>
      <vt:variant>
        <vt:lpwstr>http://localhost:4200/</vt:lpwstr>
      </vt:variant>
      <vt:variant>
        <vt:lpwstr/>
      </vt:variant>
      <vt:variant>
        <vt:i4>8126502</vt:i4>
      </vt:variant>
      <vt:variant>
        <vt:i4>564</vt:i4>
      </vt:variant>
      <vt:variant>
        <vt:i4>0</vt:i4>
      </vt:variant>
      <vt:variant>
        <vt:i4>5</vt:i4>
      </vt:variant>
      <vt:variant>
        <vt:lpwstr>http://localhost:8080/</vt:lpwstr>
      </vt:variant>
      <vt:variant>
        <vt:lpwstr/>
      </vt:variant>
      <vt:variant>
        <vt:i4>1703991</vt:i4>
      </vt:variant>
      <vt:variant>
        <vt:i4>518</vt:i4>
      </vt:variant>
      <vt:variant>
        <vt:i4>0</vt:i4>
      </vt:variant>
      <vt:variant>
        <vt:i4>5</vt:i4>
      </vt:variant>
      <vt:variant>
        <vt:lpwstr/>
      </vt:variant>
      <vt:variant>
        <vt:lpwstr>_Toc215738338</vt:lpwstr>
      </vt:variant>
      <vt:variant>
        <vt:i4>1703991</vt:i4>
      </vt:variant>
      <vt:variant>
        <vt:i4>512</vt:i4>
      </vt:variant>
      <vt:variant>
        <vt:i4>0</vt:i4>
      </vt:variant>
      <vt:variant>
        <vt:i4>5</vt:i4>
      </vt:variant>
      <vt:variant>
        <vt:lpwstr/>
      </vt:variant>
      <vt:variant>
        <vt:lpwstr>_Toc215738337</vt:lpwstr>
      </vt:variant>
      <vt:variant>
        <vt:i4>1703991</vt:i4>
      </vt:variant>
      <vt:variant>
        <vt:i4>506</vt:i4>
      </vt:variant>
      <vt:variant>
        <vt:i4>0</vt:i4>
      </vt:variant>
      <vt:variant>
        <vt:i4>5</vt:i4>
      </vt:variant>
      <vt:variant>
        <vt:lpwstr/>
      </vt:variant>
      <vt:variant>
        <vt:lpwstr>_Toc215738336</vt:lpwstr>
      </vt:variant>
      <vt:variant>
        <vt:i4>1703991</vt:i4>
      </vt:variant>
      <vt:variant>
        <vt:i4>500</vt:i4>
      </vt:variant>
      <vt:variant>
        <vt:i4>0</vt:i4>
      </vt:variant>
      <vt:variant>
        <vt:i4>5</vt:i4>
      </vt:variant>
      <vt:variant>
        <vt:lpwstr/>
      </vt:variant>
      <vt:variant>
        <vt:lpwstr>_Toc215738335</vt:lpwstr>
      </vt:variant>
      <vt:variant>
        <vt:i4>1703991</vt:i4>
      </vt:variant>
      <vt:variant>
        <vt:i4>494</vt:i4>
      </vt:variant>
      <vt:variant>
        <vt:i4>0</vt:i4>
      </vt:variant>
      <vt:variant>
        <vt:i4>5</vt:i4>
      </vt:variant>
      <vt:variant>
        <vt:lpwstr/>
      </vt:variant>
      <vt:variant>
        <vt:lpwstr>_Toc215738334</vt:lpwstr>
      </vt:variant>
      <vt:variant>
        <vt:i4>1703991</vt:i4>
      </vt:variant>
      <vt:variant>
        <vt:i4>488</vt:i4>
      </vt:variant>
      <vt:variant>
        <vt:i4>0</vt:i4>
      </vt:variant>
      <vt:variant>
        <vt:i4>5</vt:i4>
      </vt:variant>
      <vt:variant>
        <vt:lpwstr/>
      </vt:variant>
      <vt:variant>
        <vt:lpwstr>_Toc215738333</vt:lpwstr>
      </vt:variant>
      <vt:variant>
        <vt:i4>1703991</vt:i4>
      </vt:variant>
      <vt:variant>
        <vt:i4>482</vt:i4>
      </vt:variant>
      <vt:variant>
        <vt:i4>0</vt:i4>
      </vt:variant>
      <vt:variant>
        <vt:i4>5</vt:i4>
      </vt:variant>
      <vt:variant>
        <vt:lpwstr/>
      </vt:variant>
      <vt:variant>
        <vt:lpwstr>_Toc215738332</vt:lpwstr>
      </vt:variant>
      <vt:variant>
        <vt:i4>1703991</vt:i4>
      </vt:variant>
      <vt:variant>
        <vt:i4>476</vt:i4>
      </vt:variant>
      <vt:variant>
        <vt:i4>0</vt:i4>
      </vt:variant>
      <vt:variant>
        <vt:i4>5</vt:i4>
      </vt:variant>
      <vt:variant>
        <vt:lpwstr/>
      </vt:variant>
      <vt:variant>
        <vt:lpwstr>_Toc215738331</vt:lpwstr>
      </vt:variant>
      <vt:variant>
        <vt:i4>1703991</vt:i4>
      </vt:variant>
      <vt:variant>
        <vt:i4>470</vt:i4>
      </vt:variant>
      <vt:variant>
        <vt:i4>0</vt:i4>
      </vt:variant>
      <vt:variant>
        <vt:i4>5</vt:i4>
      </vt:variant>
      <vt:variant>
        <vt:lpwstr/>
      </vt:variant>
      <vt:variant>
        <vt:lpwstr>_Toc215738330</vt:lpwstr>
      </vt:variant>
      <vt:variant>
        <vt:i4>1769527</vt:i4>
      </vt:variant>
      <vt:variant>
        <vt:i4>464</vt:i4>
      </vt:variant>
      <vt:variant>
        <vt:i4>0</vt:i4>
      </vt:variant>
      <vt:variant>
        <vt:i4>5</vt:i4>
      </vt:variant>
      <vt:variant>
        <vt:lpwstr/>
      </vt:variant>
      <vt:variant>
        <vt:lpwstr>_Toc215738329</vt:lpwstr>
      </vt:variant>
      <vt:variant>
        <vt:i4>1769527</vt:i4>
      </vt:variant>
      <vt:variant>
        <vt:i4>458</vt:i4>
      </vt:variant>
      <vt:variant>
        <vt:i4>0</vt:i4>
      </vt:variant>
      <vt:variant>
        <vt:i4>5</vt:i4>
      </vt:variant>
      <vt:variant>
        <vt:lpwstr/>
      </vt:variant>
      <vt:variant>
        <vt:lpwstr>_Toc215738328</vt:lpwstr>
      </vt:variant>
      <vt:variant>
        <vt:i4>1769527</vt:i4>
      </vt:variant>
      <vt:variant>
        <vt:i4>452</vt:i4>
      </vt:variant>
      <vt:variant>
        <vt:i4>0</vt:i4>
      </vt:variant>
      <vt:variant>
        <vt:i4>5</vt:i4>
      </vt:variant>
      <vt:variant>
        <vt:lpwstr/>
      </vt:variant>
      <vt:variant>
        <vt:lpwstr>_Toc215738327</vt:lpwstr>
      </vt:variant>
      <vt:variant>
        <vt:i4>1769527</vt:i4>
      </vt:variant>
      <vt:variant>
        <vt:i4>446</vt:i4>
      </vt:variant>
      <vt:variant>
        <vt:i4>0</vt:i4>
      </vt:variant>
      <vt:variant>
        <vt:i4>5</vt:i4>
      </vt:variant>
      <vt:variant>
        <vt:lpwstr/>
      </vt:variant>
      <vt:variant>
        <vt:lpwstr>_Toc215738326</vt:lpwstr>
      </vt:variant>
      <vt:variant>
        <vt:i4>1769527</vt:i4>
      </vt:variant>
      <vt:variant>
        <vt:i4>440</vt:i4>
      </vt:variant>
      <vt:variant>
        <vt:i4>0</vt:i4>
      </vt:variant>
      <vt:variant>
        <vt:i4>5</vt:i4>
      </vt:variant>
      <vt:variant>
        <vt:lpwstr/>
      </vt:variant>
      <vt:variant>
        <vt:lpwstr>_Toc215738325</vt:lpwstr>
      </vt:variant>
      <vt:variant>
        <vt:i4>1769527</vt:i4>
      </vt:variant>
      <vt:variant>
        <vt:i4>434</vt:i4>
      </vt:variant>
      <vt:variant>
        <vt:i4>0</vt:i4>
      </vt:variant>
      <vt:variant>
        <vt:i4>5</vt:i4>
      </vt:variant>
      <vt:variant>
        <vt:lpwstr/>
      </vt:variant>
      <vt:variant>
        <vt:lpwstr>_Toc215738324</vt:lpwstr>
      </vt:variant>
      <vt:variant>
        <vt:i4>1769527</vt:i4>
      </vt:variant>
      <vt:variant>
        <vt:i4>428</vt:i4>
      </vt:variant>
      <vt:variant>
        <vt:i4>0</vt:i4>
      </vt:variant>
      <vt:variant>
        <vt:i4>5</vt:i4>
      </vt:variant>
      <vt:variant>
        <vt:lpwstr/>
      </vt:variant>
      <vt:variant>
        <vt:lpwstr>_Toc215738323</vt:lpwstr>
      </vt:variant>
      <vt:variant>
        <vt:i4>1769527</vt:i4>
      </vt:variant>
      <vt:variant>
        <vt:i4>422</vt:i4>
      </vt:variant>
      <vt:variant>
        <vt:i4>0</vt:i4>
      </vt:variant>
      <vt:variant>
        <vt:i4>5</vt:i4>
      </vt:variant>
      <vt:variant>
        <vt:lpwstr/>
      </vt:variant>
      <vt:variant>
        <vt:lpwstr>_Toc215738322</vt:lpwstr>
      </vt:variant>
      <vt:variant>
        <vt:i4>1769527</vt:i4>
      </vt:variant>
      <vt:variant>
        <vt:i4>416</vt:i4>
      </vt:variant>
      <vt:variant>
        <vt:i4>0</vt:i4>
      </vt:variant>
      <vt:variant>
        <vt:i4>5</vt:i4>
      </vt:variant>
      <vt:variant>
        <vt:lpwstr/>
      </vt:variant>
      <vt:variant>
        <vt:lpwstr>_Toc215738321</vt:lpwstr>
      </vt:variant>
      <vt:variant>
        <vt:i4>1769527</vt:i4>
      </vt:variant>
      <vt:variant>
        <vt:i4>410</vt:i4>
      </vt:variant>
      <vt:variant>
        <vt:i4>0</vt:i4>
      </vt:variant>
      <vt:variant>
        <vt:i4>5</vt:i4>
      </vt:variant>
      <vt:variant>
        <vt:lpwstr/>
      </vt:variant>
      <vt:variant>
        <vt:lpwstr>_Toc215738320</vt:lpwstr>
      </vt:variant>
      <vt:variant>
        <vt:i4>1572919</vt:i4>
      </vt:variant>
      <vt:variant>
        <vt:i4>404</vt:i4>
      </vt:variant>
      <vt:variant>
        <vt:i4>0</vt:i4>
      </vt:variant>
      <vt:variant>
        <vt:i4>5</vt:i4>
      </vt:variant>
      <vt:variant>
        <vt:lpwstr/>
      </vt:variant>
      <vt:variant>
        <vt:lpwstr>_Toc215738319</vt:lpwstr>
      </vt:variant>
      <vt:variant>
        <vt:i4>1572919</vt:i4>
      </vt:variant>
      <vt:variant>
        <vt:i4>398</vt:i4>
      </vt:variant>
      <vt:variant>
        <vt:i4>0</vt:i4>
      </vt:variant>
      <vt:variant>
        <vt:i4>5</vt:i4>
      </vt:variant>
      <vt:variant>
        <vt:lpwstr/>
      </vt:variant>
      <vt:variant>
        <vt:lpwstr>_Toc215738318</vt:lpwstr>
      </vt:variant>
      <vt:variant>
        <vt:i4>1572919</vt:i4>
      </vt:variant>
      <vt:variant>
        <vt:i4>392</vt:i4>
      </vt:variant>
      <vt:variant>
        <vt:i4>0</vt:i4>
      </vt:variant>
      <vt:variant>
        <vt:i4>5</vt:i4>
      </vt:variant>
      <vt:variant>
        <vt:lpwstr/>
      </vt:variant>
      <vt:variant>
        <vt:lpwstr>_Toc215738317</vt:lpwstr>
      </vt:variant>
      <vt:variant>
        <vt:i4>1572919</vt:i4>
      </vt:variant>
      <vt:variant>
        <vt:i4>386</vt:i4>
      </vt:variant>
      <vt:variant>
        <vt:i4>0</vt:i4>
      </vt:variant>
      <vt:variant>
        <vt:i4>5</vt:i4>
      </vt:variant>
      <vt:variant>
        <vt:lpwstr/>
      </vt:variant>
      <vt:variant>
        <vt:lpwstr>_Toc215738316</vt:lpwstr>
      </vt:variant>
      <vt:variant>
        <vt:i4>1572919</vt:i4>
      </vt:variant>
      <vt:variant>
        <vt:i4>380</vt:i4>
      </vt:variant>
      <vt:variant>
        <vt:i4>0</vt:i4>
      </vt:variant>
      <vt:variant>
        <vt:i4>5</vt:i4>
      </vt:variant>
      <vt:variant>
        <vt:lpwstr/>
      </vt:variant>
      <vt:variant>
        <vt:lpwstr>_Toc215738315</vt:lpwstr>
      </vt:variant>
      <vt:variant>
        <vt:i4>1572919</vt:i4>
      </vt:variant>
      <vt:variant>
        <vt:i4>374</vt:i4>
      </vt:variant>
      <vt:variant>
        <vt:i4>0</vt:i4>
      </vt:variant>
      <vt:variant>
        <vt:i4>5</vt:i4>
      </vt:variant>
      <vt:variant>
        <vt:lpwstr/>
      </vt:variant>
      <vt:variant>
        <vt:lpwstr>_Toc215738314</vt:lpwstr>
      </vt:variant>
      <vt:variant>
        <vt:i4>1572919</vt:i4>
      </vt:variant>
      <vt:variant>
        <vt:i4>368</vt:i4>
      </vt:variant>
      <vt:variant>
        <vt:i4>0</vt:i4>
      </vt:variant>
      <vt:variant>
        <vt:i4>5</vt:i4>
      </vt:variant>
      <vt:variant>
        <vt:lpwstr/>
      </vt:variant>
      <vt:variant>
        <vt:lpwstr>_Toc215738313</vt:lpwstr>
      </vt:variant>
      <vt:variant>
        <vt:i4>1572919</vt:i4>
      </vt:variant>
      <vt:variant>
        <vt:i4>362</vt:i4>
      </vt:variant>
      <vt:variant>
        <vt:i4>0</vt:i4>
      </vt:variant>
      <vt:variant>
        <vt:i4>5</vt:i4>
      </vt:variant>
      <vt:variant>
        <vt:lpwstr/>
      </vt:variant>
      <vt:variant>
        <vt:lpwstr>_Toc215738312</vt:lpwstr>
      </vt:variant>
      <vt:variant>
        <vt:i4>1572919</vt:i4>
      </vt:variant>
      <vt:variant>
        <vt:i4>356</vt:i4>
      </vt:variant>
      <vt:variant>
        <vt:i4>0</vt:i4>
      </vt:variant>
      <vt:variant>
        <vt:i4>5</vt:i4>
      </vt:variant>
      <vt:variant>
        <vt:lpwstr/>
      </vt:variant>
      <vt:variant>
        <vt:lpwstr>_Toc215738311</vt:lpwstr>
      </vt:variant>
      <vt:variant>
        <vt:i4>1572919</vt:i4>
      </vt:variant>
      <vt:variant>
        <vt:i4>350</vt:i4>
      </vt:variant>
      <vt:variant>
        <vt:i4>0</vt:i4>
      </vt:variant>
      <vt:variant>
        <vt:i4>5</vt:i4>
      </vt:variant>
      <vt:variant>
        <vt:lpwstr/>
      </vt:variant>
      <vt:variant>
        <vt:lpwstr>_Toc215738310</vt:lpwstr>
      </vt:variant>
      <vt:variant>
        <vt:i4>1638455</vt:i4>
      </vt:variant>
      <vt:variant>
        <vt:i4>344</vt:i4>
      </vt:variant>
      <vt:variant>
        <vt:i4>0</vt:i4>
      </vt:variant>
      <vt:variant>
        <vt:i4>5</vt:i4>
      </vt:variant>
      <vt:variant>
        <vt:lpwstr/>
      </vt:variant>
      <vt:variant>
        <vt:lpwstr>_Toc215738309</vt:lpwstr>
      </vt:variant>
      <vt:variant>
        <vt:i4>1638455</vt:i4>
      </vt:variant>
      <vt:variant>
        <vt:i4>338</vt:i4>
      </vt:variant>
      <vt:variant>
        <vt:i4>0</vt:i4>
      </vt:variant>
      <vt:variant>
        <vt:i4>5</vt:i4>
      </vt:variant>
      <vt:variant>
        <vt:lpwstr/>
      </vt:variant>
      <vt:variant>
        <vt:lpwstr>_Toc215738308</vt:lpwstr>
      </vt:variant>
      <vt:variant>
        <vt:i4>1638455</vt:i4>
      </vt:variant>
      <vt:variant>
        <vt:i4>332</vt:i4>
      </vt:variant>
      <vt:variant>
        <vt:i4>0</vt:i4>
      </vt:variant>
      <vt:variant>
        <vt:i4>5</vt:i4>
      </vt:variant>
      <vt:variant>
        <vt:lpwstr/>
      </vt:variant>
      <vt:variant>
        <vt:lpwstr>_Toc215738307</vt:lpwstr>
      </vt:variant>
      <vt:variant>
        <vt:i4>1638455</vt:i4>
      </vt:variant>
      <vt:variant>
        <vt:i4>326</vt:i4>
      </vt:variant>
      <vt:variant>
        <vt:i4>0</vt:i4>
      </vt:variant>
      <vt:variant>
        <vt:i4>5</vt:i4>
      </vt:variant>
      <vt:variant>
        <vt:lpwstr/>
      </vt:variant>
      <vt:variant>
        <vt:lpwstr>_Toc215738306</vt:lpwstr>
      </vt:variant>
      <vt:variant>
        <vt:i4>1638455</vt:i4>
      </vt:variant>
      <vt:variant>
        <vt:i4>320</vt:i4>
      </vt:variant>
      <vt:variant>
        <vt:i4>0</vt:i4>
      </vt:variant>
      <vt:variant>
        <vt:i4>5</vt:i4>
      </vt:variant>
      <vt:variant>
        <vt:lpwstr/>
      </vt:variant>
      <vt:variant>
        <vt:lpwstr>_Toc215738305</vt:lpwstr>
      </vt:variant>
      <vt:variant>
        <vt:i4>1638455</vt:i4>
      </vt:variant>
      <vt:variant>
        <vt:i4>314</vt:i4>
      </vt:variant>
      <vt:variant>
        <vt:i4>0</vt:i4>
      </vt:variant>
      <vt:variant>
        <vt:i4>5</vt:i4>
      </vt:variant>
      <vt:variant>
        <vt:lpwstr/>
      </vt:variant>
      <vt:variant>
        <vt:lpwstr>_Toc215738304</vt:lpwstr>
      </vt:variant>
      <vt:variant>
        <vt:i4>1638455</vt:i4>
      </vt:variant>
      <vt:variant>
        <vt:i4>308</vt:i4>
      </vt:variant>
      <vt:variant>
        <vt:i4>0</vt:i4>
      </vt:variant>
      <vt:variant>
        <vt:i4>5</vt:i4>
      </vt:variant>
      <vt:variant>
        <vt:lpwstr/>
      </vt:variant>
      <vt:variant>
        <vt:lpwstr>_Toc215738303</vt:lpwstr>
      </vt:variant>
      <vt:variant>
        <vt:i4>1638455</vt:i4>
      </vt:variant>
      <vt:variant>
        <vt:i4>302</vt:i4>
      </vt:variant>
      <vt:variant>
        <vt:i4>0</vt:i4>
      </vt:variant>
      <vt:variant>
        <vt:i4>5</vt:i4>
      </vt:variant>
      <vt:variant>
        <vt:lpwstr/>
      </vt:variant>
      <vt:variant>
        <vt:lpwstr>_Toc215738302</vt:lpwstr>
      </vt:variant>
      <vt:variant>
        <vt:i4>1638455</vt:i4>
      </vt:variant>
      <vt:variant>
        <vt:i4>296</vt:i4>
      </vt:variant>
      <vt:variant>
        <vt:i4>0</vt:i4>
      </vt:variant>
      <vt:variant>
        <vt:i4>5</vt:i4>
      </vt:variant>
      <vt:variant>
        <vt:lpwstr/>
      </vt:variant>
      <vt:variant>
        <vt:lpwstr>_Toc215738301</vt:lpwstr>
      </vt:variant>
      <vt:variant>
        <vt:i4>1638455</vt:i4>
      </vt:variant>
      <vt:variant>
        <vt:i4>290</vt:i4>
      </vt:variant>
      <vt:variant>
        <vt:i4>0</vt:i4>
      </vt:variant>
      <vt:variant>
        <vt:i4>5</vt:i4>
      </vt:variant>
      <vt:variant>
        <vt:lpwstr/>
      </vt:variant>
      <vt:variant>
        <vt:lpwstr>_Toc215738300</vt:lpwstr>
      </vt:variant>
      <vt:variant>
        <vt:i4>1048630</vt:i4>
      </vt:variant>
      <vt:variant>
        <vt:i4>284</vt:i4>
      </vt:variant>
      <vt:variant>
        <vt:i4>0</vt:i4>
      </vt:variant>
      <vt:variant>
        <vt:i4>5</vt:i4>
      </vt:variant>
      <vt:variant>
        <vt:lpwstr/>
      </vt:variant>
      <vt:variant>
        <vt:lpwstr>_Toc215738299</vt:lpwstr>
      </vt:variant>
      <vt:variant>
        <vt:i4>1048630</vt:i4>
      </vt:variant>
      <vt:variant>
        <vt:i4>278</vt:i4>
      </vt:variant>
      <vt:variant>
        <vt:i4>0</vt:i4>
      </vt:variant>
      <vt:variant>
        <vt:i4>5</vt:i4>
      </vt:variant>
      <vt:variant>
        <vt:lpwstr/>
      </vt:variant>
      <vt:variant>
        <vt:lpwstr>_Toc215738298</vt:lpwstr>
      </vt:variant>
      <vt:variant>
        <vt:i4>1048630</vt:i4>
      </vt:variant>
      <vt:variant>
        <vt:i4>272</vt:i4>
      </vt:variant>
      <vt:variant>
        <vt:i4>0</vt:i4>
      </vt:variant>
      <vt:variant>
        <vt:i4>5</vt:i4>
      </vt:variant>
      <vt:variant>
        <vt:lpwstr/>
      </vt:variant>
      <vt:variant>
        <vt:lpwstr>_Toc215738297</vt:lpwstr>
      </vt:variant>
      <vt:variant>
        <vt:i4>1048630</vt:i4>
      </vt:variant>
      <vt:variant>
        <vt:i4>266</vt:i4>
      </vt:variant>
      <vt:variant>
        <vt:i4>0</vt:i4>
      </vt:variant>
      <vt:variant>
        <vt:i4>5</vt:i4>
      </vt:variant>
      <vt:variant>
        <vt:lpwstr/>
      </vt:variant>
      <vt:variant>
        <vt:lpwstr>_Toc215738296</vt:lpwstr>
      </vt:variant>
      <vt:variant>
        <vt:i4>1048630</vt:i4>
      </vt:variant>
      <vt:variant>
        <vt:i4>260</vt:i4>
      </vt:variant>
      <vt:variant>
        <vt:i4>0</vt:i4>
      </vt:variant>
      <vt:variant>
        <vt:i4>5</vt:i4>
      </vt:variant>
      <vt:variant>
        <vt:lpwstr/>
      </vt:variant>
      <vt:variant>
        <vt:lpwstr>_Toc215738295</vt:lpwstr>
      </vt:variant>
      <vt:variant>
        <vt:i4>1048630</vt:i4>
      </vt:variant>
      <vt:variant>
        <vt:i4>254</vt:i4>
      </vt:variant>
      <vt:variant>
        <vt:i4>0</vt:i4>
      </vt:variant>
      <vt:variant>
        <vt:i4>5</vt:i4>
      </vt:variant>
      <vt:variant>
        <vt:lpwstr/>
      </vt:variant>
      <vt:variant>
        <vt:lpwstr>_Toc215738294</vt:lpwstr>
      </vt:variant>
      <vt:variant>
        <vt:i4>1048630</vt:i4>
      </vt:variant>
      <vt:variant>
        <vt:i4>248</vt:i4>
      </vt:variant>
      <vt:variant>
        <vt:i4>0</vt:i4>
      </vt:variant>
      <vt:variant>
        <vt:i4>5</vt:i4>
      </vt:variant>
      <vt:variant>
        <vt:lpwstr/>
      </vt:variant>
      <vt:variant>
        <vt:lpwstr>_Toc215738293</vt:lpwstr>
      </vt:variant>
      <vt:variant>
        <vt:i4>1048630</vt:i4>
      </vt:variant>
      <vt:variant>
        <vt:i4>242</vt:i4>
      </vt:variant>
      <vt:variant>
        <vt:i4>0</vt:i4>
      </vt:variant>
      <vt:variant>
        <vt:i4>5</vt:i4>
      </vt:variant>
      <vt:variant>
        <vt:lpwstr/>
      </vt:variant>
      <vt:variant>
        <vt:lpwstr>_Toc215738292</vt:lpwstr>
      </vt:variant>
      <vt:variant>
        <vt:i4>1048630</vt:i4>
      </vt:variant>
      <vt:variant>
        <vt:i4>236</vt:i4>
      </vt:variant>
      <vt:variant>
        <vt:i4>0</vt:i4>
      </vt:variant>
      <vt:variant>
        <vt:i4>5</vt:i4>
      </vt:variant>
      <vt:variant>
        <vt:lpwstr/>
      </vt:variant>
      <vt:variant>
        <vt:lpwstr>_Toc215738291</vt:lpwstr>
      </vt:variant>
      <vt:variant>
        <vt:i4>1048630</vt:i4>
      </vt:variant>
      <vt:variant>
        <vt:i4>230</vt:i4>
      </vt:variant>
      <vt:variant>
        <vt:i4>0</vt:i4>
      </vt:variant>
      <vt:variant>
        <vt:i4>5</vt:i4>
      </vt:variant>
      <vt:variant>
        <vt:lpwstr/>
      </vt:variant>
      <vt:variant>
        <vt:lpwstr>_Toc215738290</vt:lpwstr>
      </vt:variant>
      <vt:variant>
        <vt:i4>1114166</vt:i4>
      </vt:variant>
      <vt:variant>
        <vt:i4>224</vt:i4>
      </vt:variant>
      <vt:variant>
        <vt:i4>0</vt:i4>
      </vt:variant>
      <vt:variant>
        <vt:i4>5</vt:i4>
      </vt:variant>
      <vt:variant>
        <vt:lpwstr/>
      </vt:variant>
      <vt:variant>
        <vt:lpwstr>_Toc215738289</vt:lpwstr>
      </vt:variant>
      <vt:variant>
        <vt:i4>1114166</vt:i4>
      </vt:variant>
      <vt:variant>
        <vt:i4>218</vt:i4>
      </vt:variant>
      <vt:variant>
        <vt:i4>0</vt:i4>
      </vt:variant>
      <vt:variant>
        <vt:i4>5</vt:i4>
      </vt:variant>
      <vt:variant>
        <vt:lpwstr/>
      </vt:variant>
      <vt:variant>
        <vt:lpwstr>_Toc215738288</vt:lpwstr>
      </vt:variant>
      <vt:variant>
        <vt:i4>1114166</vt:i4>
      </vt:variant>
      <vt:variant>
        <vt:i4>212</vt:i4>
      </vt:variant>
      <vt:variant>
        <vt:i4>0</vt:i4>
      </vt:variant>
      <vt:variant>
        <vt:i4>5</vt:i4>
      </vt:variant>
      <vt:variant>
        <vt:lpwstr/>
      </vt:variant>
      <vt:variant>
        <vt:lpwstr>_Toc215738287</vt:lpwstr>
      </vt:variant>
      <vt:variant>
        <vt:i4>1114166</vt:i4>
      </vt:variant>
      <vt:variant>
        <vt:i4>206</vt:i4>
      </vt:variant>
      <vt:variant>
        <vt:i4>0</vt:i4>
      </vt:variant>
      <vt:variant>
        <vt:i4>5</vt:i4>
      </vt:variant>
      <vt:variant>
        <vt:lpwstr/>
      </vt:variant>
      <vt:variant>
        <vt:lpwstr>_Toc215738286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Tùng An - 67IT5</dc:creator>
  <cp:keywords/>
  <dc:description/>
  <cp:lastModifiedBy>Nguyễn Thị Bảo Ngọc - 67IT5</cp:lastModifiedBy>
  <cp:revision>7</cp:revision>
  <dcterms:created xsi:type="dcterms:W3CDTF">2025-12-06T14:54:00Z</dcterms:created>
  <dcterms:modified xsi:type="dcterms:W3CDTF">2025-12-07T09:59:00Z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0x010100D9BBD468166BE1438C50C539968E7577</vt:lpwstr>
  </property>
</Properties>
</file>