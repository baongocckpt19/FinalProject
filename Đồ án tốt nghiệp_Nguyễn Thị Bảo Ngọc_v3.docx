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7A8D2" w14:textId="0EFF8866"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noProof/>
          <w:kern w:val="0"/>
          <w:sz w:val="26"/>
          <w:szCs w:val="26"/>
          <w:lang w:val="en-US"/>
        </w:rPr>
      </w:pPr>
    </w:p>
    <w:p w14:paraId="690436D6"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4540B9">
        <w:rPr>
          <w:rFonts w:ascii="Times New Roman" w:eastAsia="Aptos" w:hAnsi="Times New Roman" w:cs="Times New Roman"/>
          <w:b/>
          <w:noProof/>
          <w:kern w:val="0"/>
          <w:sz w:val="26"/>
          <w:szCs w:val="26"/>
          <w:lang w:val="vi-VN"/>
        </w:rPr>
        <w:t>TRƯỜNG ĐẠI HỌC XÂY DỰ</w:t>
      </w:r>
      <w:r w:rsidRPr="004540B9">
        <w:rPr>
          <w:rFonts w:ascii="Times New Roman" w:eastAsia="Aptos" w:hAnsi="Times New Roman" w:cs="Times New Roman"/>
          <w:b/>
          <w:noProof/>
          <w:kern w:val="0"/>
          <w:sz w:val="26"/>
          <w:szCs w:val="26"/>
          <w:lang w:val="en-US"/>
        </w:rPr>
        <w:t>NG HÀ NỘI</w:t>
      </w:r>
    </w:p>
    <w:p w14:paraId="61B89292" w14:textId="008CC884" w:rsidR="000C5451" w:rsidRPr="004540B9" w:rsidRDefault="000C5451" w:rsidP="000C5451">
      <w:pPr>
        <w:tabs>
          <w:tab w:val="center" w:pos="4379"/>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4540B9">
        <w:rPr>
          <w:rFonts w:ascii="Times New Roman" w:eastAsia="Aptos" w:hAnsi="Times New Roman" w:cs="Times New Roman"/>
          <w:b/>
          <w:noProof/>
          <w:kern w:val="0"/>
          <w:sz w:val="26"/>
          <w:szCs w:val="26"/>
          <w:lang w:val="vi-VN"/>
        </w:rPr>
        <w:t>KHOA CÔNG NGHỆ THÔNG TIN</w:t>
      </w:r>
    </w:p>
    <w:p w14:paraId="00DBDB49" w14:textId="33F52B26" w:rsidR="000C5451" w:rsidRPr="004540B9" w:rsidRDefault="007A5F74" w:rsidP="007A5F74">
      <w:pPr>
        <w:tabs>
          <w:tab w:val="center" w:pos="4383"/>
          <w:tab w:val="right" w:pos="8766"/>
        </w:tabs>
        <w:spacing w:after="120" w:line="288" w:lineRule="auto"/>
        <w:ind w:left="0" w:firstLine="0"/>
        <w:jc w:val="center"/>
        <w:rPr>
          <w:rFonts w:ascii="Times New Roman" w:eastAsia="Aptos" w:hAnsi="Times New Roman" w:cs="Times New Roman"/>
          <w:noProof/>
          <w:kern w:val="0"/>
          <w:sz w:val="26"/>
          <w:szCs w:val="26"/>
          <w:lang w:val="vi-VN"/>
        </w:rPr>
      </w:pPr>
      <w:r w:rsidRPr="004540B9">
        <w:rPr>
          <w:rFonts w:ascii="Times New Roman" w:eastAsia="Aptos" w:hAnsi="Times New Roman" w:cs="Times New Roman"/>
          <w:noProof/>
          <w:kern w:val="0"/>
          <w:sz w:val="26"/>
          <w:szCs w:val="26"/>
          <w:lang w:val="vi-VN"/>
        </w:rPr>
        <w:drawing>
          <wp:anchor distT="0" distB="0" distL="114300" distR="114300" simplePos="0" relativeHeight="252036608" behindDoc="0" locked="0" layoutInCell="1" allowOverlap="1" wp14:anchorId="5D8CAFFB" wp14:editId="5CE11FE8">
            <wp:simplePos x="0" y="0"/>
            <wp:positionH relativeFrom="column">
              <wp:posOffset>1537046</wp:posOffset>
            </wp:positionH>
            <wp:positionV relativeFrom="paragraph">
              <wp:posOffset>396756</wp:posOffset>
            </wp:positionV>
            <wp:extent cx="2520950" cy="2495550"/>
            <wp:effectExtent l="0" t="0" r="0" b="0"/>
            <wp:wrapTopAndBottom/>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950" cy="2495550"/>
                    </a:xfrm>
                    <a:prstGeom prst="rect">
                      <a:avLst/>
                    </a:prstGeom>
                    <a:noFill/>
                    <a:ln>
                      <a:noFill/>
                    </a:ln>
                  </pic:spPr>
                </pic:pic>
              </a:graphicData>
            </a:graphic>
          </wp:anchor>
        </w:drawing>
      </w:r>
      <w:r w:rsidR="000C5451" w:rsidRPr="004540B9">
        <w:rPr>
          <w:rFonts w:ascii="Times New Roman" w:eastAsia="Aptos" w:hAnsi="Times New Roman" w:cs="Times New Roman"/>
          <w:noProof/>
          <w:kern w:val="0"/>
          <w:sz w:val="26"/>
          <w:szCs w:val="26"/>
          <w:lang w:val="vi-VN"/>
        </w:rPr>
        <w:t>-------------o0o-------------</w:t>
      </w:r>
    </w:p>
    <w:p w14:paraId="618047E1" w14:textId="77777777" w:rsidR="007A5F74" w:rsidRDefault="007A5F74"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p>
    <w:p w14:paraId="39A42512" w14:textId="74CFC332" w:rsidR="007A5F74"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noProof/>
          <w:kern w:val="0"/>
          <w:sz w:val="26"/>
          <w:szCs w:val="26"/>
          <w:lang w:val="en-US"/>
        </w:rPr>
      </w:pPr>
      <w:r w:rsidRPr="004540B9">
        <w:rPr>
          <w:rFonts w:ascii="Times New Roman" w:eastAsia="Aptos" w:hAnsi="Times New Roman" w:cs="Times New Roman"/>
          <w:noProof/>
          <w:kern w:val="0"/>
          <w:sz w:val="26"/>
          <w:szCs w:val="26"/>
          <w:lang w:val="vi-VN"/>
        </w:rPr>
        <w:t xml:space="preserve">        </w:t>
      </w:r>
    </w:p>
    <w:p w14:paraId="37DC9420" w14:textId="5837EEC4" w:rsidR="000C5451" w:rsidRPr="007A5F74" w:rsidRDefault="007A5F74" w:rsidP="007A5F74">
      <w:pPr>
        <w:tabs>
          <w:tab w:val="center" w:pos="4383"/>
          <w:tab w:val="right" w:pos="8766"/>
        </w:tabs>
        <w:spacing w:after="120" w:line="288" w:lineRule="auto"/>
        <w:ind w:left="0" w:firstLine="0"/>
        <w:jc w:val="both"/>
        <w:rPr>
          <w:rFonts w:ascii="Times New Roman" w:eastAsia="Aptos" w:hAnsi="Times New Roman" w:cs="Times New Roman"/>
          <w:b/>
          <w:noProof/>
          <w:kern w:val="0"/>
          <w:sz w:val="26"/>
          <w:szCs w:val="26"/>
          <w:lang w:val="en-US"/>
        </w:rPr>
      </w:pPr>
      <w:r>
        <w:rPr>
          <w:rFonts w:ascii="Times New Roman" w:eastAsia="Aptos" w:hAnsi="Times New Roman" w:cs="Times New Roman"/>
          <w:b/>
          <w:bCs/>
          <w:noProof/>
          <w:kern w:val="0"/>
          <w:sz w:val="26"/>
          <w:szCs w:val="26"/>
          <w:lang w:val="en-US"/>
        </w:rPr>
        <w:tab/>
        <w:t xml:space="preserve"> </w:t>
      </w:r>
      <w:r w:rsidR="000C5451" w:rsidRPr="004540B9">
        <w:rPr>
          <w:rFonts w:ascii="Times New Roman" w:eastAsia="Aptos" w:hAnsi="Times New Roman" w:cs="Times New Roman"/>
          <w:b/>
          <w:bCs/>
          <w:noProof/>
          <w:kern w:val="0"/>
          <w:sz w:val="26"/>
          <w:szCs w:val="26"/>
          <w:lang w:val="vi-VN"/>
        </w:rPr>
        <w:t>ĐỒ ÁN TỐT NGHIỆP ĐẠI HỌC</w:t>
      </w:r>
    </w:p>
    <w:p w14:paraId="242B58E8" w14:textId="378054CB" w:rsidR="000C5451" w:rsidRPr="007A5F74" w:rsidRDefault="007A5F74" w:rsidP="007A5F74">
      <w:pPr>
        <w:tabs>
          <w:tab w:val="center" w:pos="4383"/>
          <w:tab w:val="right" w:pos="8766"/>
        </w:tabs>
        <w:spacing w:after="120" w:line="288" w:lineRule="auto"/>
        <w:ind w:left="0" w:firstLine="0"/>
        <w:jc w:val="both"/>
        <w:rPr>
          <w:rFonts w:ascii="Times New Roman" w:eastAsia="Aptos" w:hAnsi="Times New Roman" w:cs="Times New Roman"/>
          <w:noProof/>
          <w:kern w:val="0"/>
          <w:sz w:val="26"/>
          <w:szCs w:val="26"/>
          <w:lang w:val="en-US"/>
        </w:rPr>
      </w:pPr>
      <w:r>
        <w:rPr>
          <w:rFonts w:ascii="Times New Roman" w:eastAsia="Aptos" w:hAnsi="Times New Roman" w:cs="Times New Roman"/>
          <w:noProof/>
          <w:kern w:val="0"/>
          <w:sz w:val="26"/>
          <w:szCs w:val="26"/>
          <w:lang w:val="en-US"/>
        </w:rPr>
        <w:tab/>
      </w:r>
      <w:r w:rsidR="000C5451" w:rsidRPr="004540B9">
        <w:rPr>
          <w:rFonts w:ascii="Times New Roman" w:eastAsia="Aptos" w:hAnsi="Times New Roman" w:cs="Times New Roman"/>
          <w:noProof/>
          <w:kern w:val="0"/>
          <w:sz w:val="26"/>
          <w:szCs w:val="26"/>
          <w:lang w:val="vi-VN"/>
        </w:rPr>
        <w:t>NGÀNH: CÔNG NGHỆ THÔNG TIN</w:t>
      </w:r>
    </w:p>
    <w:p w14:paraId="2DFE887C"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p>
    <w:p w14:paraId="6FA33C9D" w14:textId="77777777" w:rsidR="0057424A" w:rsidRDefault="000C5451" w:rsidP="007A5F74">
      <w:pPr>
        <w:tabs>
          <w:tab w:val="center" w:pos="4383"/>
          <w:tab w:val="right" w:pos="8766"/>
        </w:tabs>
        <w:spacing w:after="120" w:line="288" w:lineRule="auto"/>
        <w:ind w:left="0" w:firstLine="0"/>
        <w:jc w:val="center"/>
        <w:rPr>
          <w:rFonts w:ascii="Times New Roman" w:eastAsia="Aptos" w:hAnsi="Times New Roman" w:cs="Times New Roman"/>
          <w:b/>
          <w:bCs/>
          <w:noProof/>
          <w:kern w:val="0"/>
          <w:sz w:val="26"/>
          <w:szCs w:val="26"/>
          <w:lang w:val="en-US"/>
        </w:rPr>
      </w:pPr>
      <w:r w:rsidRPr="004540B9">
        <w:rPr>
          <w:rFonts w:ascii="Times New Roman" w:eastAsia="Aptos" w:hAnsi="Times New Roman" w:cs="Times New Roman"/>
          <w:b/>
          <w:bCs/>
          <w:noProof/>
          <w:kern w:val="0"/>
          <w:sz w:val="26"/>
          <w:szCs w:val="26"/>
          <w:lang w:val="vi-VN"/>
        </w:rPr>
        <w:t xml:space="preserve">ỨNG DỤNG IOT VÀ AI TRONG XÂY DỰNG HỆ THỐNG </w:t>
      </w:r>
    </w:p>
    <w:p w14:paraId="3C2C5989" w14:textId="77777777" w:rsidR="003C3C71" w:rsidRDefault="007A5F74" w:rsidP="007A5F74">
      <w:pPr>
        <w:tabs>
          <w:tab w:val="center" w:pos="4383"/>
          <w:tab w:val="right" w:pos="8766"/>
        </w:tabs>
        <w:spacing w:after="120" w:line="288" w:lineRule="auto"/>
        <w:ind w:left="0" w:firstLine="0"/>
        <w:jc w:val="center"/>
        <w:rPr>
          <w:rFonts w:ascii="Times New Roman" w:eastAsia="Aptos" w:hAnsi="Times New Roman" w:cs="Times New Roman"/>
          <w:b/>
          <w:bCs/>
          <w:noProof/>
          <w:kern w:val="0"/>
          <w:sz w:val="26"/>
          <w:szCs w:val="26"/>
          <w:lang w:val="en-US"/>
        </w:rPr>
      </w:pPr>
      <w:r>
        <w:rPr>
          <w:rFonts w:ascii="Times New Roman" w:eastAsia="Aptos" w:hAnsi="Times New Roman" w:cs="Times New Roman"/>
          <w:b/>
          <w:bCs/>
          <w:noProof/>
          <w:kern w:val="0"/>
          <w:sz w:val="26"/>
          <w:szCs w:val="26"/>
          <w:lang w:val="en-US"/>
        </w:rPr>
        <w:t xml:space="preserve"> </w:t>
      </w:r>
      <w:r w:rsidR="000C5451" w:rsidRPr="004540B9">
        <w:rPr>
          <w:rFonts w:ascii="Times New Roman" w:eastAsia="Aptos" w:hAnsi="Times New Roman" w:cs="Times New Roman"/>
          <w:b/>
          <w:bCs/>
          <w:noProof/>
          <w:kern w:val="0"/>
          <w:sz w:val="26"/>
          <w:szCs w:val="26"/>
          <w:lang w:val="vi-VN"/>
        </w:rPr>
        <w:t xml:space="preserve">QUẢN LÝ SINH VIÊN VÀ  ĐIỂM DANH BẰNG VÂN TAY </w:t>
      </w:r>
    </w:p>
    <w:p w14:paraId="78BA5D4D" w14:textId="6C3EB180" w:rsidR="000C5451" w:rsidRPr="004540B9" w:rsidRDefault="000C5451" w:rsidP="007A5F74">
      <w:pPr>
        <w:tabs>
          <w:tab w:val="center" w:pos="4383"/>
          <w:tab w:val="right" w:pos="8766"/>
        </w:tabs>
        <w:spacing w:after="120" w:line="288" w:lineRule="auto"/>
        <w:ind w:left="0" w:firstLine="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TRÊN NỀN TẢNG WEB</w:t>
      </w:r>
    </w:p>
    <w:p w14:paraId="209A39DA"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p>
    <w:p w14:paraId="57AA22CE"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NGUYỄN THỊ BẢO NGỌC</w:t>
      </w:r>
    </w:p>
    <w:p w14:paraId="35062509"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7C788D6"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CD946EB"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68282A8"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17DB4658"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5226533E"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noProof/>
          <w:kern w:val="0"/>
          <w:sz w:val="26"/>
          <w:szCs w:val="26"/>
          <w:lang w:val="vi-VN"/>
        </w:rPr>
      </w:pPr>
    </w:p>
    <w:p w14:paraId="235450FC" w14:textId="387F8434"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noProof/>
          <w:kern w:val="0"/>
          <w:sz w:val="26"/>
          <w:szCs w:val="26"/>
          <w:lang w:val="vi-VN"/>
        </w:rPr>
        <w:t>HÀ NỘI - 2025</w:t>
      </w:r>
      <w:r w:rsidRPr="004540B9">
        <w:rPr>
          <w:rFonts w:ascii="Times New Roman" w:eastAsia="Aptos" w:hAnsi="Times New Roman" w:cs="Times New Roman"/>
          <w:noProof/>
          <w:kern w:val="0"/>
          <w:sz w:val="26"/>
          <w:szCs w:val="26"/>
          <w:lang w:val="vi-VN"/>
        </w:rPr>
        <w:drawing>
          <wp:anchor distT="0" distB="0" distL="114300" distR="114300" simplePos="0" relativeHeight="251658299" behindDoc="1" locked="0" layoutInCell="1" allowOverlap="1" wp14:anchorId="5B0321DE" wp14:editId="02D45A8A">
            <wp:simplePos x="0" y="0"/>
            <wp:positionH relativeFrom="margin">
              <wp:posOffset>16685</wp:posOffset>
            </wp:positionH>
            <wp:positionV relativeFrom="margin">
              <wp:posOffset>12392</wp:posOffset>
            </wp:positionV>
            <wp:extent cx="5675406" cy="9140059"/>
            <wp:effectExtent l="13335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5406" cy="9140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0" w:name="_Hlk215739412"/>
      <w:bookmarkEnd w:id="0"/>
    </w:p>
    <w:p w14:paraId="74B396C1" w14:textId="77777777" w:rsidR="000C5451" w:rsidRPr="004540B9" w:rsidRDefault="000C5451" w:rsidP="000C5451">
      <w:pPr>
        <w:tabs>
          <w:tab w:val="center" w:pos="4383"/>
          <w:tab w:val="right" w:pos="8766"/>
        </w:tabs>
        <w:spacing w:after="120" w:line="288" w:lineRule="auto"/>
        <w:ind w:left="-284" w:firstLine="720"/>
        <w:jc w:val="center"/>
        <w:rPr>
          <w:rFonts w:ascii="Times New Roman" w:eastAsia="Aptos" w:hAnsi="Times New Roman" w:cs="Times New Roman"/>
          <w:kern w:val="0"/>
          <w:sz w:val="26"/>
          <w:szCs w:val="26"/>
          <w:lang w:val="vi-VN"/>
        </w:rPr>
      </w:pPr>
      <w:r w:rsidRPr="004540B9">
        <w:rPr>
          <w:rFonts w:ascii="Times New Roman" w:eastAsia="Aptos" w:hAnsi="Times New Roman" w:cs="Times New Roman"/>
          <w:noProof/>
          <w:kern w:val="0"/>
          <w:sz w:val="26"/>
          <w:szCs w:val="26"/>
          <w:lang w:val="vi-VN"/>
        </w:rPr>
        <w:lastRenderedPageBreak/>
        <w:drawing>
          <wp:anchor distT="0" distB="0" distL="114300" distR="114300" simplePos="0" relativeHeight="251658300" behindDoc="1" locked="0" layoutInCell="1" allowOverlap="1" wp14:anchorId="3AE0B125" wp14:editId="07655557">
            <wp:simplePos x="0" y="0"/>
            <wp:positionH relativeFrom="margin">
              <wp:posOffset>13335</wp:posOffset>
            </wp:positionH>
            <wp:positionV relativeFrom="margin">
              <wp:posOffset>35887</wp:posOffset>
            </wp:positionV>
            <wp:extent cx="5670550" cy="9171590"/>
            <wp:effectExtent l="13335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0550" cy="9171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4540B9">
        <w:rPr>
          <w:rFonts w:ascii="Times New Roman" w:eastAsia="Aptos" w:hAnsi="Times New Roman" w:cs="Times New Roman"/>
          <w:b/>
          <w:caps/>
          <w:kern w:val="0"/>
          <w:sz w:val="26"/>
          <w:szCs w:val="26"/>
          <w:lang w:val="vi-VN"/>
        </w:rPr>
        <w:br/>
        <w:t>TRƯỜNG ĐẠI HỌC XÂY DỰng Hà nội</w:t>
      </w:r>
    </w:p>
    <w:p w14:paraId="28AB67B2" w14:textId="043C806B" w:rsidR="000C5451" w:rsidRPr="004540B9" w:rsidRDefault="000C5451" w:rsidP="000C5451">
      <w:pPr>
        <w:tabs>
          <w:tab w:val="left" w:pos="3570"/>
        </w:tabs>
        <w:spacing w:after="120" w:line="288" w:lineRule="auto"/>
        <w:ind w:left="-284"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b/>
          <w:caps/>
          <w:kern w:val="0"/>
          <w:sz w:val="26"/>
          <w:szCs w:val="26"/>
          <w:lang w:val="vi-VN"/>
        </w:rPr>
        <w:t>KHOA CÔNG NGHỆ THÔNG TIN</w:t>
      </w:r>
    </w:p>
    <w:p w14:paraId="52B5DBA0" w14:textId="0A306828" w:rsidR="000C5451" w:rsidRPr="004540B9" w:rsidRDefault="007A5F74" w:rsidP="007A5F74">
      <w:pPr>
        <w:tabs>
          <w:tab w:val="left" w:pos="3570"/>
        </w:tabs>
        <w:spacing w:after="120" w:line="288" w:lineRule="auto"/>
        <w:ind w:left="0" w:firstLine="0"/>
        <w:jc w:val="center"/>
        <w:rPr>
          <w:rFonts w:ascii="Times New Roman" w:eastAsia="Aptos" w:hAnsi="Times New Roman" w:cs="Times New Roman"/>
          <w:caps/>
          <w:kern w:val="0"/>
          <w:sz w:val="26"/>
          <w:szCs w:val="26"/>
          <w:lang w:val="vi-VN"/>
        </w:rPr>
      </w:pPr>
      <w:r w:rsidRPr="004540B9">
        <w:rPr>
          <w:rFonts w:ascii="Times New Roman" w:eastAsia="Aptos" w:hAnsi="Times New Roman" w:cs="Times New Roman"/>
          <w:noProof/>
          <w:kern w:val="0"/>
          <w:sz w:val="26"/>
          <w:szCs w:val="26"/>
          <w:lang w:val="vi-VN"/>
        </w:rPr>
        <w:drawing>
          <wp:anchor distT="0" distB="0" distL="114300" distR="114300" simplePos="0" relativeHeight="252038656" behindDoc="0" locked="0" layoutInCell="1" allowOverlap="1" wp14:anchorId="59B9705C" wp14:editId="05CB0CA1">
            <wp:simplePos x="0" y="0"/>
            <wp:positionH relativeFrom="column">
              <wp:posOffset>1536933</wp:posOffset>
            </wp:positionH>
            <wp:positionV relativeFrom="paragraph">
              <wp:posOffset>363729</wp:posOffset>
            </wp:positionV>
            <wp:extent cx="2520950" cy="2495550"/>
            <wp:effectExtent l="0" t="0" r="0" b="0"/>
            <wp:wrapTopAndBottom/>
            <wp:docPr id="1982690001" name="Picture 1982690001"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950" cy="2495550"/>
                    </a:xfrm>
                    <a:prstGeom prst="rect">
                      <a:avLst/>
                    </a:prstGeom>
                    <a:noFill/>
                    <a:ln>
                      <a:noFill/>
                    </a:ln>
                  </pic:spPr>
                </pic:pic>
              </a:graphicData>
            </a:graphic>
          </wp:anchor>
        </w:drawing>
      </w:r>
      <w:r w:rsidR="000C5451" w:rsidRPr="004540B9">
        <w:rPr>
          <w:rFonts w:ascii="Times New Roman" w:eastAsia="Aptos" w:hAnsi="Times New Roman" w:cs="Times New Roman"/>
          <w:kern w:val="0"/>
          <w:sz w:val="26"/>
          <w:szCs w:val="26"/>
          <w:lang w:val="vi-VN"/>
        </w:rPr>
        <w:t>-------------o0o-------------</w:t>
      </w:r>
    </w:p>
    <w:p w14:paraId="25B7594D" w14:textId="3EACE740" w:rsidR="000C5451" w:rsidRPr="004540B9" w:rsidRDefault="000C5451" w:rsidP="000C5451">
      <w:pPr>
        <w:tabs>
          <w:tab w:val="left" w:pos="3570"/>
        </w:tabs>
        <w:spacing w:after="120" w:line="288" w:lineRule="auto"/>
        <w:ind w:left="-709"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noProof/>
          <w:kern w:val="0"/>
          <w:sz w:val="26"/>
          <w:szCs w:val="26"/>
          <w:lang w:val="vi-VN"/>
        </w:rPr>
        <w:t xml:space="preserve">        </w:t>
      </w:r>
    </w:p>
    <w:p w14:paraId="05E9A017"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6EAF3FE9"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r w:rsidRPr="004540B9">
        <w:rPr>
          <w:rFonts w:ascii="Times New Roman" w:eastAsia="Times New Roman" w:hAnsi="Times New Roman" w:cs="Times New Roman"/>
          <w:b/>
          <w:bCs/>
          <w:kern w:val="0"/>
          <w:sz w:val="26"/>
          <w:szCs w:val="26"/>
          <w:lang w:val="vi-VN"/>
        </w:rPr>
        <w:t>ĐỒ ÁN TỐT NGHIỆP ĐẠI HỌC</w:t>
      </w:r>
    </w:p>
    <w:p w14:paraId="5433B844" w14:textId="77777777" w:rsidR="000C5451" w:rsidRPr="004540B9" w:rsidRDefault="000C5451" w:rsidP="007A5F74">
      <w:pPr>
        <w:spacing w:after="120" w:line="288" w:lineRule="auto"/>
        <w:ind w:left="0" w:firstLine="0"/>
        <w:jc w:val="center"/>
        <w:rPr>
          <w:rFonts w:ascii="Times New Roman" w:eastAsia="Times New Roman" w:hAnsi="Times New Roman" w:cs="Times New Roman"/>
          <w:kern w:val="0"/>
          <w:sz w:val="26"/>
          <w:szCs w:val="26"/>
          <w:lang w:val="vi-VN"/>
        </w:rPr>
      </w:pPr>
      <w:r w:rsidRPr="004540B9">
        <w:rPr>
          <w:rFonts w:ascii="Times New Roman" w:eastAsia="Times New Roman" w:hAnsi="Times New Roman" w:cs="Times New Roman"/>
          <w:kern w:val="0"/>
          <w:sz w:val="26"/>
          <w:szCs w:val="26"/>
          <w:lang w:val="vi-VN"/>
        </w:rPr>
        <w:t>NGÀNH: CÔNG NGHỆ THÔNG TIN</w:t>
      </w:r>
    </w:p>
    <w:p w14:paraId="5F30F4D3"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742D209C"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ỨNG DỤNG IOT VÀ AI TRONG XÂY DỰNG HỆ THỐNG </w:t>
      </w:r>
    </w:p>
    <w:p w14:paraId="0248F856"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QUẢN LÝ SINH VIÊN VÀ  ĐIỂM DANH BẰNG VÂN TAY </w:t>
      </w:r>
    </w:p>
    <w:p w14:paraId="446BB1DD"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TRÊN NỀN TẢNG WEB </w:t>
      </w:r>
    </w:p>
    <w:p w14:paraId="72935515"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193409C2"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r w:rsidRPr="004540B9">
        <w:rPr>
          <w:rFonts w:ascii="Times New Roman" w:eastAsia="Aptos" w:hAnsi="Times New Roman" w:cs="Times New Roman"/>
          <w:b/>
          <w:bCs/>
          <w:kern w:val="0"/>
          <w:sz w:val="26"/>
          <w:szCs w:val="26"/>
          <w:lang w:val="vi-VN"/>
        </w:rPr>
        <w:t>NGUYỄN THỊ BẢO NGỌC</w:t>
      </w:r>
    </w:p>
    <w:p w14:paraId="7C670627"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r w:rsidRPr="004540B9">
        <w:rPr>
          <w:rFonts w:ascii="Times New Roman" w:eastAsia="Aptos" w:hAnsi="Times New Roman" w:cs="Times New Roman"/>
          <w:b/>
          <w:bCs/>
          <w:kern w:val="0"/>
          <w:sz w:val="26"/>
          <w:szCs w:val="26"/>
          <w:lang w:val="vi-VN"/>
        </w:rPr>
        <w:t>GIÁO VIÊN HƯỚNG DẪN: ThS. LÊ ĐỨC QUANG</w:t>
      </w:r>
    </w:p>
    <w:p w14:paraId="17640C98"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7443D199" w14:textId="77777777" w:rsidR="000C5451" w:rsidRDefault="000C5451" w:rsidP="000C5451">
      <w:pPr>
        <w:spacing w:after="120" w:line="288" w:lineRule="auto"/>
        <w:ind w:left="0" w:firstLine="720"/>
        <w:jc w:val="center"/>
        <w:rPr>
          <w:rFonts w:ascii="Times New Roman" w:eastAsia="Aptos" w:hAnsi="Times New Roman" w:cs="Times New Roman"/>
          <w:b/>
          <w:bCs/>
          <w:kern w:val="0"/>
          <w:sz w:val="26"/>
          <w:szCs w:val="26"/>
          <w:lang w:val="en-US"/>
        </w:rPr>
      </w:pPr>
    </w:p>
    <w:p w14:paraId="6167B439" w14:textId="77777777" w:rsidR="007A5F74" w:rsidRPr="007A5F74" w:rsidRDefault="007A5F74" w:rsidP="000C5451">
      <w:pPr>
        <w:spacing w:after="120" w:line="288" w:lineRule="auto"/>
        <w:ind w:left="0" w:firstLine="720"/>
        <w:jc w:val="center"/>
        <w:rPr>
          <w:rFonts w:ascii="Times New Roman" w:eastAsia="Aptos" w:hAnsi="Times New Roman" w:cs="Times New Roman"/>
          <w:b/>
          <w:bCs/>
          <w:kern w:val="0"/>
          <w:sz w:val="26"/>
          <w:szCs w:val="26"/>
          <w:lang w:val="en-US"/>
        </w:rPr>
      </w:pPr>
    </w:p>
    <w:p w14:paraId="68CCC521"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12B36838"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07B1EF09" w14:textId="77777777" w:rsidR="000C5451" w:rsidRPr="004540B9" w:rsidRDefault="000C5451" w:rsidP="000C5451">
      <w:pPr>
        <w:spacing w:after="120" w:line="288" w:lineRule="auto"/>
        <w:ind w:left="0" w:firstLine="720"/>
        <w:jc w:val="center"/>
        <w:rPr>
          <w:rFonts w:ascii="Times New Roman" w:eastAsia="Aptos" w:hAnsi="Times New Roman" w:cs="Times New Roman"/>
          <w:kern w:val="0"/>
          <w:sz w:val="26"/>
          <w:szCs w:val="26"/>
          <w:lang w:val="vi-VN"/>
        </w:rPr>
      </w:pPr>
      <w:r w:rsidRPr="004540B9">
        <w:rPr>
          <w:rFonts w:ascii="Times New Roman" w:eastAsia="Aptos" w:hAnsi="Times New Roman" w:cs="Times New Roman"/>
          <w:kern w:val="0"/>
          <w:sz w:val="26"/>
          <w:szCs w:val="26"/>
          <w:lang w:val="vi-VN"/>
        </w:rPr>
        <w:t>HÀ NỘI - 2025</w:t>
      </w:r>
    </w:p>
    <w:p w14:paraId="502BD2B5" w14:textId="4DB0D267" w:rsidR="000C5451" w:rsidRPr="007A5F74" w:rsidRDefault="007A5F74" w:rsidP="007A5F74">
      <w:pPr>
        <w:tabs>
          <w:tab w:val="left" w:pos="1135"/>
        </w:tabs>
        <w:spacing w:line="288" w:lineRule="auto"/>
        <w:ind w:firstLine="720"/>
        <w:jc w:val="center"/>
        <w:rPr>
          <w:rFonts w:ascii="Times New Roman" w:hAnsi="Times New Roman" w:cs="Times New Roman"/>
          <w:b/>
          <w:bCs/>
          <w:sz w:val="26"/>
          <w:szCs w:val="26"/>
          <w:lang w:val="en-US"/>
        </w:rPr>
      </w:pPr>
      <w:r w:rsidRPr="007A5F74">
        <w:rPr>
          <w:rFonts w:ascii="Times New Roman" w:hAnsi="Times New Roman" w:cs="Times New Roman"/>
          <w:b/>
          <w:bCs/>
          <w:sz w:val="26"/>
          <w:szCs w:val="26"/>
          <w:lang w:val="en-US"/>
        </w:rPr>
        <w:lastRenderedPageBreak/>
        <w:t>MỤC LỤC</w:t>
      </w:r>
    </w:p>
    <w:p w14:paraId="363FC83A" w14:textId="77777777" w:rsidR="00BB3F75" w:rsidRDefault="00BB3F75">
      <w:pPr>
        <w:pStyle w:val="TOC2"/>
        <w:tabs>
          <w:tab w:val="right" w:leader="dot" w:pos="8777"/>
        </w:tabs>
        <w:rPr>
          <w:b/>
          <w:bCs/>
          <w:caps/>
          <w:smallCaps w:val="0"/>
        </w:rPr>
      </w:pPr>
      <w:bookmarkStart w:id="1" w:name="_Toc215717710"/>
      <w:bookmarkStart w:id="2" w:name="_Toc215694970"/>
      <w:bookmarkStart w:id="3" w:name="_Toc215707637"/>
    </w:p>
    <w:p w14:paraId="549E58A9" w14:textId="367D0BCA" w:rsidR="00B46C95" w:rsidRPr="00A36673" w:rsidRDefault="00610DCE">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b w:val="0"/>
          <w:bCs w:val="0"/>
          <w:caps w:val="0"/>
          <w:smallCaps/>
          <w:sz w:val="26"/>
          <w:szCs w:val="26"/>
        </w:rPr>
        <w:fldChar w:fldCharType="begin"/>
      </w:r>
      <w:r w:rsidRPr="00A36673">
        <w:rPr>
          <w:rFonts w:ascii="Times New Roman" w:hAnsi="Times New Roman" w:cs="Times New Roman"/>
          <w:b w:val="0"/>
          <w:bCs w:val="0"/>
          <w:caps w:val="0"/>
          <w:smallCaps/>
          <w:sz w:val="26"/>
          <w:szCs w:val="26"/>
        </w:rPr>
        <w:instrText xml:space="preserve"> TOC \o "1-3" \u </w:instrText>
      </w:r>
      <w:r w:rsidRPr="00A36673">
        <w:rPr>
          <w:rFonts w:ascii="Times New Roman" w:hAnsi="Times New Roman" w:cs="Times New Roman"/>
          <w:b w:val="0"/>
          <w:bCs w:val="0"/>
          <w:caps w:val="0"/>
          <w:smallCaps/>
          <w:sz w:val="26"/>
          <w:szCs w:val="26"/>
        </w:rPr>
        <w:fldChar w:fldCharType="separate"/>
      </w:r>
      <w:r w:rsidR="00B46C95" w:rsidRPr="00A36673">
        <w:rPr>
          <w:rFonts w:ascii="Times New Roman" w:hAnsi="Times New Roman" w:cs="Times New Roman"/>
          <w:noProof/>
          <w:sz w:val="26"/>
          <w:szCs w:val="26"/>
          <w:lang w:val="en-US"/>
        </w:rPr>
        <w:t>DANH MỤC HÌNH ẢNH</w:t>
      </w:r>
      <w:r w:rsidR="00B46C95" w:rsidRPr="00A36673">
        <w:rPr>
          <w:rFonts w:ascii="Times New Roman" w:hAnsi="Times New Roman" w:cs="Times New Roman"/>
          <w:noProof/>
          <w:sz w:val="26"/>
          <w:szCs w:val="26"/>
        </w:rPr>
        <w:tab/>
      </w:r>
      <w:r w:rsidR="00B46C95" w:rsidRPr="00A36673">
        <w:rPr>
          <w:rFonts w:ascii="Times New Roman" w:hAnsi="Times New Roman" w:cs="Times New Roman"/>
          <w:noProof/>
          <w:sz w:val="26"/>
          <w:szCs w:val="26"/>
        </w:rPr>
        <w:fldChar w:fldCharType="begin"/>
      </w:r>
      <w:r w:rsidR="00B46C95" w:rsidRPr="00A36673">
        <w:rPr>
          <w:rFonts w:ascii="Times New Roman" w:hAnsi="Times New Roman" w:cs="Times New Roman"/>
          <w:noProof/>
          <w:sz w:val="26"/>
          <w:szCs w:val="26"/>
        </w:rPr>
        <w:instrText xml:space="preserve"> PAGEREF _Toc215742358 \h </w:instrText>
      </w:r>
      <w:r w:rsidR="00B46C95" w:rsidRPr="00A36673">
        <w:rPr>
          <w:rFonts w:ascii="Times New Roman" w:hAnsi="Times New Roman" w:cs="Times New Roman"/>
          <w:noProof/>
          <w:sz w:val="26"/>
          <w:szCs w:val="26"/>
        </w:rPr>
      </w:r>
      <w:r w:rsidR="00B46C95"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w:t>
      </w:r>
      <w:r w:rsidR="00B46C95" w:rsidRPr="00A36673">
        <w:rPr>
          <w:rFonts w:ascii="Times New Roman" w:hAnsi="Times New Roman" w:cs="Times New Roman"/>
          <w:noProof/>
          <w:sz w:val="26"/>
          <w:szCs w:val="26"/>
        </w:rPr>
        <w:fldChar w:fldCharType="end"/>
      </w:r>
    </w:p>
    <w:p w14:paraId="25BBB4A1" w14:textId="0D802177"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DANH MỤC VIẾT TẮT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8</w:t>
      </w:r>
      <w:r w:rsidRPr="00A36673">
        <w:rPr>
          <w:rFonts w:ascii="Times New Roman" w:hAnsi="Times New Roman" w:cs="Times New Roman"/>
          <w:noProof/>
          <w:sz w:val="26"/>
          <w:szCs w:val="26"/>
        </w:rPr>
        <w:fldChar w:fldCharType="end"/>
      </w:r>
    </w:p>
    <w:p w14:paraId="2D0D4DEB" w14:textId="4C6C5930"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1: ĐẶT VẤN ĐỀ</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w:t>
      </w:r>
      <w:r w:rsidRPr="00A36673">
        <w:rPr>
          <w:rFonts w:ascii="Times New Roman" w:hAnsi="Times New Roman" w:cs="Times New Roman"/>
          <w:noProof/>
          <w:sz w:val="26"/>
          <w:szCs w:val="26"/>
        </w:rPr>
        <w:fldChar w:fldCharType="end"/>
      </w:r>
    </w:p>
    <w:p w14:paraId="72730A82" w14:textId="502D1C73"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1.1 Lí do chọn đề tài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w:t>
      </w:r>
      <w:r w:rsidRPr="00A36673">
        <w:rPr>
          <w:rFonts w:ascii="Times New Roman" w:hAnsi="Times New Roman" w:cs="Times New Roman"/>
          <w:noProof/>
          <w:sz w:val="26"/>
          <w:szCs w:val="26"/>
        </w:rPr>
        <w:fldChar w:fldCharType="end"/>
      </w:r>
    </w:p>
    <w:p w14:paraId="42670AC6" w14:textId="1010AA0A"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1.2</w:t>
      </w:r>
      <w:r w:rsidR="00A36673" w:rsidRPr="00A36673">
        <w:rPr>
          <w:rFonts w:ascii="Times New Roman" w:eastAsiaTheme="minorEastAsia" w:hAnsi="Times New Roman" w:cs="Times New Roman"/>
          <w:smallCaps w:val="0"/>
          <w:noProof/>
          <w:sz w:val="26"/>
          <w:szCs w:val="26"/>
          <w:lang w:eastAsia="en-GB"/>
        </w:rPr>
        <w:t xml:space="preserve"> </w:t>
      </w:r>
      <w:r w:rsidRPr="00A36673">
        <w:rPr>
          <w:rFonts w:ascii="Times New Roman" w:hAnsi="Times New Roman" w:cs="Times New Roman"/>
          <w:b/>
          <w:bCs/>
          <w:noProof/>
          <w:sz w:val="26"/>
          <w:szCs w:val="26"/>
          <w:lang w:val="en-US"/>
        </w:rPr>
        <w:t>Mục tiêu đề tài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w:t>
      </w:r>
      <w:r w:rsidRPr="00A36673">
        <w:rPr>
          <w:rFonts w:ascii="Times New Roman" w:hAnsi="Times New Roman" w:cs="Times New Roman"/>
          <w:noProof/>
          <w:sz w:val="26"/>
          <w:szCs w:val="26"/>
        </w:rPr>
        <w:fldChar w:fldCharType="end"/>
      </w:r>
    </w:p>
    <w:p w14:paraId="061516FD" w14:textId="4ECCDD87"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1.3 Mục tiêu và phạm vị nghiên cứu</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w:t>
      </w:r>
      <w:r w:rsidRPr="00A36673">
        <w:rPr>
          <w:rFonts w:ascii="Times New Roman" w:hAnsi="Times New Roman" w:cs="Times New Roman"/>
          <w:noProof/>
          <w:sz w:val="26"/>
          <w:szCs w:val="26"/>
        </w:rPr>
        <w:fldChar w:fldCharType="end"/>
      </w:r>
    </w:p>
    <w:p w14:paraId="721F9F34" w14:textId="621622C9"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1.4 Các tác nhân tham gia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w:t>
      </w:r>
      <w:r w:rsidRPr="00A36673">
        <w:rPr>
          <w:rFonts w:ascii="Times New Roman" w:hAnsi="Times New Roman" w:cs="Times New Roman"/>
          <w:noProof/>
          <w:sz w:val="26"/>
          <w:szCs w:val="26"/>
        </w:rPr>
        <w:fldChar w:fldCharType="end"/>
      </w:r>
    </w:p>
    <w:p w14:paraId="422B900B" w14:textId="1741E37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1.5</w:t>
      </w:r>
      <w:r w:rsidR="00A36673" w:rsidRPr="00A36673">
        <w:rPr>
          <w:rFonts w:ascii="Times New Roman" w:eastAsiaTheme="minorEastAsia" w:hAnsi="Times New Roman" w:cs="Times New Roman"/>
          <w:smallCaps w:val="0"/>
          <w:noProof/>
          <w:sz w:val="26"/>
          <w:szCs w:val="26"/>
          <w:lang w:eastAsia="en-GB"/>
        </w:rPr>
        <w:t xml:space="preserve"> </w:t>
      </w:r>
      <w:r w:rsidRPr="00A36673">
        <w:rPr>
          <w:rFonts w:ascii="Times New Roman" w:hAnsi="Times New Roman" w:cs="Times New Roman"/>
          <w:b/>
          <w:bCs/>
          <w:noProof/>
          <w:sz w:val="26"/>
          <w:szCs w:val="26"/>
          <w:lang w:val="en-US"/>
        </w:rPr>
        <w:t>Phương pháp thực hiện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w:t>
      </w:r>
      <w:r w:rsidRPr="00A36673">
        <w:rPr>
          <w:rFonts w:ascii="Times New Roman" w:hAnsi="Times New Roman" w:cs="Times New Roman"/>
          <w:noProof/>
          <w:sz w:val="26"/>
          <w:szCs w:val="26"/>
        </w:rPr>
        <w:fldChar w:fldCharType="end"/>
      </w:r>
    </w:p>
    <w:p w14:paraId="1C41BD1B" w14:textId="64684553"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2: CÁC CÔNG NGHỆ SỬ DỤNG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w:t>
      </w:r>
      <w:r w:rsidRPr="00A36673">
        <w:rPr>
          <w:rFonts w:ascii="Times New Roman" w:hAnsi="Times New Roman" w:cs="Times New Roman"/>
          <w:noProof/>
          <w:sz w:val="26"/>
          <w:szCs w:val="26"/>
        </w:rPr>
        <w:fldChar w:fldCharType="end"/>
      </w:r>
    </w:p>
    <w:p w14:paraId="210076BF" w14:textId="02D073E0"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2.1. Vi điều khiển ESP32</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w:t>
      </w:r>
      <w:r w:rsidRPr="00A36673">
        <w:rPr>
          <w:rFonts w:ascii="Times New Roman" w:hAnsi="Times New Roman" w:cs="Times New Roman"/>
          <w:noProof/>
          <w:sz w:val="26"/>
          <w:szCs w:val="26"/>
        </w:rPr>
        <w:fldChar w:fldCharType="end"/>
      </w:r>
    </w:p>
    <w:p w14:paraId="29D8513C" w14:textId="42A524DA"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2.1 Cảm biến vân tay AS608</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7</w:t>
      </w:r>
      <w:r w:rsidRPr="00A36673">
        <w:rPr>
          <w:rFonts w:ascii="Times New Roman" w:hAnsi="Times New Roman" w:cs="Times New Roman"/>
          <w:noProof/>
          <w:sz w:val="26"/>
          <w:szCs w:val="26"/>
        </w:rPr>
        <w:fldChar w:fldCharType="end"/>
      </w:r>
    </w:p>
    <w:p w14:paraId="6AB12816" w14:textId="5482033F"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2.3 Màn hình LCD 1602 I2C</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9</w:t>
      </w:r>
      <w:r w:rsidRPr="00A36673">
        <w:rPr>
          <w:rFonts w:ascii="Times New Roman" w:hAnsi="Times New Roman" w:cs="Times New Roman"/>
          <w:noProof/>
          <w:sz w:val="26"/>
          <w:szCs w:val="26"/>
        </w:rPr>
        <w:fldChar w:fldCharType="end"/>
      </w:r>
    </w:p>
    <w:p w14:paraId="295BC429" w14:textId="5657B96B"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2.4 Java Spring Boot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11</w:t>
      </w:r>
      <w:r w:rsidRPr="00A36673">
        <w:rPr>
          <w:rFonts w:ascii="Times New Roman" w:hAnsi="Times New Roman" w:cs="Times New Roman"/>
          <w:noProof/>
          <w:sz w:val="26"/>
          <w:szCs w:val="26"/>
        </w:rPr>
        <w:fldChar w:fldCharType="end"/>
      </w:r>
    </w:p>
    <w:p w14:paraId="40812F83" w14:textId="57A3E4E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 xml:space="preserve">2.4.1 </w:t>
      </w:r>
      <w:r w:rsidRPr="00A36673">
        <w:rPr>
          <w:rFonts w:ascii="Times New Roman" w:hAnsi="Times New Roman" w:cs="Times New Roman"/>
          <w:noProof/>
          <w:sz w:val="26"/>
          <w:szCs w:val="26"/>
        </w:rPr>
        <w:t>Giới thiệu Tổng quan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11</w:t>
      </w:r>
      <w:r w:rsidRPr="00A36673">
        <w:rPr>
          <w:rFonts w:ascii="Times New Roman" w:hAnsi="Times New Roman" w:cs="Times New Roman"/>
          <w:noProof/>
          <w:sz w:val="26"/>
          <w:szCs w:val="26"/>
        </w:rPr>
        <w:fldChar w:fldCharType="end"/>
      </w:r>
    </w:p>
    <w:p w14:paraId="37088D88" w14:textId="4EC0FA02"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2.4.2 Kiến trúc và Luồng Hoạt động (Luồng Request)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12</w:t>
      </w:r>
      <w:r w:rsidRPr="00A36673">
        <w:rPr>
          <w:rFonts w:ascii="Times New Roman" w:hAnsi="Times New Roman" w:cs="Times New Roman"/>
          <w:noProof/>
          <w:sz w:val="26"/>
          <w:szCs w:val="26"/>
        </w:rPr>
        <w:fldChar w:fldCharType="end"/>
      </w:r>
    </w:p>
    <w:p w14:paraId="5E2A652F" w14:textId="3647A87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2.5 Angular Framework</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13</w:t>
      </w:r>
      <w:r w:rsidRPr="00A36673">
        <w:rPr>
          <w:rFonts w:ascii="Times New Roman" w:hAnsi="Times New Roman" w:cs="Times New Roman"/>
          <w:noProof/>
          <w:sz w:val="26"/>
          <w:szCs w:val="26"/>
        </w:rPr>
        <w:fldChar w:fldCharType="end"/>
      </w:r>
    </w:p>
    <w:p w14:paraId="1B78A08E" w14:textId="7FAB57F1" w:rsidR="00B46C95" w:rsidRPr="00A36673" w:rsidRDefault="00B46C95">
      <w:pPr>
        <w:pStyle w:val="TOC3"/>
        <w:tabs>
          <w:tab w:val="right" w:leader="dot" w:pos="8777"/>
        </w:tabs>
        <w:rPr>
          <w:rFonts w:ascii="Times New Roman" w:eastAsiaTheme="minorEastAsia" w:hAnsi="Times New Roman" w:cs="Times New Roman"/>
          <w:noProof/>
          <w:sz w:val="26"/>
          <w:szCs w:val="26"/>
          <w:lang w:eastAsia="en-GB"/>
        </w:rPr>
      </w:pPr>
      <w:r w:rsidRPr="00A36673">
        <w:rPr>
          <w:rFonts w:ascii="Times New Roman" w:hAnsi="Times New Roman" w:cs="Times New Roman"/>
          <w:noProof/>
          <w:sz w:val="26"/>
          <w:szCs w:val="26"/>
        </w:rPr>
        <w:t>2.5.1 Khái niệm tổng quan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13</w:t>
      </w:r>
      <w:r w:rsidRPr="00A36673">
        <w:rPr>
          <w:rFonts w:ascii="Times New Roman" w:hAnsi="Times New Roman" w:cs="Times New Roman"/>
          <w:noProof/>
          <w:sz w:val="26"/>
          <w:szCs w:val="26"/>
        </w:rPr>
        <w:fldChar w:fldCharType="end"/>
      </w:r>
    </w:p>
    <w:p w14:paraId="7DB43150" w14:textId="6999324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2.5.2 Kiến trúc và các khái niệm cốt lõi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14</w:t>
      </w:r>
      <w:r w:rsidRPr="00A36673">
        <w:rPr>
          <w:rFonts w:ascii="Times New Roman" w:hAnsi="Times New Roman" w:cs="Times New Roman"/>
          <w:noProof/>
          <w:sz w:val="26"/>
          <w:szCs w:val="26"/>
        </w:rPr>
        <w:fldChar w:fldCharType="end"/>
      </w:r>
    </w:p>
    <w:p w14:paraId="04D4C014" w14:textId="730BFC85"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2.6 Microsoft SQL Server.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70D97609" w14:textId="095363EA" w:rsidR="00B46C95" w:rsidRPr="00A36673" w:rsidRDefault="00B46C95">
      <w:pPr>
        <w:pStyle w:val="TOC3"/>
        <w:tabs>
          <w:tab w:val="right" w:leader="dot" w:pos="8777"/>
        </w:tabs>
        <w:rPr>
          <w:rFonts w:ascii="Times New Roman" w:eastAsiaTheme="minorEastAsia" w:hAnsi="Times New Roman" w:cs="Times New Roman"/>
          <w:noProof/>
          <w:sz w:val="26"/>
          <w:szCs w:val="26"/>
          <w:lang w:eastAsia="en-GB"/>
        </w:rPr>
      </w:pPr>
      <w:r w:rsidRPr="00A36673">
        <w:rPr>
          <w:rFonts w:ascii="Times New Roman" w:hAnsi="Times New Roman" w:cs="Times New Roman"/>
          <w:noProof/>
          <w:sz w:val="26"/>
          <w:szCs w:val="26"/>
        </w:rPr>
        <w:t>2.6.1 Khái niệm và đặc điểm chính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61922F01" w14:textId="5218B61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2.6.2 Các thành phần quan trọng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40221D65" w14:textId="71D4D469"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CHƯƠNG 3: PHÂN TÍCH THIẾT KẾ</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77CE71F9" w14:textId="6489CE15"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3.1 Phân tích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45F745D5" w14:textId="2F47CBC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3.1.1 Các chức năng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3A3ED745" w14:textId="12081ACD"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3.1.2 Các chức năng cho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17D53235" w14:textId="74C68C30"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3.1.3 Chức năng của quản trị viên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19</w:t>
      </w:r>
      <w:r w:rsidRPr="00A36673">
        <w:rPr>
          <w:rFonts w:ascii="Times New Roman" w:hAnsi="Times New Roman" w:cs="Times New Roman"/>
          <w:noProof/>
          <w:sz w:val="26"/>
          <w:szCs w:val="26"/>
        </w:rPr>
        <w:fldChar w:fldCharType="end"/>
      </w:r>
    </w:p>
    <w:p w14:paraId="68F3E14F" w14:textId="2A06DE1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3.1.4 Chức năng toàn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19</w:t>
      </w:r>
      <w:r w:rsidRPr="00A36673">
        <w:rPr>
          <w:rFonts w:ascii="Times New Roman" w:hAnsi="Times New Roman" w:cs="Times New Roman"/>
          <w:noProof/>
          <w:sz w:val="26"/>
          <w:szCs w:val="26"/>
        </w:rPr>
        <w:fldChar w:fldCharType="end"/>
      </w:r>
    </w:p>
    <w:p w14:paraId="6F178D88" w14:textId="6BD489F8"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rPr>
        <w:t>3.2 Biểu đồ Usecase</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20</w:t>
      </w:r>
      <w:r w:rsidRPr="00A36673">
        <w:rPr>
          <w:rFonts w:ascii="Times New Roman" w:hAnsi="Times New Roman" w:cs="Times New Roman"/>
          <w:noProof/>
          <w:sz w:val="26"/>
          <w:szCs w:val="26"/>
        </w:rPr>
        <w:fldChar w:fldCharType="end"/>
      </w:r>
    </w:p>
    <w:p w14:paraId="759D8194" w14:textId="34D7B34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3.2.1 Biểu đồ Usecase tổng quát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20</w:t>
      </w:r>
      <w:r w:rsidRPr="00A36673">
        <w:rPr>
          <w:rFonts w:ascii="Times New Roman" w:hAnsi="Times New Roman" w:cs="Times New Roman"/>
          <w:noProof/>
          <w:sz w:val="26"/>
          <w:szCs w:val="26"/>
        </w:rPr>
        <w:fldChar w:fldCharType="end"/>
      </w:r>
    </w:p>
    <w:p w14:paraId="36810F9D" w14:textId="4EC8AEA8"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3.3.2 Sơ đồ Use Case Quản trị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21</w:t>
      </w:r>
      <w:r w:rsidRPr="00A36673">
        <w:rPr>
          <w:rFonts w:ascii="Times New Roman" w:hAnsi="Times New Roman" w:cs="Times New Roman"/>
          <w:noProof/>
          <w:sz w:val="26"/>
          <w:szCs w:val="26"/>
        </w:rPr>
        <w:fldChar w:fldCharType="end"/>
      </w:r>
    </w:p>
    <w:p w14:paraId="1040D5D3" w14:textId="739860C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3.3.3 Sơ đồ Use Case của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24</w:t>
      </w:r>
      <w:r w:rsidRPr="00A36673">
        <w:rPr>
          <w:rFonts w:ascii="Times New Roman" w:hAnsi="Times New Roman" w:cs="Times New Roman"/>
          <w:noProof/>
          <w:sz w:val="26"/>
          <w:szCs w:val="26"/>
        </w:rPr>
        <w:fldChar w:fldCharType="end"/>
      </w:r>
    </w:p>
    <w:p w14:paraId="2257C6B0" w14:textId="4A1DC079"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3.3.3.3 Use case quản lý điểm danh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25</w:t>
      </w:r>
      <w:r w:rsidRPr="00A36673">
        <w:rPr>
          <w:rFonts w:ascii="Times New Roman" w:hAnsi="Times New Roman" w:cs="Times New Roman"/>
          <w:noProof/>
          <w:sz w:val="26"/>
          <w:szCs w:val="26"/>
        </w:rPr>
        <w:fldChar w:fldCharType="end"/>
      </w:r>
    </w:p>
    <w:p w14:paraId="1C6E08E9" w14:textId="7911D886"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3.3 Các đối tượng dữ liệu</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26</w:t>
      </w:r>
      <w:r w:rsidRPr="00A36673">
        <w:rPr>
          <w:rFonts w:ascii="Times New Roman" w:hAnsi="Times New Roman" w:cs="Times New Roman"/>
          <w:noProof/>
          <w:sz w:val="26"/>
          <w:szCs w:val="26"/>
        </w:rPr>
        <w:fldChar w:fldCharType="end"/>
      </w:r>
    </w:p>
    <w:p w14:paraId="4458843F" w14:textId="43B3BFB1"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3.4 Các thành phần của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27</w:t>
      </w:r>
      <w:r w:rsidRPr="00A36673">
        <w:rPr>
          <w:rFonts w:ascii="Times New Roman" w:hAnsi="Times New Roman" w:cs="Times New Roman"/>
          <w:noProof/>
          <w:sz w:val="26"/>
          <w:szCs w:val="26"/>
        </w:rPr>
        <w:fldChar w:fldCharType="end"/>
      </w:r>
    </w:p>
    <w:p w14:paraId="12D6482B" w14:textId="2E2E68F7"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CA"/>
        </w:rPr>
        <w:t>3.4 Cơ sở dữ liệu</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28</w:t>
      </w:r>
      <w:r w:rsidRPr="00A36673">
        <w:rPr>
          <w:rFonts w:ascii="Times New Roman" w:hAnsi="Times New Roman" w:cs="Times New Roman"/>
          <w:noProof/>
          <w:sz w:val="26"/>
          <w:szCs w:val="26"/>
        </w:rPr>
        <w:fldChar w:fldCharType="end"/>
      </w:r>
    </w:p>
    <w:p w14:paraId="419B66F3" w14:textId="0059C2CF"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lastRenderedPageBreak/>
        <w:t>3.5 Cấu trúc mạch của hệ thống IoT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29</w:t>
      </w:r>
      <w:r w:rsidRPr="00A36673">
        <w:rPr>
          <w:rFonts w:ascii="Times New Roman" w:hAnsi="Times New Roman" w:cs="Times New Roman"/>
          <w:noProof/>
          <w:sz w:val="26"/>
          <w:szCs w:val="26"/>
        </w:rPr>
        <w:fldChar w:fldCharType="end"/>
      </w:r>
    </w:p>
    <w:p w14:paraId="01C93D24" w14:textId="4167B8DF"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4: CÀI ĐẶT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30</w:t>
      </w:r>
      <w:r w:rsidRPr="00A36673">
        <w:rPr>
          <w:rFonts w:ascii="Times New Roman" w:hAnsi="Times New Roman" w:cs="Times New Roman"/>
          <w:noProof/>
          <w:sz w:val="26"/>
          <w:szCs w:val="26"/>
        </w:rPr>
        <w:fldChar w:fldCharType="end"/>
      </w:r>
    </w:p>
    <w:p w14:paraId="203B3EC9" w14:textId="107478B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t>4.1 Cấu trúc cài đặt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30</w:t>
      </w:r>
      <w:r w:rsidRPr="00A36673">
        <w:rPr>
          <w:rFonts w:ascii="Times New Roman" w:hAnsi="Times New Roman" w:cs="Times New Roman"/>
          <w:noProof/>
          <w:sz w:val="26"/>
          <w:szCs w:val="26"/>
        </w:rPr>
        <w:fldChar w:fldCharType="end"/>
      </w:r>
    </w:p>
    <w:p w14:paraId="1BE45B0C" w14:textId="7FBF3832"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4.1.1 Backend</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_Toc215742397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30</w:t>
      </w:r>
      <w:r w:rsidRPr="00A36673">
        <w:rPr>
          <w:rFonts w:ascii="Times New Roman" w:hAnsi="Times New Roman" w:cs="Times New Roman"/>
          <w:bCs/>
          <w:noProof/>
          <w:sz w:val="26"/>
          <w:szCs w:val="26"/>
        </w:rPr>
        <w:fldChar w:fldCharType="end"/>
      </w:r>
    </w:p>
    <w:p w14:paraId="2285A46B" w14:textId="3AD0478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bCs/>
          <w:noProof/>
          <w:sz w:val="26"/>
          <w:szCs w:val="26"/>
          <w:lang w:val="en-CA"/>
        </w:rPr>
        <w:t xml:space="preserve">4.4.2 </w:t>
      </w:r>
      <w:r w:rsidRPr="00A36673">
        <w:rPr>
          <w:rFonts w:ascii="Times New Roman" w:hAnsi="Times New Roman" w:cs="Times New Roman"/>
          <w:bCs/>
          <w:noProof/>
          <w:sz w:val="26"/>
          <w:szCs w:val="26"/>
          <w:lang w:val="en-US"/>
        </w:rPr>
        <w:t>Frontend</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31</w:t>
      </w:r>
      <w:r w:rsidRPr="00A36673">
        <w:rPr>
          <w:rFonts w:ascii="Times New Roman" w:hAnsi="Times New Roman" w:cs="Times New Roman"/>
          <w:noProof/>
          <w:sz w:val="26"/>
          <w:szCs w:val="26"/>
        </w:rPr>
        <w:fldChar w:fldCharType="end"/>
      </w:r>
    </w:p>
    <w:p w14:paraId="7C01542A" w14:textId="3F30D09C"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t>4.2 Mô tả API của hệ thống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32</w:t>
      </w:r>
      <w:r w:rsidRPr="00A36673">
        <w:rPr>
          <w:rFonts w:ascii="Times New Roman" w:hAnsi="Times New Roman" w:cs="Times New Roman"/>
          <w:noProof/>
          <w:sz w:val="26"/>
          <w:szCs w:val="26"/>
        </w:rPr>
        <w:fldChar w:fldCharType="end"/>
      </w:r>
    </w:p>
    <w:p w14:paraId="5A06D168" w14:textId="2BF755B9"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4.2.1 Nhóm API Quản lý lớp học</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_Toc215742400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32</w:t>
      </w:r>
      <w:r w:rsidRPr="00A36673">
        <w:rPr>
          <w:rFonts w:ascii="Times New Roman" w:hAnsi="Times New Roman" w:cs="Times New Roman"/>
          <w:bCs/>
          <w:noProof/>
          <w:sz w:val="26"/>
          <w:szCs w:val="26"/>
        </w:rPr>
        <w:fldChar w:fldCharType="end"/>
      </w:r>
    </w:p>
    <w:p w14:paraId="529C7040" w14:textId="0848E54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4.2.2 Nhóm API Quản lý Điểm danh</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_Toc215742401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568B2F8D" w14:textId="09690AC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4.2.3 Nhóm API Lịch dạy</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_Toc215742402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34AC0812" w14:textId="234E8B53"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4.2.4 Nhóm API Thống kê</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_Toc215742403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46BE57D5" w14:textId="1DADD38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4.2.5 Nhóm API Quy trình đăng kí vân tay và IoT</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_Toc215742404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0F3C5030" w14:textId="5CD1698E"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bCs/>
          <w:noProof/>
          <w:sz w:val="26"/>
          <w:szCs w:val="26"/>
          <w:lang w:val="en-US"/>
        </w:rPr>
        <w:t>4.2.6 Nhóm API Xác thực tài khoản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34</w:t>
      </w:r>
      <w:r w:rsidRPr="00A36673">
        <w:rPr>
          <w:rFonts w:ascii="Times New Roman" w:hAnsi="Times New Roman" w:cs="Times New Roman"/>
          <w:noProof/>
          <w:sz w:val="26"/>
          <w:szCs w:val="26"/>
        </w:rPr>
        <w:fldChar w:fldCharType="end"/>
      </w:r>
    </w:p>
    <w:p w14:paraId="17DCF1B2" w14:textId="5BCC3913"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4.3 Mô tả cài đặt hệ thống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1230EC3E" w14:textId="27FE0FE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4.3.1 Chuẩn bị môi trường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79E3D14C" w14:textId="5B6F2D84"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4.3.2 Thiết lập Database (SQL Server)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33E15B74" w14:textId="4431D89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 xml:space="preserve">4.3.3 </w:t>
      </w:r>
      <w:r w:rsidRPr="00A36673">
        <w:rPr>
          <w:rFonts w:ascii="Times New Roman" w:hAnsi="Times New Roman" w:cs="Times New Roman"/>
          <w:noProof/>
          <w:sz w:val="26"/>
          <w:szCs w:val="26"/>
          <w:lang w:val="en-CA"/>
        </w:rPr>
        <w:t>Thiết lập Backend (Spring Boot)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677E3AF1" w14:textId="31CB8F8A"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4.3.4 Thiết lập Frontend (Angular)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36</w:t>
      </w:r>
      <w:r w:rsidRPr="00A36673">
        <w:rPr>
          <w:rFonts w:ascii="Times New Roman" w:hAnsi="Times New Roman" w:cs="Times New Roman"/>
          <w:noProof/>
          <w:sz w:val="26"/>
          <w:szCs w:val="26"/>
        </w:rPr>
        <w:fldChar w:fldCharType="end"/>
      </w:r>
    </w:p>
    <w:p w14:paraId="70A82C87" w14:textId="01270746"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4.3.5 Thiết lập Gemini AI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7EC13658" w14:textId="53E4CC74"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4.3.6 Thiết lập Email SMTP (Gmail)</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554EBF2F" w14:textId="7229C79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4.3.7 Thiết lập Phần cứng (IoT - ESP32)</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49095999" w14:textId="265F1163"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5: GIAO DIỆN NGƯỜI DÙNG VÀ KIỂM THỬ</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06BF0F2A" w14:textId="0D7FD25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5.1 Giao diện người dùng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6AB563CB" w14:textId="13ED895C"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5.1.1 Giao diện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4BC26306" w14:textId="1DB65C66"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5.1.2 Giao diện cho quản tri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41</w:t>
      </w:r>
      <w:r w:rsidRPr="00A36673">
        <w:rPr>
          <w:rFonts w:ascii="Times New Roman" w:hAnsi="Times New Roman" w:cs="Times New Roman"/>
          <w:noProof/>
          <w:sz w:val="26"/>
          <w:szCs w:val="26"/>
        </w:rPr>
        <w:fldChar w:fldCharType="end"/>
      </w:r>
    </w:p>
    <w:p w14:paraId="7B5DB5D1" w14:textId="3A8B048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5.1.3Giao diện cho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47</w:t>
      </w:r>
      <w:r w:rsidRPr="00A36673">
        <w:rPr>
          <w:rFonts w:ascii="Times New Roman" w:hAnsi="Times New Roman" w:cs="Times New Roman"/>
          <w:noProof/>
          <w:sz w:val="26"/>
          <w:szCs w:val="26"/>
        </w:rPr>
        <w:fldChar w:fldCharType="end"/>
      </w:r>
    </w:p>
    <w:p w14:paraId="55150E8E" w14:textId="4FCCBBD3"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5.1.4 Giao diện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55</w:t>
      </w:r>
      <w:r w:rsidRPr="00A36673">
        <w:rPr>
          <w:rFonts w:ascii="Times New Roman" w:hAnsi="Times New Roman" w:cs="Times New Roman"/>
          <w:noProof/>
          <w:sz w:val="26"/>
          <w:szCs w:val="26"/>
        </w:rPr>
        <w:fldChar w:fldCharType="end"/>
      </w:r>
    </w:p>
    <w:p w14:paraId="23DC52B3" w14:textId="6649FC6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5.2 kiểm thử chương trình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58</w:t>
      </w:r>
      <w:r w:rsidRPr="00A36673">
        <w:rPr>
          <w:rFonts w:ascii="Times New Roman" w:hAnsi="Times New Roman" w:cs="Times New Roman"/>
          <w:noProof/>
          <w:sz w:val="26"/>
          <w:szCs w:val="26"/>
        </w:rPr>
        <w:fldChar w:fldCharType="end"/>
      </w:r>
    </w:p>
    <w:p w14:paraId="565D7332" w14:textId="45C4A26A"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5.2.1 Quy trình giảng viên thêm vân tay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58</w:t>
      </w:r>
      <w:r w:rsidRPr="00A36673">
        <w:rPr>
          <w:rFonts w:ascii="Times New Roman" w:hAnsi="Times New Roman" w:cs="Times New Roman"/>
          <w:noProof/>
          <w:sz w:val="26"/>
          <w:szCs w:val="26"/>
        </w:rPr>
        <w:fldChar w:fldCharType="end"/>
      </w:r>
    </w:p>
    <w:p w14:paraId="5A191AA8" w14:textId="0C32C63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5.2.2 Quy trình thêm lịch học cho lớp</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61</w:t>
      </w:r>
      <w:r w:rsidRPr="00A36673">
        <w:rPr>
          <w:rFonts w:ascii="Times New Roman" w:hAnsi="Times New Roman" w:cs="Times New Roman"/>
          <w:noProof/>
          <w:sz w:val="26"/>
          <w:szCs w:val="26"/>
        </w:rPr>
        <w:fldChar w:fldCharType="end"/>
      </w:r>
    </w:p>
    <w:p w14:paraId="1020828A" w14:textId="3848C538"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CHƯƠNG 6: KẾT LUẬN VÀ HƯỚNG PHÁT TRIỂN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4A3CA400" w14:textId="7EDDCC61"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6.1. Kết luận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136C72DD" w14:textId="1B5524D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CA"/>
        </w:rPr>
        <w:t>6.2. Hướng phát triển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2BE1E42E" w14:textId="427F3A1D" w:rsidR="000C5451" w:rsidRPr="00A36673" w:rsidRDefault="00610DCE" w:rsidP="00CD60E0">
      <w:pPr>
        <w:pStyle w:val="Heading1"/>
        <w:spacing w:before="0"/>
        <w:jc w:val="center"/>
        <w:rPr>
          <w:rFonts w:ascii="Times New Roman" w:hAnsi="Times New Roman" w:cs="Times New Roman"/>
          <w:b/>
          <w:bCs/>
          <w:color w:val="auto"/>
          <w:sz w:val="28"/>
          <w:szCs w:val="28"/>
          <w:lang w:val="en-US"/>
        </w:rPr>
      </w:pPr>
      <w:r w:rsidRPr="00A36673">
        <w:rPr>
          <w:rFonts w:ascii="Times New Roman" w:eastAsiaTheme="minorHAnsi" w:hAnsi="Times New Roman" w:cs="Times New Roman"/>
          <w:b/>
          <w:bCs/>
          <w:caps/>
          <w:smallCaps/>
          <w:color w:val="auto"/>
          <w:sz w:val="26"/>
          <w:szCs w:val="26"/>
        </w:rPr>
        <w:fldChar w:fldCharType="end"/>
      </w:r>
    </w:p>
    <w:p w14:paraId="4101E969" w14:textId="77777777" w:rsidR="00146E47" w:rsidRDefault="00146E47" w:rsidP="00146E47">
      <w:pPr>
        <w:spacing w:after="0" w:line="312" w:lineRule="auto"/>
        <w:rPr>
          <w:rFonts w:ascii="Times New Roman" w:hAnsi="Times New Roman" w:cs="Times New Roman"/>
          <w:b/>
          <w:bCs/>
          <w:sz w:val="26"/>
          <w:szCs w:val="26"/>
          <w:lang w:val="en-US"/>
        </w:rPr>
      </w:pPr>
    </w:p>
    <w:p w14:paraId="7B887A9D" w14:textId="77777777" w:rsidR="00146E47" w:rsidRDefault="00146E47" w:rsidP="00146E47">
      <w:pPr>
        <w:spacing w:after="0" w:line="312" w:lineRule="auto"/>
        <w:rPr>
          <w:rFonts w:ascii="Times New Roman" w:hAnsi="Times New Roman" w:cs="Times New Roman"/>
          <w:b/>
          <w:bCs/>
          <w:sz w:val="26"/>
          <w:szCs w:val="26"/>
          <w:lang w:val="en-US"/>
        </w:rPr>
      </w:pPr>
    </w:p>
    <w:p w14:paraId="2A344FB9" w14:textId="77777777" w:rsidR="00146E47" w:rsidRDefault="00146E47" w:rsidP="00146E47">
      <w:pPr>
        <w:spacing w:after="0" w:line="312" w:lineRule="auto"/>
        <w:rPr>
          <w:rFonts w:ascii="Times New Roman" w:hAnsi="Times New Roman" w:cs="Times New Roman"/>
          <w:b/>
          <w:bCs/>
          <w:sz w:val="26"/>
          <w:szCs w:val="26"/>
          <w:lang w:val="en-US"/>
        </w:rPr>
      </w:pPr>
    </w:p>
    <w:p w14:paraId="36E4DA7B" w14:textId="77777777" w:rsidR="00146E47" w:rsidRDefault="00146E47" w:rsidP="00146E47">
      <w:pPr>
        <w:spacing w:after="0" w:line="312" w:lineRule="auto"/>
        <w:rPr>
          <w:rFonts w:ascii="Times New Roman" w:hAnsi="Times New Roman" w:cs="Times New Roman"/>
          <w:b/>
          <w:bCs/>
          <w:sz w:val="26"/>
          <w:szCs w:val="26"/>
          <w:lang w:val="en-US"/>
        </w:rPr>
      </w:pPr>
    </w:p>
    <w:p w14:paraId="0CD59FE9" w14:textId="77777777" w:rsidR="00C34AD8" w:rsidRDefault="00C34AD8" w:rsidP="00146E47">
      <w:pPr>
        <w:spacing w:after="0" w:line="312" w:lineRule="auto"/>
        <w:rPr>
          <w:rFonts w:ascii="Times New Roman" w:hAnsi="Times New Roman" w:cs="Times New Roman"/>
          <w:b/>
          <w:bCs/>
          <w:sz w:val="26"/>
          <w:szCs w:val="26"/>
          <w:lang w:val="en-US"/>
        </w:rPr>
      </w:pPr>
    </w:p>
    <w:p w14:paraId="6BA26CE1" w14:textId="7FC6185F" w:rsidR="00B46C95" w:rsidRDefault="00B46C95" w:rsidP="00B46C95">
      <w:pPr>
        <w:pStyle w:val="Heading1"/>
        <w:jc w:val="center"/>
        <w:rPr>
          <w:rFonts w:ascii="Times New Roman" w:hAnsi="Times New Roman" w:cs="Times New Roman"/>
          <w:b/>
          <w:bCs/>
          <w:sz w:val="26"/>
          <w:szCs w:val="26"/>
          <w:lang w:val="en-US"/>
        </w:rPr>
      </w:pPr>
      <w:bookmarkStart w:id="4" w:name="_Toc215742358"/>
      <w:r>
        <w:rPr>
          <w:rFonts w:ascii="Times New Roman" w:hAnsi="Times New Roman" w:cs="Times New Roman"/>
          <w:b/>
          <w:bCs/>
          <w:sz w:val="26"/>
          <w:szCs w:val="26"/>
          <w:lang w:val="en-US"/>
        </w:rPr>
        <w:t>DANH MỤC HÌNH ẢNH</w:t>
      </w:r>
      <w:bookmarkEnd w:id="4"/>
    </w:p>
    <w:p w14:paraId="4F54ED1D" w14:textId="465454D3" w:rsidR="004540B9" w:rsidRPr="009458C8" w:rsidRDefault="00B46C95" w:rsidP="00C34AD8">
      <w:pPr>
        <w:spacing w:after="0" w:line="312" w:lineRule="auto"/>
        <w:jc w:val="center"/>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 xml:space="preserve"> </w:t>
      </w:r>
      <w:r w:rsidR="004060E6" w:rsidRPr="005F057A">
        <w:rPr>
          <w:rFonts w:ascii="Times New Roman" w:hAnsi="Times New Roman" w:cs="Times New Roman"/>
          <w:b/>
          <w:bCs/>
          <w:sz w:val="26"/>
          <w:szCs w:val="26"/>
          <w:lang w:val="en-US"/>
        </w:rPr>
        <w:fldChar w:fldCharType="begin"/>
      </w:r>
      <w:r w:rsidR="004060E6" w:rsidRPr="004540B9">
        <w:rPr>
          <w:rFonts w:ascii="Times New Roman" w:hAnsi="Times New Roman" w:cs="Times New Roman"/>
          <w:b/>
          <w:bCs/>
          <w:sz w:val="26"/>
          <w:szCs w:val="26"/>
          <w:lang w:val="en-US"/>
        </w:rPr>
        <w:instrText xml:space="preserve"> TOC \h \z \c "Hình" </w:instrText>
      </w:r>
      <w:r w:rsidR="004060E6" w:rsidRPr="005F057A">
        <w:rPr>
          <w:rFonts w:ascii="Times New Roman" w:hAnsi="Times New Roman" w:cs="Times New Roman"/>
          <w:b/>
          <w:bCs/>
          <w:sz w:val="26"/>
          <w:szCs w:val="26"/>
          <w:lang w:val="en-US"/>
        </w:rPr>
        <w:fldChar w:fldCharType="separate"/>
      </w:r>
    </w:p>
    <w:p w14:paraId="08193EFA" w14:textId="7B7665E6"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86" w:history="1">
        <w:r w:rsidRPr="00554FBC">
          <w:rPr>
            <w:rStyle w:val="Hyperlink"/>
            <w:noProof/>
          </w:rPr>
          <w:t>Hình 1: Tổng quan module ESP32</w:t>
        </w:r>
        <w:bookmarkStart w:id="5" w:name="_Hlt215741038"/>
        <w:bookmarkEnd w:id="5"/>
        <w:r>
          <w:rPr>
            <w:noProof/>
            <w:webHidden/>
          </w:rPr>
          <w:tab/>
        </w:r>
        <w:r>
          <w:rPr>
            <w:noProof/>
            <w:webHidden/>
          </w:rPr>
          <w:fldChar w:fldCharType="begin"/>
        </w:r>
        <w:r>
          <w:rPr>
            <w:noProof/>
            <w:webHidden/>
          </w:rPr>
          <w:instrText xml:space="preserve"> PAGEREF _Toc215738286 \h </w:instrText>
        </w:r>
        <w:r>
          <w:rPr>
            <w:noProof/>
            <w:webHidden/>
          </w:rPr>
        </w:r>
        <w:r>
          <w:rPr>
            <w:noProof/>
            <w:webHidden/>
          </w:rPr>
          <w:fldChar w:fldCharType="separate"/>
        </w:r>
        <w:r w:rsidR="0082492D">
          <w:rPr>
            <w:noProof/>
            <w:webHidden/>
          </w:rPr>
          <w:t>4</w:t>
        </w:r>
        <w:r>
          <w:rPr>
            <w:noProof/>
            <w:webHidden/>
          </w:rPr>
          <w:fldChar w:fldCharType="end"/>
        </w:r>
      </w:hyperlink>
    </w:p>
    <w:p w14:paraId="4B91B8EA" w14:textId="3C393966"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87" w:history="1">
        <w:r w:rsidRPr="00554FBC">
          <w:rPr>
            <w:rStyle w:val="Hyperlink"/>
            <w:noProof/>
          </w:rPr>
          <w:t>Hình 2: Vị trí l Led, nút ấn trên ESP32</w:t>
        </w:r>
        <w:r>
          <w:rPr>
            <w:noProof/>
            <w:webHidden/>
          </w:rPr>
          <w:tab/>
        </w:r>
        <w:r>
          <w:rPr>
            <w:noProof/>
            <w:webHidden/>
          </w:rPr>
          <w:fldChar w:fldCharType="begin"/>
        </w:r>
        <w:r>
          <w:rPr>
            <w:noProof/>
            <w:webHidden/>
          </w:rPr>
          <w:instrText xml:space="preserve"> PAGEREF _Toc215738287 \h </w:instrText>
        </w:r>
        <w:r>
          <w:rPr>
            <w:noProof/>
            <w:webHidden/>
          </w:rPr>
        </w:r>
        <w:r>
          <w:rPr>
            <w:noProof/>
            <w:webHidden/>
          </w:rPr>
          <w:fldChar w:fldCharType="separate"/>
        </w:r>
        <w:r w:rsidR="0082492D">
          <w:rPr>
            <w:noProof/>
            <w:webHidden/>
          </w:rPr>
          <w:t>5</w:t>
        </w:r>
        <w:r>
          <w:rPr>
            <w:noProof/>
            <w:webHidden/>
          </w:rPr>
          <w:fldChar w:fldCharType="end"/>
        </w:r>
      </w:hyperlink>
    </w:p>
    <w:p w14:paraId="306FB669" w14:textId="2D1504CB"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88" w:history="1">
        <w:r w:rsidRPr="00554FBC">
          <w:rPr>
            <w:rStyle w:val="Hyperlink"/>
            <w:noProof/>
          </w:rPr>
          <w:t>Hình 3: Vị trí chân trên ESP32</w:t>
        </w:r>
        <w:r>
          <w:rPr>
            <w:noProof/>
            <w:webHidden/>
          </w:rPr>
          <w:tab/>
        </w:r>
        <w:r>
          <w:rPr>
            <w:noProof/>
            <w:webHidden/>
          </w:rPr>
          <w:fldChar w:fldCharType="begin"/>
        </w:r>
        <w:r>
          <w:rPr>
            <w:noProof/>
            <w:webHidden/>
          </w:rPr>
          <w:instrText xml:space="preserve"> PAGEREF _Toc215738288 \h </w:instrText>
        </w:r>
        <w:r>
          <w:rPr>
            <w:noProof/>
            <w:webHidden/>
          </w:rPr>
        </w:r>
        <w:r>
          <w:rPr>
            <w:noProof/>
            <w:webHidden/>
          </w:rPr>
          <w:fldChar w:fldCharType="separate"/>
        </w:r>
        <w:r w:rsidR="0082492D">
          <w:rPr>
            <w:noProof/>
            <w:webHidden/>
          </w:rPr>
          <w:t>5</w:t>
        </w:r>
        <w:r>
          <w:rPr>
            <w:noProof/>
            <w:webHidden/>
          </w:rPr>
          <w:fldChar w:fldCharType="end"/>
        </w:r>
      </w:hyperlink>
    </w:p>
    <w:p w14:paraId="48B5A5F9" w14:textId="47AAEDE9"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89" w:history="1">
        <w:r w:rsidRPr="00554FBC">
          <w:rPr>
            <w:rStyle w:val="Hyperlink"/>
            <w:noProof/>
          </w:rPr>
          <w:t>Hình 4: Tổng quan module AS608</w:t>
        </w:r>
        <w:r>
          <w:rPr>
            <w:noProof/>
            <w:webHidden/>
          </w:rPr>
          <w:tab/>
        </w:r>
        <w:r>
          <w:rPr>
            <w:noProof/>
            <w:webHidden/>
          </w:rPr>
          <w:fldChar w:fldCharType="begin"/>
        </w:r>
        <w:r>
          <w:rPr>
            <w:noProof/>
            <w:webHidden/>
          </w:rPr>
          <w:instrText xml:space="preserve"> PAGEREF _Toc215738289 \h </w:instrText>
        </w:r>
        <w:r>
          <w:rPr>
            <w:noProof/>
            <w:webHidden/>
          </w:rPr>
        </w:r>
        <w:r>
          <w:rPr>
            <w:noProof/>
            <w:webHidden/>
          </w:rPr>
          <w:fldChar w:fldCharType="separate"/>
        </w:r>
        <w:r w:rsidR="0082492D">
          <w:rPr>
            <w:noProof/>
            <w:webHidden/>
          </w:rPr>
          <w:t>7</w:t>
        </w:r>
        <w:r>
          <w:rPr>
            <w:noProof/>
            <w:webHidden/>
          </w:rPr>
          <w:fldChar w:fldCharType="end"/>
        </w:r>
      </w:hyperlink>
    </w:p>
    <w:p w14:paraId="7BAD1466" w14:textId="5CA4A55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0" w:history="1">
        <w:r w:rsidRPr="00554FBC">
          <w:rPr>
            <w:rStyle w:val="Hyperlink"/>
            <w:noProof/>
          </w:rPr>
          <w:t>Hình 5: Sơ đồ chân AS608</w:t>
        </w:r>
        <w:r>
          <w:rPr>
            <w:noProof/>
            <w:webHidden/>
          </w:rPr>
          <w:tab/>
        </w:r>
        <w:r>
          <w:rPr>
            <w:noProof/>
            <w:webHidden/>
          </w:rPr>
          <w:fldChar w:fldCharType="begin"/>
        </w:r>
        <w:r>
          <w:rPr>
            <w:noProof/>
            <w:webHidden/>
          </w:rPr>
          <w:instrText xml:space="preserve"> PAGEREF _Toc215738290 \h </w:instrText>
        </w:r>
        <w:r>
          <w:rPr>
            <w:noProof/>
            <w:webHidden/>
          </w:rPr>
        </w:r>
        <w:r>
          <w:rPr>
            <w:noProof/>
            <w:webHidden/>
          </w:rPr>
          <w:fldChar w:fldCharType="separate"/>
        </w:r>
        <w:r w:rsidR="0082492D">
          <w:rPr>
            <w:noProof/>
            <w:webHidden/>
          </w:rPr>
          <w:t>8</w:t>
        </w:r>
        <w:r>
          <w:rPr>
            <w:noProof/>
            <w:webHidden/>
          </w:rPr>
          <w:fldChar w:fldCharType="end"/>
        </w:r>
      </w:hyperlink>
    </w:p>
    <w:p w14:paraId="39F4902E" w14:textId="61907F3E"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1" w:history="1">
        <w:r w:rsidRPr="00554FBC">
          <w:rPr>
            <w:rStyle w:val="Hyperlink"/>
            <w:noProof/>
          </w:rPr>
          <w:t>Hình 6: Tổng quan LCD 1602 I2C</w:t>
        </w:r>
        <w:r>
          <w:rPr>
            <w:noProof/>
            <w:webHidden/>
          </w:rPr>
          <w:tab/>
        </w:r>
        <w:r>
          <w:rPr>
            <w:noProof/>
            <w:webHidden/>
          </w:rPr>
          <w:fldChar w:fldCharType="begin"/>
        </w:r>
        <w:r>
          <w:rPr>
            <w:noProof/>
            <w:webHidden/>
          </w:rPr>
          <w:instrText xml:space="preserve"> PAGEREF _Toc215738291 \h </w:instrText>
        </w:r>
        <w:r>
          <w:rPr>
            <w:noProof/>
            <w:webHidden/>
          </w:rPr>
        </w:r>
        <w:r>
          <w:rPr>
            <w:noProof/>
            <w:webHidden/>
          </w:rPr>
          <w:fldChar w:fldCharType="separate"/>
        </w:r>
        <w:r w:rsidR="0082492D">
          <w:rPr>
            <w:noProof/>
            <w:webHidden/>
          </w:rPr>
          <w:t>9</w:t>
        </w:r>
        <w:r>
          <w:rPr>
            <w:noProof/>
            <w:webHidden/>
          </w:rPr>
          <w:fldChar w:fldCharType="end"/>
        </w:r>
      </w:hyperlink>
    </w:p>
    <w:p w14:paraId="764C09C0" w14:textId="465DF951"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2" w:history="1">
        <w:r w:rsidRPr="00554FBC">
          <w:rPr>
            <w:rStyle w:val="Hyperlink"/>
            <w:noProof/>
          </w:rPr>
          <w:t>Hình 7 Sơ đồ chân trên LCD 1602 I2C</w:t>
        </w:r>
        <w:r>
          <w:rPr>
            <w:noProof/>
            <w:webHidden/>
          </w:rPr>
          <w:tab/>
        </w:r>
        <w:r>
          <w:rPr>
            <w:noProof/>
            <w:webHidden/>
          </w:rPr>
          <w:fldChar w:fldCharType="begin"/>
        </w:r>
        <w:r>
          <w:rPr>
            <w:noProof/>
            <w:webHidden/>
          </w:rPr>
          <w:instrText xml:space="preserve"> PAGEREF _Toc215738292 \h </w:instrText>
        </w:r>
        <w:r>
          <w:rPr>
            <w:noProof/>
            <w:webHidden/>
          </w:rPr>
        </w:r>
        <w:r>
          <w:rPr>
            <w:noProof/>
            <w:webHidden/>
          </w:rPr>
          <w:fldChar w:fldCharType="separate"/>
        </w:r>
        <w:r w:rsidR="0082492D">
          <w:rPr>
            <w:noProof/>
            <w:webHidden/>
          </w:rPr>
          <w:t>11</w:t>
        </w:r>
        <w:r>
          <w:rPr>
            <w:noProof/>
            <w:webHidden/>
          </w:rPr>
          <w:fldChar w:fldCharType="end"/>
        </w:r>
      </w:hyperlink>
    </w:p>
    <w:p w14:paraId="5E1F112B" w14:textId="10E0662C"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3" w:history="1">
        <w:r w:rsidRPr="00554FBC">
          <w:rPr>
            <w:rStyle w:val="Hyperlink"/>
            <w:noProof/>
          </w:rPr>
          <w:t>Hình 8: Biểu đồ Use Case tổng quát</w:t>
        </w:r>
        <w:r>
          <w:rPr>
            <w:noProof/>
            <w:webHidden/>
          </w:rPr>
          <w:tab/>
        </w:r>
        <w:r>
          <w:rPr>
            <w:noProof/>
            <w:webHidden/>
          </w:rPr>
          <w:fldChar w:fldCharType="begin"/>
        </w:r>
        <w:r>
          <w:rPr>
            <w:noProof/>
            <w:webHidden/>
          </w:rPr>
          <w:instrText xml:space="preserve"> PAGEREF _Toc215738293 \h </w:instrText>
        </w:r>
        <w:r>
          <w:rPr>
            <w:noProof/>
            <w:webHidden/>
          </w:rPr>
        </w:r>
        <w:r>
          <w:rPr>
            <w:noProof/>
            <w:webHidden/>
          </w:rPr>
          <w:fldChar w:fldCharType="separate"/>
        </w:r>
        <w:r w:rsidR="0082492D">
          <w:rPr>
            <w:noProof/>
            <w:webHidden/>
          </w:rPr>
          <w:t>20</w:t>
        </w:r>
        <w:r>
          <w:rPr>
            <w:noProof/>
            <w:webHidden/>
          </w:rPr>
          <w:fldChar w:fldCharType="end"/>
        </w:r>
      </w:hyperlink>
    </w:p>
    <w:p w14:paraId="68E299BA" w14:textId="52C9A0A9"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4" w:history="1">
        <w:r w:rsidRPr="00554FBC">
          <w:rPr>
            <w:rStyle w:val="Hyperlink"/>
            <w:noProof/>
          </w:rPr>
          <w:t>Hình 9: Biểu đồ quản lý lớp học ủa quản trị viên</w:t>
        </w:r>
        <w:r>
          <w:rPr>
            <w:noProof/>
            <w:webHidden/>
          </w:rPr>
          <w:tab/>
        </w:r>
        <w:r>
          <w:rPr>
            <w:noProof/>
            <w:webHidden/>
          </w:rPr>
          <w:fldChar w:fldCharType="begin"/>
        </w:r>
        <w:r>
          <w:rPr>
            <w:noProof/>
            <w:webHidden/>
          </w:rPr>
          <w:instrText xml:space="preserve"> PAGEREF _Toc215738294 \h </w:instrText>
        </w:r>
        <w:r>
          <w:rPr>
            <w:noProof/>
            <w:webHidden/>
          </w:rPr>
        </w:r>
        <w:r>
          <w:rPr>
            <w:noProof/>
            <w:webHidden/>
          </w:rPr>
          <w:fldChar w:fldCharType="separate"/>
        </w:r>
        <w:r w:rsidR="0082492D">
          <w:rPr>
            <w:noProof/>
            <w:webHidden/>
          </w:rPr>
          <w:t>21</w:t>
        </w:r>
        <w:r>
          <w:rPr>
            <w:noProof/>
            <w:webHidden/>
          </w:rPr>
          <w:fldChar w:fldCharType="end"/>
        </w:r>
      </w:hyperlink>
    </w:p>
    <w:p w14:paraId="58305F1E" w14:textId="5F5E3977"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5" w:history="1">
        <w:r w:rsidRPr="00554FBC">
          <w:rPr>
            <w:rStyle w:val="Hyperlink"/>
            <w:noProof/>
          </w:rPr>
          <w:t>Hình 10: Biểu đồ quản lý sinh viên trong lớp của quản trị viên</w:t>
        </w:r>
        <w:r>
          <w:rPr>
            <w:noProof/>
            <w:webHidden/>
          </w:rPr>
          <w:tab/>
        </w:r>
        <w:r>
          <w:rPr>
            <w:noProof/>
            <w:webHidden/>
          </w:rPr>
          <w:fldChar w:fldCharType="begin"/>
        </w:r>
        <w:r>
          <w:rPr>
            <w:noProof/>
            <w:webHidden/>
          </w:rPr>
          <w:instrText xml:space="preserve"> PAGEREF _Toc215738295 \h </w:instrText>
        </w:r>
        <w:r>
          <w:rPr>
            <w:noProof/>
            <w:webHidden/>
          </w:rPr>
        </w:r>
        <w:r>
          <w:rPr>
            <w:noProof/>
            <w:webHidden/>
          </w:rPr>
          <w:fldChar w:fldCharType="separate"/>
        </w:r>
        <w:r w:rsidR="0082492D">
          <w:rPr>
            <w:noProof/>
            <w:webHidden/>
          </w:rPr>
          <w:t>22</w:t>
        </w:r>
        <w:r>
          <w:rPr>
            <w:noProof/>
            <w:webHidden/>
          </w:rPr>
          <w:fldChar w:fldCharType="end"/>
        </w:r>
      </w:hyperlink>
    </w:p>
    <w:p w14:paraId="52BDE6FA" w14:textId="7E46F54A"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6" w:history="1">
        <w:r w:rsidRPr="00554FBC">
          <w:rPr>
            <w:rStyle w:val="Hyperlink"/>
            <w:noProof/>
          </w:rPr>
          <w:t>Hình 11: Use case quản lý người dùng của quản trị viên</w:t>
        </w:r>
        <w:r>
          <w:rPr>
            <w:noProof/>
            <w:webHidden/>
          </w:rPr>
          <w:tab/>
        </w:r>
        <w:r>
          <w:rPr>
            <w:noProof/>
            <w:webHidden/>
          </w:rPr>
          <w:fldChar w:fldCharType="begin"/>
        </w:r>
        <w:r>
          <w:rPr>
            <w:noProof/>
            <w:webHidden/>
          </w:rPr>
          <w:instrText xml:space="preserve"> PAGEREF _Toc215738296 \h </w:instrText>
        </w:r>
        <w:r>
          <w:rPr>
            <w:noProof/>
            <w:webHidden/>
          </w:rPr>
        </w:r>
        <w:r>
          <w:rPr>
            <w:noProof/>
            <w:webHidden/>
          </w:rPr>
          <w:fldChar w:fldCharType="separate"/>
        </w:r>
        <w:r w:rsidR="0082492D">
          <w:rPr>
            <w:noProof/>
            <w:webHidden/>
          </w:rPr>
          <w:t>23</w:t>
        </w:r>
        <w:r>
          <w:rPr>
            <w:noProof/>
            <w:webHidden/>
          </w:rPr>
          <w:fldChar w:fldCharType="end"/>
        </w:r>
      </w:hyperlink>
    </w:p>
    <w:p w14:paraId="5A52DFEF" w14:textId="59BAD6C6"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7" w:history="1">
        <w:r w:rsidRPr="00554FBC">
          <w:rPr>
            <w:rStyle w:val="Hyperlink"/>
            <w:noProof/>
          </w:rPr>
          <w:t>Hình 12: Use case quản lý thiết bị của quản trị viên</w:t>
        </w:r>
        <w:r>
          <w:rPr>
            <w:noProof/>
            <w:webHidden/>
          </w:rPr>
          <w:tab/>
        </w:r>
        <w:r>
          <w:rPr>
            <w:noProof/>
            <w:webHidden/>
          </w:rPr>
          <w:fldChar w:fldCharType="begin"/>
        </w:r>
        <w:r>
          <w:rPr>
            <w:noProof/>
            <w:webHidden/>
          </w:rPr>
          <w:instrText xml:space="preserve"> PAGEREF _Toc215738297 \h </w:instrText>
        </w:r>
        <w:r>
          <w:rPr>
            <w:noProof/>
            <w:webHidden/>
          </w:rPr>
        </w:r>
        <w:r>
          <w:rPr>
            <w:noProof/>
            <w:webHidden/>
          </w:rPr>
          <w:fldChar w:fldCharType="separate"/>
        </w:r>
        <w:r w:rsidR="0082492D">
          <w:rPr>
            <w:noProof/>
            <w:webHidden/>
          </w:rPr>
          <w:t>24</w:t>
        </w:r>
        <w:r>
          <w:rPr>
            <w:noProof/>
            <w:webHidden/>
          </w:rPr>
          <w:fldChar w:fldCharType="end"/>
        </w:r>
      </w:hyperlink>
    </w:p>
    <w:p w14:paraId="3865A8DE" w14:textId="5735E34D"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8" w:history="1">
        <w:r w:rsidRPr="00554FBC">
          <w:rPr>
            <w:rStyle w:val="Hyperlink"/>
            <w:noProof/>
          </w:rPr>
          <w:t>Hình 13: Use case quản lý lớp học của giảng viên</w:t>
        </w:r>
        <w:r>
          <w:rPr>
            <w:noProof/>
            <w:webHidden/>
          </w:rPr>
          <w:tab/>
        </w:r>
        <w:r>
          <w:rPr>
            <w:noProof/>
            <w:webHidden/>
          </w:rPr>
          <w:fldChar w:fldCharType="begin"/>
        </w:r>
        <w:r>
          <w:rPr>
            <w:noProof/>
            <w:webHidden/>
          </w:rPr>
          <w:instrText xml:space="preserve"> PAGEREF _Toc215738298 \h </w:instrText>
        </w:r>
        <w:r>
          <w:rPr>
            <w:noProof/>
            <w:webHidden/>
          </w:rPr>
        </w:r>
        <w:r>
          <w:rPr>
            <w:noProof/>
            <w:webHidden/>
          </w:rPr>
          <w:fldChar w:fldCharType="separate"/>
        </w:r>
        <w:r w:rsidR="0082492D">
          <w:rPr>
            <w:noProof/>
            <w:webHidden/>
          </w:rPr>
          <w:t>24</w:t>
        </w:r>
        <w:r>
          <w:rPr>
            <w:noProof/>
            <w:webHidden/>
          </w:rPr>
          <w:fldChar w:fldCharType="end"/>
        </w:r>
      </w:hyperlink>
    </w:p>
    <w:p w14:paraId="2F0C2CB5" w14:textId="316F25ED"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299" w:history="1">
        <w:r w:rsidRPr="00465055">
          <w:rPr>
            <w:rStyle w:val="Hyperlink"/>
            <w:color w:val="auto"/>
          </w:rPr>
          <w:t>Hình 14: Use case quản lý điểm số của giảng viên</w:t>
        </w:r>
        <w:r>
          <w:rPr>
            <w:noProof/>
            <w:webHidden/>
          </w:rPr>
          <w:tab/>
        </w:r>
        <w:r>
          <w:rPr>
            <w:noProof/>
            <w:webHidden/>
          </w:rPr>
          <w:fldChar w:fldCharType="begin"/>
        </w:r>
        <w:r>
          <w:rPr>
            <w:noProof/>
            <w:webHidden/>
          </w:rPr>
          <w:instrText xml:space="preserve"> PAGEREF _Toc215738299 \h </w:instrText>
        </w:r>
        <w:r>
          <w:rPr>
            <w:noProof/>
            <w:webHidden/>
          </w:rPr>
        </w:r>
        <w:r>
          <w:rPr>
            <w:noProof/>
            <w:webHidden/>
          </w:rPr>
          <w:fldChar w:fldCharType="separate"/>
        </w:r>
        <w:r w:rsidR="0082492D">
          <w:rPr>
            <w:noProof/>
            <w:webHidden/>
          </w:rPr>
          <w:t>25</w:t>
        </w:r>
        <w:r>
          <w:rPr>
            <w:noProof/>
            <w:webHidden/>
          </w:rPr>
          <w:fldChar w:fldCharType="end"/>
        </w:r>
      </w:hyperlink>
    </w:p>
    <w:p w14:paraId="011BF05A" w14:textId="1EDB9044"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0" w:history="1">
        <w:r w:rsidRPr="00554FBC">
          <w:rPr>
            <w:rStyle w:val="Hyperlink"/>
            <w:noProof/>
          </w:rPr>
          <w:t>Hình 15 Use case quản lý điểm danh của giảng viên</w:t>
        </w:r>
        <w:r>
          <w:rPr>
            <w:noProof/>
            <w:webHidden/>
          </w:rPr>
          <w:tab/>
        </w:r>
        <w:r>
          <w:rPr>
            <w:noProof/>
            <w:webHidden/>
          </w:rPr>
          <w:fldChar w:fldCharType="begin"/>
        </w:r>
        <w:r>
          <w:rPr>
            <w:noProof/>
            <w:webHidden/>
          </w:rPr>
          <w:instrText xml:space="preserve"> PAGEREF _Toc215738300 \h </w:instrText>
        </w:r>
        <w:r>
          <w:rPr>
            <w:noProof/>
            <w:webHidden/>
          </w:rPr>
        </w:r>
        <w:r>
          <w:rPr>
            <w:noProof/>
            <w:webHidden/>
          </w:rPr>
          <w:fldChar w:fldCharType="separate"/>
        </w:r>
        <w:r w:rsidR="0082492D">
          <w:rPr>
            <w:noProof/>
            <w:webHidden/>
          </w:rPr>
          <w:t>25</w:t>
        </w:r>
        <w:r>
          <w:rPr>
            <w:noProof/>
            <w:webHidden/>
          </w:rPr>
          <w:fldChar w:fldCharType="end"/>
        </w:r>
      </w:hyperlink>
    </w:p>
    <w:p w14:paraId="27E062F2" w14:textId="1C1318D5"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1" w:history="1">
        <w:r w:rsidRPr="00554FBC">
          <w:rPr>
            <w:rStyle w:val="Hyperlink"/>
            <w:noProof/>
          </w:rPr>
          <w:t>Hình 16: Các đối tượng dữ liệu</w:t>
        </w:r>
        <w:r>
          <w:rPr>
            <w:noProof/>
            <w:webHidden/>
          </w:rPr>
          <w:tab/>
        </w:r>
        <w:r>
          <w:rPr>
            <w:noProof/>
            <w:webHidden/>
          </w:rPr>
          <w:fldChar w:fldCharType="begin"/>
        </w:r>
        <w:r>
          <w:rPr>
            <w:noProof/>
            <w:webHidden/>
          </w:rPr>
          <w:instrText xml:space="preserve"> PAGEREF _Toc215738301 \h </w:instrText>
        </w:r>
        <w:r>
          <w:rPr>
            <w:noProof/>
            <w:webHidden/>
          </w:rPr>
        </w:r>
        <w:r>
          <w:rPr>
            <w:noProof/>
            <w:webHidden/>
          </w:rPr>
          <w:fldChar w:fldCharType="separate"/>
        </w:r>
        <w:r w:rsidR="0082492D">
          <w:rPr>
            <w:noProof/>
            <w:webHidden/>
          </w:rPr>
          <w:t>26</w:t>
        </w:r>
        <w:r>
          <w:rPr>
            <w:noProof/>
            <w:webHidden/>
          </w:rPr>
          <w:fldChar w:fldCharType="end"/>
        </w:r>
      </w:hyperlink>
    </w:p>
    <w:p w14:paraId="6640A4DF" w14:textId="2991F2E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2" w:history="1">
        <w:r w:rsidRPr="00554FBC">
          <w:rPr>
            <w:rStyle w:val="Hyperlink"/>
            <w:noProof/>
          </w:rPr>
          <w:t>Hình 17: Sơ đồ thành phần hệ thống</w:t>
        </w:r>
        <w:r>
          <w:rPr>
            <w:noProof/>
            <w:webHidden/>
          </w:rPr>
          <w:tab/>
        </w:r>
        <w:r>
          <w:rPr>
            <w:noProof/>
            <w:webHidden/>
          </w:rPr>
          <w:fldChar w:fldCharType="begin"/>
        </w:r>
        <w:r>
          <w:rPr>
            <w:noProof/>
            <w:webHidden/>
          </w:rPr>
          <w:instrText xml:space="preserve"> PAGEREF _Toc215738302 \h </w:instrText>
        </w:r>
        <w:r>
          <w:rPr>
            <w:noProof/>
            <w:webHidden/>
          </w:rPr>
        </w:r>
        <w:r>
          <w:rPr>
            <w:noProof/>
            <w:webHidden/>
          </w:rPr>
          <w:fldChar w:fldCharType="separate"/>
        </w:r>
        <w:r w:rsidR="0082492D">
          <w:rPr>
            <w:noProof/>
            <w:webHidden/>
          </w:rPr>
          <w:t>27</w:t>
        </w:r>
        <w:r>
          <w:rPr>
            <w:noProof/>
            <w:webHidden/>
          </w:rPr>
          <w:fldChar w:fldCharType="end"/>
        </w:r>
      </w:hyperlink>
    </w:p>
    <w:p w14:paraId="5901E4E0" w14:textId="239F2E78"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3" w:history="1">
        <w:r w:rsidRPr="00554FBC">
          <w:rPr>
            <w:rStyle w:val="Hyperlink"/>
            <w:noProof/>
          </w:rPr>
          <w:t>Hình 18: Sơ đồ ERD hệ thống</w:t>
        </w:r>
        <w:r>
          <w:rPr>
            <w:noProof/>
            <w:webHidden/>
          </w:rPr>
          <w:tab/>
        </w:r>
        <w:r>
          <w:rPr>
            <w:noProof/>
            <w:webHidden/>
          </w:rPr>
          <w:fldChar w:fldCharType="begin"/>
        </w:r>
        <w:r>
          <w:rPr>
            <w:noProof/>
            <w:webHidden/>
          </w:rPr>
          <w:instrText xml:space="preserve"> PAGEREF _Toc215738303 \h </w:instrText>
        </w:r>
        <w:r>
          <w:rPr>
            <w:noProof/>
            <w:webHidden/>
          </w:rPr>
        </w:r>
        <w:r>
          <w:rPr>
            <w:noProof/>
            <w:webHidden/>
          </w:rPr>
          <w:fldChar w:fldCharType="separate"/>
        </w:r>
        <w:r w:rsidR="0082492D">
          <w:rPr>
            <w:noProof/>
            <w:webHidden/>
          </w:rPr>
          <w:t>28</w:t>
        </w:r>
        <w:r>
          <w:rPr>
            <w:noProof/>
            <w:webHidden/>
          </w:rPr>
          <w:fldChar w:fldCharType="end"/>
        </w:r>
      </w:hyperlink>
    </w:p>
    <w:p w14:paraId="38B65013" w14:textId="568CC241"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4" w:history="1">
        <w:r w:rsidRPr="00554FBC">
          <w:rPr>
            <w:rStyle w:val="Hyperlink"/>
            <w:noProof/>
          </w:rPr>
          <w:t>Hình 19: Cấu trúc mạch hệ thống IoT</w:t>
        </w:r>
        <w:r>
          <w:rPr>
            <w:noProof/>
            <w:webHidden/>
          </w:rPr>
          <w:tab/>
        </w:r>
        <w:r>
          <w:rPr>
            <w:noProof/>
            <w:webHidden/>
          </w:rPr>
          <w:fldChar w:fldCharType="begin"/>
        </w:r>
        <w:r>
          <w:rPr>
            <w:noProof/>
            <w:webHidden/>
          </w:rPr>
          <w:instrText xml:space="preserve"> PAGEREF _Toc215738304 \h </w:instrText>
        </w:r>
        <w:r>
          <w:rPr>
            <w:noProof/>
            <w:webHidden/>
          </w:rPr>
        </w:r>
        <w:r>
          <w:rPr>
            <w:noProof/>
            <w:webHidden/>
          </w:rPr>
          <w:fldChar w:fldCharType="separate"/>
        </w:r>
        <w:r w:rsidR="0082492D">
          <w:rPr>
            <w:noProof/>
            <w:webHidden/>
          </w:rPr>
          <w:t>29</w:t>
        </w:r>
        <w:r>
          <w:rPr>
            <w:noProof/>
            <w:webHidden/>
          </w:rPr>
          <w:fldChar w:fldCharType="end"/>
        </w:r>
      </w:hyperlink>
    </w:p>
    <w:p w14:paraId="452AB58E" w14:textId="6E4CB4D7"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5" w:history="1">
        <w:r w:rsidRPr="00554FBC">
          <w:rPr>
            <w:rStyle w:val="Hyperlink"/>
            <w:noProof/>
          </w:rPr>
          <w:t>Hình 20: Giao diện slide show của hệ thống:</w:t>
        </w:r>
        <w:r>
          <w:rPr>
            <w:noProof/>
            <w:webHidden/>
          </w:rPr>
          <w:tab/>
        </w:r>
        <w:r>
          <w:rPr>
            <w:noProof/>
            <w:webHidden/>
          </w:rPr>
          <w:fldChar w:fldCharType="begin"/>
        </w:r>
        <w:r>
          <w:rPr>
            <w:noProof/>
            <w:webHidden/>
          </w:rPr>
          <w:instrText xml:space="preserve"> PAGEREF _Toc215738305 \h </w:instrText>
        </w:r>
        <w:r>
          <w:rPr>
            <w:noProof/>
            <w:webHidden/>
          </w:rPr>
        </w:r>
        <w:r>
          <w:rPr>
            <w:noProof/>
            <w:webHidden/>
          </w:rPr>
          <w:fldChar w:fldCharType="separate"/>
        </w:r>
        <w:r w:rsidR="0082492D">
          <w:rPr>
            <w:noProof/>
            <w:webHidden/>
          </w:rPr>
          <w:t>39</w:t>
        </w:r>
        <w:r>
          <w:rPr>
            <w:noProof/>
            <w:webHidden/>
          </w:rPr>
          <w:fldChar w:fldCharType="end"/>
        </w:r>
      </w:hyperlink>
    </w:p>
    <w:p w14:paraId="1283DB76" w14:textId="34E577A0"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6" w:history="1">
        <w:r w:rsidRPr="00554FBC">
          <w:rPr>
            <w:rStyle w:val="Hyperlink"/>
            <w:noProof/>
          </w:rPr>
          <w:t>Hình 21: Giao diện đăng nhập</w:t>
        </w:r>
        <w:r>
          <w:rPr>
            <w:noProof/>
            <w:webHidden/>
          </w:rPr>
          <w:tab/>
        </w:r>
        <w:r>
          <w:rPr>
            <w:noProof/>
            <w:webHidden/>
          </w:rPr>
          <w:fldChar w:fldCharType="begin"/>
        </w:r>
        <w:r>
          <w:rPr>
            <w:noProof/>
            <w:webHidden/>
          </w:rPr>
          <w:instrText xml:space="preserve"> PAGEREF _Toc215738306 \h </w:instrText>
        </w:r>
        <w:r>
          <w:rPr>
            <w:noProof/>
            <w:webHidden/>
          </w:rPr>
        </w:r>
        <w:r>
          <w:rPr>
            <w:noProof/>
            <w:webHidden/>
          </w:rPr>
          <w:fldChar w:fldCharType="separate"/>
        </w:r>
        <w:r w:rsidR="0082492D">
          <w:rPr>
            <w:noProof/>
            <w:webHidden/>
          </w:rPr>
          <w:t>39</w:t>
        </w:r>
        <w:r>
          <w:rPr>
            <w:noProof/>
            <w:webHidden/>
          </w:rPr>
          <w:fldChar w:fldCharType="end"/>
        </w:r>
      </w:hyperlink>
    </w:p>
    <w:p w14:paraId="6786ED4B" w14:textId="256633E2"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7" w:history="1">
        <w:r w:rsidRPr="00554FBC">
          <w:rPr>
            <w:rStyle w:val="Hyperlink"/>
            <w:noProof/>
          </w:rPr>
          <w:t>Hình 22: Giao diện đăng kí</w:t>
        </w:r>
        <w:r>
          <w:rPr>
            <w:noProof/>
            <w:webHidden/>
          </w:rPr>
          <w:tab/>
        </w:r>
        <w:r>
          <w:rPr>
            <w:noProof/>
            <w:webHidden/>
          </w:rPr>
          <w:fldChar w:fldCharType="begin"/>
        </w:r>
        <w:r>
          <w:rPr>
            <w:noProof/>
            <w:webHidden/>
          </w:rPr>
          <w:instrText xml:space="preserve"> PAGEREF _Toc215738307 \h </w:instrText>
        </w:r>
        <w:r>
          <w:rPr>
            <w:noProof/>
            <w:webHidden/>
          </w:rPr>
        </w:r>
        <w:r>
          <w:rPr>
            <w:noProof/>
            <w:webHidden/>
          </w:rPr>
          <w:fldChar w:fldCharType="separate"/>
        </w:r>
        <w:r w:rsidR="0082492D">
          <w:rPr>
            <w:noProof/>
            <w:webHidden/>
          </w:rPr>
          <w:t>40</w:t>
        </w:r>
        <w:r>
          <w:rPr>
            <w:noProof/>
            <w:webHidden/>
          </w:rPr>
          <w:fldChar w:fldCharType="end"/>
        </w:r>
      </w:hyperlink>
    </w:p>
    <w:p w14:paraId="3E4A55A0" w14:textId="45FC6EF5"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8" w:history="1">
        <w:r w:rsidRPr="00554FBC">
          <w:rPr>
            <w:rStyle w:val="Hyperlink"/>
            <w:noProof/>
          </w:rPr>
          <w:t>Hình 23: Giao diện xác nhận mật khẩu mới</w:t>
        </w:r>
        <w:r>
          <w:rPr>
            <w:noProof/>
            <w:webHidden/>
          </w:rPr>
          <w:tab/>
        </w:r>
        <w:r>
          <w:rPr>
            <w:noProof/>
            <w:webHidden/>
          </w:rPr>
          <w:fldChar w:fldCharType="begin"/>
        </w:r>
        <w:r>
          <w:rPr>
            <w:noProof/>
            <w:webHidden/>
          </w:rPr>
          <w:instrText xml:space="preserve"> PAGEREF _Toc215738308 \h </w:instrText>
        </w:r>
        <w:r>
          <w:rPr>
            <w:noProof/>
            <w:webHidden/>
          </w:rPr>
        </w:r>
        <w:r>
          <w:rPr>
            <w:noProof/>
            <w:webHidden/>
          </w:rPr>
          <w:fldChar w:fldCharType="separate"/>
        </w:r>
        <w:r w:rsidR="0082492D">
          <w:rPr>
            <w:noProof/>
            <w:webHidden/>
          </w:rPr>
          <w:t>40</w:t>
        </w:r>
        <w:r>
          <w:rPr>
            <w:noProof/>
            <w:webHidden/>
          </w:rPr>
          <w:fldChar w:fldCharType="end"/>
        </w:r>
      </w:hyperlink>
    </w:p>
    <w:p w14:paraId="44C3ACDF" w14:textId="3C1065F5"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09" w:history="1">
        <w:r w:rsidRPr="00554FBC">
          <w:rPr>
            <w:rStyle w:val="Hyperlink"/>
            <w:noProof/>
          </w:rPr>
          <w:t>Hình 24: Giao diện quên mật khẩu</w:t>
        </w:r>
        <w:r>
          <w:rPr>
            <w:noProof/>
            <w:webHidden/>
          </w:rPr>
          <w:tab/>
        </w:r>
        <w:r>
          <w:rPr>
            <w:noProof/>
            <w:webHidden/>
          </w:rPr>
          <w:fldChar w:fldCharType="begin"/>
        </w:r>
        <w:r>
          <w:rPr>
            <w:noProof/>
            <w:webHidden/>
          </w:rPr>
          <w:instrText xml:space="preserve"> PAGEREF _Toc215738309 \h </w:instrText>
        </w:r>
        <w:r>
          <w:rPr>
            <w:noProof/>
            <w:webHidden/>
          </w:rPr>
        </w:r>
        <w:r>
          <w:rPr>
            <w:noProof/>
            <w:webHidden/>
          </w:rPr>
          <w:fldChar w:fldCharType="separate"/>
        </w:r>
        <w:r w:rsidR="0082492D">
          <w:rPr>
            <w:noProof/>
            <w:webHidden/>
          </w:rPr>
          <w:t>40</w:t>
        </w:r>
        <w:r>
          <w:rPr>
            <w:noProof/>
            <w:webHidden/>
          </w:rPr>
          <w:fldChar w:fldCharType="end"/>
        </w:r>
      </w:hyperlink>
    </w:p>
    <w:p w14:paraId="21CBC75F" w14:textId="756C421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0" w:history="1">
        <w:r w:rsidRPr="00554FBC">
          <w:rPr>
            <w:rStyle w:val="Hyperlink"/>
            <w:noProof/>
          </w:rPr>
          <w:t>Hình 25: Giao diện quản lý người dùng của quản trị viên</w:t>
        </w:r>
        <w:r>
          <w:rPr>
            <w:noProof/>
            <w:webHidden/>
          </w:rPr>
          <w:tab/>
        </w:r>
        <w:r>
          <w:rPr>
            <w:noProof/>
            <w:webHidden/>
          </w:rPr>
          <w:fldChar w:fldCharType="begin"/>
        </w:r>
        <w:r>
          <w:rPr>
            <w:noProof/>
            <w:webHidden/>
          </w:rPr>
          <w:instrText xml:space="preserve"> PAGEREF _Toc215738310 \h </w:instrText>
        </w:r>
        <w:r>
          <w:rPr>
            <w:noProof/>
            <w:webHidden/>
          </w:rPr>
        </w:r>
        <w:r>
          <w:rPr>
            <w:noProof/>
            <w:webHidden/>
          </w:rPr>
          <w:fldChar w:fldCharType="separate"/>
        </w:r>
        <w:r w:rsidR="0082492D">
          <w:rPr>
            <w:noProof/>
            <w:webHidden/>
          </w:rPr>
          <w:t>41</w:t>
        </w:r>
        <w:r>
          <w:rPr>
            <w:noProof/>
            <w:webHidden/>
          </w:rPr>
          <w:fldChar w:fldCharType="end"/>
        </w:r>
      </w:hyperlink>
    </w:p>
    <w:p w14:paraId="21AC519E" w14:textId="67F6B5A2"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1" w:history="1">
        <w:r w:rsidRPr="00554FBC">
          <w:rPr>
            <w:rStyle w:val="Hyperlink"/>
            <w:noProof/>
          </w:rPr>
          <w:t>Hình 27 : Giao diện quản lý lớp học cho quản trị viên</w:t>
        </w:r>
        <w:r>
          <w:rPr>
            <w:noProof/>
            <w:webHidden/>
          </w:rPr>
          <w:tab/>
        </w:r>
        <w:r>
          <w:rPr>
            <w:noProof/>
            <w:webHidden/>
          </w:rPr>
          <w:fldChar w:fldCharType="begin"/>
        </w:r>
        <w:r>
          <w:rPr>
            <w:noProof/>
            <w:webHidden/>
          </w:rPr>
          <w:instrText xml:space="preserve"> PAGEREF _Toc215738311 \h </w:instrText>
        </w:r>
        <w:r>
          <w:rPr>
            <w:noProof/>
            <w:webHidden/>
          </w:rPr>
        </w:r>
        <w:r>
          <w:rPr>
            <w:noProof/>
            <w:webHidden/>
          </w:rPr>
          <w:fldChar w:fldCharType="separate"/>
        </w:r>
        <w:r w:rsidR="0082492D">
          <w:rPr>
            <w:noProof/>
            <w:webHidden/>
          </w:rPr>
          <w:t>42</w:t>
        </w:r>
        <w:r>
          <w:rPr>
            <w:noProof/>
            <w:webHidden/>
          </w:rPr>
          <w:fldChar w:fldCharType="end"/>
        </w:r>
      </w:hyperlink>
    </w:p>
    <w:p w14:paraId="6AC3E686" w14:textId="4CE6905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2" w:history="1">
        <w:r w:rsidRPr="00554FBC">
          <w:rPr>
            <w:rStyle w:val="Hyperlink"/>
            <w:noProof/>
          </w:rPr>
          <w:t>Hình 28 : Giao diện xác nhận xóa lớp</w:t>
        </w:r>
        <w:r>
          <w:rPr>
            <w:noProof/>
            <w:webHidden/>
          </w:rPr>
          <w:tab/>
        </w:r>
        <w:r>
          <w:rPr>
            <w:noProof/>
            <w:webHidden/>
          </w:rPr>
          <w:fldChar w:fldCharType="begin"/>
        </w:r>
        <w:r>
          <w:rPr>
            <w:noProof/>
            <w:webHidden/>
          </w:rPr>
          <w:instrText xml:space="preserve"> PAGEREF _Toc215738312 \h </w:instrText>
        </w:r>
        <w:r>
          <w:rPr>
            <w:noProof/>
            <w:webHidden/>
          </w:rPr>
        </w:r>
        <w:r>
          <w:rPr>
            <w:noProof/>
            <w:webHidden/>
          </w:rPr>
          <w:fldChar w:fldCharType="separate"/>
        </w:r>
        <w:r w:rsidR="0082492D">
          <w:rPr>
            <w:noProof/>
            <w:webHidden/>
          </w:rPr>
          <w:t>42</w:t>
        </w:r>
        <w:r>
          <w:rPr>
            <w:noProof/>
            <w:webHidden/>
          </w:rPr>
          <w:fldChar w:fldCharType="end"/>
        </w:r>
      </w:hyperlink>
    </w:p>
    <w:p w14:paraId="786F917F" w14:textId="05F07551"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3" w:history="1">
        <w:r w:rsidRPr="00554FBC">
          <w:rPr>
            <w:rStyle w:val="Hyperlink"/>
            <w:noProof/>
          </w:rPr>
          <w:t>Hình 30: Giao diện thêm thủ công SV vào lớp</w:t>
        </w:r>
        <w:r>
          <w:rPr>
            <w:noProof/>
            <w:webHidden/>
          </w:rPr>
          <w:tab/>
        </w:r>
        <w:r>
          <w:rPr>
            <w:noProof/>
            <w:webHidden/>
          </w:rPr>
          <w:fldChar w:fldCharType="begin"/>
        </w:r>
        <w:r>
          <w:rPr>
            <w:noProof/>
            <w:webHidden/>
          </w:rPr>
          <w:instrText xml:space="preserve"> PAGEREF _Toc215738313 \h </w:instrText>
        </w:r>
        <w:r>
          <w:rPr>
            <w:noProof/>
            <w:webHidden/>
          </w:rPr>
        </w:r>
        <w:r>
          <w:rPr>
            <w:noProof/>
            <w:webHidden/>
          </w:rPr>
          <w:fldChar w:fldCharType="separate"/>
        </w:r>
        <w:r w:rsidR="0082492D">
          <w:rPr>
            <w:noProof/>
            <w:webHidden/>
          </w:rPr>
          <w:t>43</w:t>
        </w:r>
        <w:r>
          <w:rPr>
            <w:noProof/>
            <w:webHidden/>
          </w:rPr>
          <w:fldChar w:fldCharType="end"/>
        </w:r>
      </w:hyperlink>
    </w:p>
    <w:p w14:paraId="6B2DA7C6" w14:textId="1B8B2899"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4" w:history="1">
        <w:r w:rsidRPr="00554FBC">
          <w:rPr>
            <w:rStyle w:val="Hyperlink"/>
            <w:noProof/>
          </w:rPr>
          <w:t>Hình 31 : Giao diện thêm SV vào lớp từ file CSV</w:t>
        </w:r>
        <w:r>
          <w:rPr>
            <w:noProof/>
            <w:webHidden/>
          </w:rPr>
          <w:tab/>
        </w:r>
        <w:r>
          <w:rPr>
            <w:noProof/>
            <w:webHidden/>
          </w:rPr>
          <w:fldChar w:fldCharType="begin"/>
        </w:r>
        <w:r>
          <w:rPr>
            <w:noProof/>
            <w:webHidden/>
          </w:rPr>
          <w:instrText xml:space="preserve"> PAGEREF _Toc215738314 \h </w:instrText>
        </w:r>
        <w:r>
          <w:rPr>
            <w:noProof/>
            <w:webHidden/>
          </w:rPr>
        </w:r>
        <w:r>
          <w:rPr>
            <w:noProof/>
            <w:webHidden/>
          </w:rPr>
          <w:fldChar w:fldCharType="separate"/>
        </w:r>
        <w:r w:rsidR="0082492D">
          <w:rPr>
            <w:noProof/>
            <w:webHidden/>
          </w:rPr>
          <w:t>44</w:t>
        </w:r>
        <w:r>
          <w:rPr>
            <w:noProof/>
            <w:webHidden/>
          </w:rPr>
          <w:fldChar w:fldCharType="end"/>
        </w:r>
      </w:hyperlink>
    </w:p>
    <w:p w14:paraId="518A53D6" w14:textId="75327BC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5" w:history="1">
        <w:r w:rsidRPr="00554FBC">
          <w:rPr>
            <w:rStyle w:val="Hyperlink"/>
            <w:noProof/>
          </w:rPr>
          <w:t>Hình 32: Giao diện quản lý lịch học</w:t>
        </w:r>
        <w:r>
          <w:rPr>
            <w:noProof/>
            <w:webHidden/>
          </w:rPr>
          <w:tab/>
        </w:r>
        <w:r>
          <w:rPr>
            <w:noProof/>
            <w:webHidden/>
          </w:rPr>
          <w:fldChar w:fldCharType="begin"/>
        </w:r>
        <w:r>
          <w:rPr>
            <w:noProof/>
            <w:webHidden/>
          </w:rPr>
          <w:instrText xml:space="preserve"> PAGEREF _Toc215738315 \h </w:instrText>
        </w:r>
        <w:r>
          <w:rPr>
            <w:noProof/>
            <w:webHidden/>
          </w:rPr>
        </w:r>
        <w:r>
          <w:rPr>
            <w:noProof/>
            <w:webHidden/>
          </w:rPr>
          <w:fldChar w:fldCharType="separate"/>
        </w:r>
        <w:r w:rsidR="0082492D">
          <w:rPr>
            <w:noProof/>
            <w:webHidden/>
          </w:rPr>
          <w:t>44</w:t>
        </w:r>
        <w:r>
          <w:rPr>
            <w:noProof/>
            <w:webHidden/>
          </w:rPr>
          <w:fldChar w:fldCharType="end"/>
        </w:r>
      </w:hyperlink>
    </w:p>
    <w:p w14:paraId="42BF0ACA" w14:textId="0FA5F80D"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6" w:history="1">
        <w:r w:rsidRPr="00554FBC">
          <w:rPr>
            <w:rStyle w:val="Hyperlink"/>
            <w:noProof/>
          </w:rPr>
          <w:t>Hình 33: Giao diện thêm lịch học</w:t>
        </w:r>
        <w:r>
          <w:rPr>
            <w:noProof/>
            <w:webHidden/>
          </w:rPr>
          <w:tab/>
        </w:r>
        <w:r>
          <w:rPr>
            <w:noProof/>
            <w:webHidden/>
          </w:rPr>
          <w:fldChar w:fldCharType="begin"/>
        </w:r>
        <w:r>
          <w:rPr>
            <w:noProof/>
            <w:webHidden/>
          </w:rPr>
          <w:instrText xml:space="preserve"> PAGEREF _Toc215738316 \h </w:instrText>
        </w:r>
        <w:r>
          <w:rPr>
            <w:noProof/>
            <w:webHidden/>
          </w:rPr>
        </w:r>
        <w:r>
          <w:rPr>
            <w:noProof/>
            <w:webHidden/>
          </w:rPr>
          <w:fldChar w:fldCharType="separate"/>
        </w:r>
        <w:r w:rsidR="0082492D">
          <w:rPr>
            <w:noProof/>
            <w:webHidden/>
          </w:rPr>
          <w:t>45</w:t>
        </w:r>
        <w:r>
          <w:rPr>
            <w:noProof/>
            <w:webHidden/>
          </w:rPr>
          <w:fldChar w:fldCharType="end"/>
        </w:r>
      </w:hyperlink>
    </w:p>
    <w:p w14:paraId="360DBD40" w14:textId="749AE5E5"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7" w:history="1">
        <w:r w:rsidRPr="00554FBC">
          <w:rPr>
            <w:rStyle w:val="Hyperlink"/>
            <w:noProof/>
          </w:rPr>
          <w:t>Hình 34: Giao diện chỉnh sửa lớp học</w:t>
        </w:r>
        <w:r>
          <w:rPr>
            <w:noProof/>
            <w:webHidden/>
          </w:rPr>
          <w:tab/>
        </w:r>
        <w:r>
          <w:rPr>
            <w:noProof/>
            <w:webHidden/>
          </w:rPr>
          <w:fldChar w:fldCharType="begin"/>
        </w:r>
        <w:r>
          <w:rPr>
            <w:noProof/>
            <w:webHidden/>
          </w:rPr>
          <w:instrText xml:space="preserve"> PAGEREF _Toc215738317 \h </w:instrText>
        </w:r>
        <w:r>
          <w:rPr>
            <w:noProof/>
            <w:webHidden/>
          </w:rPr>
        </w:r>
        <w:r>
          <w:rPr>
            <w:noProof/>
            <w:webHidden/>
          </w:rPr>
          <w:fldChar w:fldCharType="separate"/>
        </w:r>
        <w:r w:rsidR="0082492D">
          <w:rPr>
            <w:noProof/>
            <w:webHidden/>
          </w:rPr>
          <w:t>45</w:t>
        </w:r>
        <w:r>
          <w:rPr>
            <w:noProof/>
            <w:webHidden/>
          </w:rPr>
          <w:fldChar w:fldCharType="end"/>
        </w:r>
      </w:hyperlink>
    </w:p>
    <w:p w14:paraId="4822203C" w14:textId="45462B56"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8" w:history="1">
        <w:r w:rsidRPr="00554FBC">
          <w:rPr>
            <w:rStyle w:val="Hyperlink"/>
            <w:noProof/>
          </w:rPr>
          <w:t>Hình 35: Giao diện quản lý thiết bị điểm danh</w:t>
        </w:r>
        <w:r>
          <w:rPr>
            <w:noProof/>
            <w:webHidden/>
          </w:rPr>
          <w:tab/>
        </w:r>
        <w:r>
          <w:rPr>
            <w:noProof/>
            <w:webHidden/>
          </w:rPr>
          <w:fldChar w:fldCharType="begin"/>
        </w:r>
        <w:r>
          <w:rPr>
            <w:noProof/>
            <w:webHidden/>
          </w:rPr>
          <w:instrText xml:space="preserve"> PAGEREF _Toc215738318 \h </w:instrText>
        </w:r>
        <w:r>
          <w:rPr>
            <w:noProof/>
            <w:webHidden/>
          </w:rPr>
        </w:r>
        <w:r>
          <w:rPr>
            <w:noProof/>
            <w:webHidden/>
          </w:rPr>
          <w:fldChar w:fldCharType="separate"/>
        </w:r>
        <w:r w:rsidR="0082492D">
          <w:rPr>
            <w:noProof/>
            <w:webHidden/>
          </w:rPr>
          <w:t>46</w:t>
        </w:r>
        <w:r>
          <w:rPr>
            <w:noProof/>
            <w:webHidden/>
          </w:rPr>
          <w:fldChar w:fldCharType="end"/>
        </w:r>
      </w:hyperlink>
    </w:p>
    <w:p w14:paraId="603B6B6C" w14:textId="09F87E34"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19" w:history="1">
        <w:r w:rsidRPr="00554FBC">
          <w:rPr>
            <w:rStyle w:val="Hyperlink"/>
            <w:noProof/>
          </w:rPr>
          <w:t>Hình 36: Giao diện thêm thiết bị điểm danh</w:t>
        </w:r>
        <w:r>
          <w:rPr>
            <w:noProof/>
            <w:webHidden/>
          </w:rPr>
          <w:tab/>
        </w:r>
        <w:r>
          <w:rPr>
            <w:noProof/>
            <w:webHidden/>
          </w:rPr>
          <w:fldChar w:fldCharType="begin"/>
        </w:r>
        <w:r>
          <w:rPr>
            <w:noProof/>
            <w:webHidden/>
          </w:rPr>
          <w:instrText xml:space="preserve"> PAGEREF _Toc215738319 \h </w:instrText>
        </w:r>
        <w:r>
          <w:rPr>
            <w:noProof/>
            <w:webHidden/>
          </w:rPr>
        </w:r>
        <w:r>
          <w:rPr>
            <w:noProof/>
            <w:webHidden/>
          </w:rPr>
          <w:fldChar w:fldCharType="separate"/>
        </w:r>
        <w:r w:rsidR="0082492D">
          <w:rPr>
            <w:noProof/>
            <w:webHidden/>
          </w:rPr>
          <w:t>46</w:t>
        </w:r>
        <w:r>
          <w:rPr>
            <w:noProof/>
            <w:webHidden/>
          </w:rPr>
          <w:fldChar w:fldCharType="end"/>
        </w:r>
      </w:hyperlink>
    </w:p>
    <w:p w14:paraId="6294EEF7" w14:textId="494A45D6"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0" w:history="1">
        <w:r w:rsidRPr="00554FBC">
          <w:rPr>
            <w:rStyle w:val="Hyperlink"/>
            <w:noProof/>
          </w:rPr>
          <w:t>Hình 37: Giao diện chỉnh sửa thiết bị</w:t>
        </w:r>
        <w:r>
          <w:rPr>
            <w:noProof/>
            <w:webHidden/>
          </w:rPr>
          <w:tab/>
        </w:r>
        <w:r>
          <w:rPr>
            <w:noProof/>
            <w:webHidden/>
          </w:rPr>
          <w:fldChar w:fldCharType="begin"/>
        </w:r>
        <w:r>
          <w:rPr>
            <w:noProof/>
            <w:webHidden/>
          </w:rPr>
          <w:instrText xml:space="preserve"> PAGEREF _Toc215738320 \h </w:instrText>
        </w:r>
        <w:r>
          <w:rPr>
            <w:noProof/>
            <w:webHidden/>
          </w:rPr>
        </w:r>
        <w:r>
          <w:rPr>
            <w:noProof/>
            <w:webHidden/>
          </w:rPr>
          <w:fldChar w:fldCharType="separate"/>
        </w:r>
        <w:r w:rsidR="0082492D">
          <w:rPr>
            <w:noProof/>
            <w:webHidden/>
          </w:rPr>
          <w:t>47</w:t>
        </w:r>
        <w:r>
          <w:rPr>
            <w:noProof/>
            <w:webHidden/>
          </w:rPr>
          <w:fldChar w:fldCharType="end"/>
        </w:r>
      </w:hyperlink>
    </w:p>
    <w:p w14:paraId="06A066AE" w14:textId="7F0543E7"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1" w:history="1">
        <w:r w:rsidRPr="00554FBC">
          <w:rPr>
            <w:rStyle w:val="Hyperlink"/>
            <w:noProof/>
          </w:rPr>
          <w:t>Hình 38 giao diện trang chủ giảng viên</w:t>
        </w:r>
        <w:r>
          <w:rPr>
            <w:noProof/>
            <w:webHidden/>
          </w:rPr>
          <w:tab/>
        </w:r>
        <w:r>
          <w:rPr>
            <w:noProof/>
            <w:webHidden/>
          </w:rPr>
          <w:fldChar w:fldCharType="begin"/>
        </w:r>
        <w:r>
          <w:rPr>
            <w:noProof/>
            <w:webHidden/>
          </w:rPr>
          <w:instrText xml:space="preserve"> PAGEREF _Toc215738321 \h </w:instrText>
        </w:r>
        <w:r>
          <w:rPr>
            <w:noProof/>
            <w:webHidden/>
          </w:rPr>
        </w:r>
        <w:r>
          <w:rPr>
            <w:noProof/>
            <w:webHidden/>
          </w:rPr>
          <w:fldChar w:fldCharType="separate"/>
        </w:r>
        <w:r w:rsidR="0082492D">
          <w:rPr>
            <w:noProof/>
            <w:webHidden/>
          </w:rPr>
          <w:t>47</w:t>
        </w:r>
        <w:r>
          <w:rPr>
            <w:noProof/>
            <w:webHidden/>
          </w:rPr>
          <w:fldChar w:fldCharType="end"/>
        </w:r>
      </w:hyperlink>
    </w:p>
    <w:p w14:paraId="528FD8BB" w14:textId="2792B633"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2" w:history="1">
        <w:r w:rsidRPr="00554FBC">
          <w:rPr>
            <w:rStyle w:val="Hyperlink"/>
            <w:noProof/>
          </w:rPr>
          <w:t>Hình 39 Giao diện quản lý lớp học</w:t>
        </w:r>
        <w:r>
          <w:rPr>
            <w:noProof/>
            <w:webHidden/>
          </w:rPr>
          <w:tab/>
        </w:r>
        <w:r>
          <w:rPr>
            <w:noProof/>
            <w:webHidden/>
          </w:rPr>
          <w:fldChar w:fldCharType="begin"/>
        </w:r>
        <w:r>
          <w:rPr>
            <w:noProof/>
            <w:webHidden/>
          </w:rPr>
          <w:instrText xml:space="preserve"> PAGEREF _Toc215738322 \h </w:instrText>
        </w:r>
        <w:r>
          <w:rPr>
            <w:noProof/>
            <w:webHidden/>
          </w:rPr>
        </w:r>
        <w:r>
          <w:rPr>
            <w:noProof/>
            <w:webHidden/>
          </w:rPr>
          <w:fldChar w:fldCharType="separate"/>
        </w:r>
        <w:r w:rsidR="0082492D">
          <w:rPr>
            <w:noProof/>
            <w:webHidden/>
          </w:rPr>
          <w:t>48</w:t>
        </w:r>
        <w:r>
          <w:rPr>
            <w:noProof/>
            <w:webHidden/>
          </w:rPr>
          <w:fldChar w:fldCharType="end"/>
        </w:r>
      </w:hyperlink>
    </w:p>
    <w:p w14:paraId="737A6E9F" w14:textId="26E409F0"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3" w:history="1">
        <w:r w:rsidRPr="00554FBC">
          <w:rPr>
            <w:rStyle w:val="Hyperlink"/>
            <w:noProof/>
          </w:rPr>
          <w:t>Hình 40: Giao diện chi tiết lớp học</w:t>
        </w:r>
        <w:r>
          <w:rPr>
            <w:noProof/>
            <w:webHidden/>
          </w:rPr>
          <w:tab/>
        </w:r>
        <w:r>
          <w:rPr>
            <w:noProof/>
            <w:webHidden/>
          </w:rPr>
          <w:fldChar w:fldCharType="begin"/>
        </w:r>
        <w:r>
          <w:rPr>
            <w:noProof/>
            <w:webHidden/>
          </w:rPr>
          <w:instrText xml:space="preserve"> PAGEREF _Toc215738323 \h </w:instrText>
        </w:r>
        <w:r>
          <w:rPr>
            <w:noProof/>
            <w:webHidden/>
          </w:rPr>
        </w:r>
        <w:r>
          <w:rPr>
            <w:noProof/>
            <w:webHidden/>
          </w:rPr>
          <w:fldChar w:fldCharType="separate"/>
        </w:r>
        <w:r w:rsidR="0082492D">
          <w:rPr>
            <w:noProof/>
            <w:webHidden/>
          </w:rPr>
          <w:t>48</w:t>
        </w:r>
        <w:r>
          <w:rPr>
            <w:noProof/>
            <w:webHidden/>
          </w:rPr>
          <w:fldChar w:fldCharType="end"/>
        </w:r>
      </w:hyperlink>
    </w:p>
    <w:p w14:paraId="2747E27E" w14:textId="44562E40" w:rsidR="002A32B8" w:rsidRPr="002A32B8" w:rsidRDefault="004540B9" w:rsidP="002A32B8">
      <w:pPr>
        <w:pStyle w:val="TableofFigures"/>
        <w:tabs>
          <w:tab w:val="right" w:leader="dot" w:pos="8777"/>
        </w:tabs>
        <w:rPr>
          <w:noProof/>
          <w:color w:val="0000FF"/>
          <w:u w:val="single"/>
        </w:rPr>
      </w:pPr>
      <w:hyperlink w:anchor="_Toc215738324" w:history="1">
        <w:r w:rsidRPr="00554FBC">
          <w:rPr>
            <w:rStyle w:val="Hyperlink"/>
            <w:noProof/>
          </w:rPr>
          <w:t>Hình 41 : Giao diện quản lý điểm số</w:t>
        </w:r>
        <w:r>
          <w:rPr>
            <w:noProof/>
            <w:webHidden/>
          </w:rPr>
          <w:tab/>
        </w:r>
        <w:r>
          <w:rPr>
            <w:noProof/>
            <w:webHidden/>
          </w:rPr>
          <w:fldChar w:fldCharType="begin"/>
        </w:r>
        <w:r>
          <w:rPr>
            <w:noProof/>
            <w:webHidden/>
          </w:rPr>
          <w:instrText xml:space="preserve"> PAGEREF _Toc215738324 \h </w:instrText>
        </w:r>
        <w:r>
          <w:rPr>
            <w:noProof/>
            <w:webHidden/>
          </w:rPr>
        </w:r>
        <w:r>
          <w:rPr>
            <w:noProof/>
            <w:webHidden/>
          </w:rPr>
          <w:fldChar w:fldCharType="separate"/>
        </w:r>
        <w:r w:rsidR="0082492D">
          <w:rPr>
            <w:noProof/>
            <w:webHidden/>
          </w:rPr>
          <w:t>49</w:t>
        </w:r>
        <w:r>
          <w:rPr>
            <w:noProof/>
            <w:webHidden/>
          </w:rPr>
          <w:fldChar w:fldCharType="end"/>
        </w:r>
      </w:hyperlink>
    </w:p>
    <w:p w14:paraId="104ECE11" w14:textId="00EB0F08"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5" w:history="1">
        <w:r w:rsidRPr="00554FBC">
          <w:rPr>
            <w:rStyle w:val="Hyperlink"/>
            <w:noProof/>
          </w:rPr>
          <w:t>Hình 43 : Giao diện nhập điểm số từ file CSV</w:t>
        </w:r>
        <w:r>
          <w:rPr>
            <w:noProof/>
            <w:webHidden/>
          </w:rPr>
          <w:tab/>
        </w:r>
        <w:r>
          <w:rPr>
            <w:noProof/>
            <w:webHidden/>
          </w:rPr>
          <w:fldChar w:fldCharType="begin"/>
        </w:r>
        <w:r>
          <w:rPr>
            <w:noProof/>
            <w:webHidden/>
          </w:rPr>
          <w:instrText xml:space="preserve"> PAGEREF _Toc215738325 \h </w:instrText>
        </w:r>
        <w:r>
          <w:rPr>
            <w:noProof/>
            <w:webHidden/>
          </w:rPr>
        </w:r>
        <w:r>
          <w:rPr>
            <w:noProof/>
            <w:webHidden/>
          </w:rPr>
          <w:fldChar w:fldCharType="separate"/>
        </w:r>
        <w:r w:rsidR="0082492D">
          <w:rPr>
            <w:noProof/>
            <w:webHidden/>
          </w:rPr>
          <w:t>50</w:t>
        </w:r>
        <w:r>
          <w:rPr>
            <w:noProof/>
            <w:webHidden/>
          </w:rPr>
          <w:fldChar w:fldCharType="end"/>
        </w:r>
      </w:hyperlink>
    </w:p>
    <w:p w14:paraId="3A44102F" w14:textId="71FC6123"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6" w:history="1">
        <w:r w:rsidRPr="005F057A">
          <w:rPr>
            <w:rStyle w:val="Hyperlink"/>
          </w:rPr>
          <w:t>Hình 44 : Giao diện nhập điểm hàng loạt</w:t>
        </w:r>
        <w:r>
          <w:rPr>
            <w:noProof/>
            <w:webHidden/>
          </w:rPr>
          <w:tab/>
        </w:r>
        <w:r>
          <w:rPr>
            <w:noProof/>
            <w:webHidden/>
          </w:rPr>
          <w:fldChar w:fldCharType="begin"/>
        </w:r>
        <w:r>
          <w:rPr>
            <w:noProof/>
            <w:webHidden/>
          </w:rPr>
          <w:instrText xml:space="preserve"> PAGEREF _Toc215738326 \h </w:instrText>
        </w:r>
        <w:r>
          <w:rPr>
            <w:noProof/>
            <w:webHidden/>
          </w:rPr>
        </w:r>
        <w:r>
          <w:rPr>
            <w:noProof/>
            <w:webHidden/>
          </w:rPr>
          <w:fldChar w:fldCharType="separate"/>
        </w:r>
        <w:r w:rsidR="0082492D">
          <w:rPr>
            <w:noProof/>
            <w:webHidden/>
          </w:rPr>
          <w:t>51</w:t>
        </w:r>
        <w:r>
          <w:rPr>
            <w:noProof/>
            <w:webHidden/>
          </w:rPr>
          <w:fldChar w:fldCharType="end"/>
        </w:r>
      </w:hyperlink>
    </w:p>
    <w:p w14:paraId="602DA2C7" w14:textId="53D305D8"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7" w:history="1">
        <w:r w:rsidRPr="005F057A">
          <w:rPr>
            <w:rStyle w:val="Hyperlink"/>
          </w:rPr>
          <w:t>Hình 45 : Giao diện lịch dạy</w:t>
        </w:r>
        <w:r>
          <w:rPr>
            <w:noProof/>
            <w:webHidden/>
          </w:rPr>
          <w:tab/>
        </w:r>
        <w:r>
          <w:rPr>
            <w:noProof/>
            <w:webHidden/>
          </w:rPr>
          <w:fldChar w:fldCharType="begin"/>
        </w:r>
        <w:r>
          <w:rPr>
            <w:noProof/>
            <w:webHidden/>
          </w:rPr>
          <w:instrText xml:space="preserve"> PAGEREF _Toc215738327 \h </w:instrText>
        </w:r>
        <w:r>
          <w:rPr>
            <w:noProof/>
            <w:webHidden/>
          </w:rPr>
        </w:r>
        <w:r>
          <w:rPr>
            <w:noProof/>
            <w:webHidden/>
          </w:rPr>
          <w:fldChar w:fldCharType="separate"/>
        </w:r>
        <w:r w:rsidR="0082492D">
          <w:rPr>
            <w:noProof/>
            <w:webHidden/>
          </w:rPr>
          <w:t>51</w:t>
        </w:r>
        <w:r>
          <w:rPr>
            <w:noProof/>
            <w:webHidden/>
          </w:rPr>
          <w:fldChar w:fldCharType="end"/>
        </w:r>
      </w:hyperlink>
    </w:p>
    <w:p w14:paraId="51CAA5FA" w14:textId="08C85B45"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8" w:history="1">
        <w:r w:rsidRPr="00554FBC">
          <w:rPr>
            <w:rStyle w:val="Hyperlink"/>
            <w:noProof/>
          </w:rPr>
          <w:t>Hình 46: Giao diện danh sách lớp có lịch</w:t>
        </w:r>
        <w:r>
          <w:rPr>
            <w:noProof/>
            <w:webHidden/>
          </w:rPr>
          <w:tab/>
        </w:r>
        <w:r>
          <w:rPr>
            <w:noProof/>
            <w:webHidden/>
          </w:rPr>
          <w:fldChar w:fldCharType="begin"/>
        </w:r>
        <w:r>
          <w:rPr>
            <w:noProof/>
            <w:webHidden/>
          </w:rPr>
          <w:instrText xml:space="preserve"> PAGEREF _Toc215738328 \h </w:instrText>
        </w:r>
        <w:r>
          <w:rPr>
            <w:noProof/>
            <w:webHidden/>
          </w:rPr>
        </w:r>
        <w:r>
          <w:rPr>
            <w:noProof/>
            <w:webHidden/>
          </w:rPr>
          <w:fldChar w:fldCharType="separate"/>
        </w:r>
        <w:r w:rsidR="0082492D">
          <w:rPr>
            <w:noProof/>
            <w:webHidden/>
          </w:rPr>
          <w:t>52</w:t>
        </w:r>
        <w:r>
          <w:rPr>
            <w:noProof/>
            <w:webHidden/>
          </w:rPr>
          <w:fldChar w:fldCharType="end"/>
        </w:r>
      </w:hyperlink>
    </w:p>
    <w:p w14:paraId="664E410F" w14:textId="132FFE89"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29" w:history="1">
        <w:r w:rsidRPr="00554FBC">
          <w:rPr>
            <w:rStyle w:val="Hyperlink"/>
            <w:noProof/>
          </w:rPr>
          <w:t>Hình 49: Giao diện cập nhật vân tay</w:t>
        </w:r>
        <w:r>
          <w:rPr>
            <w:noProof/>
            <w:webHidden/>
          </w:rPr>
          <w:tab/>
        </w:r>
        <w:r>
          <w:rPr>
            <w:noProof/>
            <w:webHidden/>
          </w:rPr>
          <w:fldChar w:fldCharType="begin"/>
        </w:r>
        <w:r>
          <w:rPr>
            <w:noProof/>
            <w:webHidden/>
          </w:rPr>
          <w:instrText xml:space="preserve"> PAGEREF _Toc215738329 \h </w:instrText>
        </w:r>
        <w:r>
          <w:rPr>
            <w:noProof/>
            <w:webHidden/>
          </w:rPr>
        </w:r>
        <w:r>
          <w:rPr>
            <w:noProof/>
            <w:webHidden/>
          </w:rPr>
          <w:fldChar w:fldCharType="separate"/>
        </w:r>
        <w:r w:rsidR="0082492D">
          <w:rPr>
            <w:noProof/>
            <w:webHidden/>
          </w:rPr>
          <w:t>53</w:t>
        </w:r>
        <w:r>
          <w:rPr>
            <w:noProof/>
            <w:webHidden/>
          </w:rPr>
          <w:fldChar w:fldCharType="end"/>
        </w:r>
      </w:hyperlink>
    </w:p>
    <w:p w14:paraId="6322C319" w14:textId="64DD2E0B"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0" w:history="1">
        <w:r w:rsidRPr="00554FBC">
          <w:rPr>
            <w:rStyle w:val="Hyperlink"/>
            <w:noProof/>
          </w:rPr>
          <w:t>Hình 50 : Giao diện AI AnlyticsHình 52: Giao diện AI Anlytics</w:t>
        </w:r>
        <w:r>
          <w:rPr>
            <w:noProof/>
            <w:webHidden/>
          </w:rPr>
          <w:tab/>
        </w:r>
        <w:r>
          <w:rPr>
            <w:noProof/>
            <w:webHidden/>
          </w:rPr>
          <w:fldChar w:fldCharType="begin"/>
        </w:r>
        <w:r>
          <w:rPr>
            <w:noProof/>
            <w:webHidden/>
          </w:rPr>
          <w:instrText xml:space="preserve"> PAGEREF _Toc215738330 \h </w:instrText>
        </w:r>
        <w:r>
          <w:rPr>
            <w:noProof/>
            <w:webHidden/>
          </w:rPr>
        </w:r>
        <w:r>
          <w:rPr>
            <w:noProof/>
            <w:webHidden/>
          </w:rPr>
          <w:fldChar w:fldCharType="separate"/>
        </w:r>
        <w:r w:rsidR="0082492D">
          <w:rPr>
            <w:noProof/>
            <w:webHidden/>
          </w:rPr>
          <w:t>54</w:t>
        </w:r>
        <w:r>
          <w:rPr>
            <w:noProof/>
            <w:webHidden/>
          </w:rPr>
          <w:fldChar w:fldCharType="end"/>
        </w:r>
      </w:hyperlink>
    </w:p>
    <w:p w14:paraId="47A39071" w14:textId="6506E31E"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1" w:history="1">
        <w:r w:rsidRPr="00554FBC">
          <w:rPr>
            <w:rStyle w:val="Hyperlink"/>
            <w:noProof/>
          </w:rPr>
          <w:t>Hình 51: Giao diện trang cá nhân và đổi mật khẩu giảng viên</w:t>
        </w:r>
        <w:r>
          <w:rPr>
            <w:noProof/>
            <w:webHidden/>
          </w:rPr>
          <w:tab/>
        </w:r>
        <w:r>
          <w:rPr>
            <w:noProof/>
            <w:webHidden/>
          </w:rPr>
          <w:fldChar w:fldCharType="begin"/>
        </w:r>
        <w:r>
          <w:rPr>
            <w:noProof/>
            <w:webHidden/>
          </w:rPr>
          <w:instrText xml:space="preserve"> PAGEREF _Toc215738331 \h </w:instrText>
        </w:r>
        <w:r>
          <w:rPr>
            <w:noProof/>
            <w:webHidden/>
          </w:rPr>
        </w:r>
        <w:r>
          <w:rPr>
            <w:noProof/>
            <w:webHidden/>
          </w:rPr>
          <w:fldChar w:fldCharType="separate"/>
        </w:r>
        <w:r w:rsidR="0082492D">
          <w:rPr>
            <w:noProof/>
            <w:webHidden/>
          </w:rPr>
          <w:t>54</w:t>
        </w:r>
        <w:r>
          <w:rPr>
            <w:noProof/>
            <w:webHidden/>
          </w:rPr>
          <w:fldChar w:fldCharType="end"/>
        </w:r>
      </w:hyperlink>
    </w:p>
    <w:p w14:paraId="68E90A47" w14:textId="4DC69ACF"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2" w:history="1">
        <w:r w:rsidRPr="005F057A">
          <w:rPr>
            <w:rStyle w:val="Hyperlink"/>
          </w:rPr>
          <w:t>Hình 52: Giao diện cập nhật trang cá nhân giảng viên</w:t>
        </w:r>
        <w:r>
          <w:rPr>
            <w:noProof/>
            <w:webHidden/>
          </w:rPr>
          <w:tab/>
        </w:r>
        <w:r>
          <w:rPr>
            <w:noProof/>
            <w:webHidden/>
          </w:rPr>
          <w:fldChar w:fldCharType="begin"/>
        </w:r>
        <w:r>
          <w:rPr>
            <w:noProof/>
            <w:webHidden/>
          </w:rPr>
          <w:instrText xml:space="preserve"> PAGEREF _Toc215738332 \h </w:instrText>
        </w:r>
        <w:r>
          <w:rPr>
            <w:noProof/>
            <w:webHidden/>
          </w:rPr>
        </w:r>
        <w:r>
          <w:rPr>
            <w:noProof/>
            <w:webHidden/>
          </w:rPr>
          <w:fldChar w:fldCharType="separate"/>
        </w:r>
        <w:r w:rsidR="0082492D">
          <w:rPr>
            <w:noProof/>
            <w:webHidden/>
          </w:rPr>
          <w:t>55</w:t>
        </w:r>
        <w:r>
          <w:rPr>
            <w:noProof/>
            <w:webHidden/>
          </w:rPr>
          <w:fldChar w:fldCharType="end"/>
        </w:r>
      </w:hyperlink>
    </w:p>
    <w:p w14:paraId="4F3C2DB8" w14:textId="12159130"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3" w:history="1">
        <w:r w:rsidRPr="005F057A">
          <w:rPr>
            <w:rStyle w:val="Hyperlink"/>
          </w:rPr>
          <w:t>Hình 53 : Giao diện trang chủ của sinh viên</w:t>
        </w:r>
        <w:r>
          <w:rPr>
            <w:noProof/>
            <w:webHidden/>
          </w:rPr>
          <w:tab/>
        </w:r>
        <w:r>
          <w:rPr>
            <w:noProof/>
            <w:webHidden/>
          </w:rPr>
          <w:fldChar w:fldCharType="begin"/>
        </w:r>
        <w:r>
          <w:rPr>
            <w:noProof/>
            <w:webHidden/>
          </w:rPr>
          <w:instrText xml:space="preserve"> PAGEREF _Toc215738333 \h </w:instrText>
        </w:r>
        <w:r>
          <w:rPr>
            <w:noProof/>
            <w:webHidden/>
          </w:rPr>
        </w:r>
        <w:r>
          <w:rPr>
            <w:noProof/>
            <w:webHidden/>
          </w:rPr>
          <w:fldChar w:fldCharType="separate"/>
        </w:r>
        <w:r w:rsidR="0082492D">
          <w:rPr>
            <w:noProof/>
            <w:webHidden/>
          </w:rPr>
          <w:t>55</w:t>
        </w:r>
        <w:r>
          <w:rPr>
            <w:noProof/>
            <w:webHidden/>
          </w:rPr>
          <w:fldChar w:fldCharType="end"/>
        </w:r>
      </w:hyperlink>
    </w:p>
    <w:p w14:paraId="52B2C336" w14:textId="371A6331"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4" w:history="1">
        <w:r w:rsidRPr="005F057A">
          <w:rPr>
            <w:rStyle w:val="Hyperlink"/>
          </w:rPr>
          <w:t>Hình 54: Giao diện lịch học của sinh viên</w:t>
        </w:r>
        <w:r>
          <w:rPr>
            <w:noProof/>
            <w:webHidden/>
          </w:rPr>
          <w:tab/>
        </w:r>
        <w:r>
          <w:rPr>
            <w:noProof/>
            <w:webHidden/>
          </w:rPr>
          <w:fldChar w:fldCharType="begin"/>
        </w:r>
        <w:r>
          <w:rPr>
            <w:noProof/>
            <w:webHidden/>
          </w:rPr>
          <w:instrText xml:space="preserve"> PAGEREF _Toc215738334 \h </w:instrText>
        </w:r>
        <w:r>
          <w:rPr>
            <w:noProof/>
            <w:webHidden/>
          </w:rPr>
        </w:r>
        <w:r>
          <w:rPr>
            <w:noProof/>
            <w:webHidden/>
          </w:rPr>
          <w:fldChar w:fldCharType="separate"/>
        </w:r>
        <w:r w:rsidR="0082492D">
          <w:rPr>
            <w:noProof/>
            <w:webHidden/>
          </w:rPr>
          <w:t>56</w:t>
        </w:r>
        <w:r>
          <w:rPr>
            <w:noProof/>
            <w:webHidden/>
          </w:rPr>
          <w:fldChar w:fldCharType="end"/>
        </w:r>
      </w:hyperlink>
    </w:p>
    <w:p w14:paraId="2EF7C084" w14:textId="0CC3AAED"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5" w:history="1">
        <w:r w:rsidRPr="00554FBC">
          <w:rPr>
            <w:rStyle w:val="Hyperlink"/>
            <w:noProof/>
          </w:rPr>
          <w:t>Hình 55: Giao diện danh sách lớp học</w:t>
        </w:r>
        <w:r>
          <w:rPr>
            <w:noProof/>
            <w:webHidden/>
          </w:rPr>
          <w:tab/>
        </w:r>
        <w:r>
          <w:rPr>
            <w:noProof/>
            <w:webHidden/>
          </w:rPr>
          <w:fldChar w:fldCharType="begin"/>
        </w:r>
        <w:r>
          <w:rPr>
            <w:noProof/>
            <w:webHidden/>
          </w:rPr>
          <w:instrText xml:space="preserve"> PAGEREF _Toc215738335 \h </w:instrText>
        </w:r>
        <w:r>
          <w:rPr>
            <w:noProof/>
            <w:webHidden/>
          </w:rPr>
        </w:r>
        <w:r>
          <w:rPr>
            <w:noProof/>
            <w:webHidden/>
          </w:rPr>
          <w:fldChar w:fldCharType="separate"/>
        </w:r>
        <w:r w:rsidR="0082492D">
          <w:rPr>
            <w:noProof/>
            <w:webHidden/>
          </w:rPr>
          <w:t>56</w:t>
        </w:r>
        <w:r>
          <w:rPr>
            <w:noProof/>
            <w:webHidden/>
          </w:rPr>
          <w:fldChar w:fldCharType="end"/>
        </w:r>
      </w:hyperlink>
    </w:p>
    <w:p w14:paraId="71A14FE2" w14:textId="7443CA73"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6" w:history="1">
        <w:r w:rsidRPr="00554FBC">
          <w:rPr>
            <w:rStyle w:val="Hyperlink"/>
            <w:noProof/>
          </w:rPr>
          <w:t>Hình 56: Giao diện quản lý điểm số của sinh viên</w:t>
        </w:r>
        <w:r>
          <w:rPr>
            <w:noProof/>
            <w:webHidden/>
          </w:rPr>
          <w:tab/>
        </w:r>
        <w:r>
          <w:rPr>
            <w:noProof/>
            <w:webHidden/>
          </w:rPr>
          <w:fldChar w:fldCharType="begin"/>
        </w:r>
        <w:r>
          <w:rPr>
            <w:noProof/>
            <w:webHidden/>
          </w:rPr>
          <w:instrText xml:space="preserve"> PAGEREF _Toc215738336 \h </w:instrText>
        </w:r>
        <w:r>
          <w:rPr>
            <w:noProof/>
            <w:webHidden/>
          </w:rPr>
        </w:r>
        <w:r>
          <w:rPr>
            <w:noProof/>
            <w:webHidden/>
          </w:rPr>
          <w:fldChar w:fldCharType="separate"/>
        </w:r>
        <w:r w:rsidR="0082492D">
          <w:rPr>
            <w:noProof/>
            <w:webHidden/>
          </w:rPr>
          <w:t>57</w:t>
        </w:r>
        <w:r>
          <w:rPr>
            <w:noProof/>
            <w:webHidden/>
          </w:rPr>
          <w:fldChar w:fldCharType="end"/>
        </w:r>
      </w:hyperlink>
    </w:p>
    <w:p w14:paraId="54827953" w14:textId="7D2EB938"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7" w:history="1">
        <w:r w:rsidRPr="00554FBC">
          <w:rPr>
            <w:rStyle w:val="Hyperlink"/>
            <w:noProof/>
          </w:rPr>
          <w:t>Hình 57: Giao diện trang cá nhân và cập nhật mật khẩu sinh viên</w:t>
        </w:r>
        <w:r>
          <w:rPr>
            <w:noProof/>
            <w:webHidden/>
          </w:rPr>
          <w:tab/>
        </w:r>
        <w:r>
          <w:rPr>
            <w:noProof/>
            <w:webHidden/>
          </w:rPr>
          <w:fldChar w:fldCharType="begin"/>
        </w:r>
        <w:r>
          <w:rPr>
            <w:noProof/>
            <w:webHidden/>
          </w:rPr>
          <w:instrText xml:space="preserve"> PAGEREF _Toc215738337 \h </w:instrText>
        </w:r>
        <w:r>
          <w:rPr>
            <w:noProof/>
            <w:webHidden/>
          </w:rPr>
        </w:r>
        <w:r>
          <w:rPr>
            <w:noProof/>
            <w:webHidden/>
          </w:rPr>
          <w:fldChar w:fldCharType="separate"/>
        </w:r>
        <w:r w:rsidR="0082492D">
          <w:rPr>
            <w:noProof/>
            <w:webHidden/>
          </w:rPr>
          <w:t>57</w:t>
        </w:r>
        <w:r>
          <w:rPr>
            <w:noProof/>
            <w:webHidden/>
          </w:rPr>
          <w:fldChar w:fldCharType="end"/>
        </w:r>
      </w:hyperlink>
    </w:p>
    <w:p w14:paraId="2C755878" w14:textId="6F6AB15D" w:rsidR="004540B9" w:rsidRDefault="004540B9">
      <w:pPr>
        <w:pStyle w:val="TableofFigures"/>
        <w:tabs>
          <w:tab w:val="right" w:leader="dot" w:pos="8777"/>
        </w:tabs>
        <w:rPr>
          <w:rFonts w:asciiTheme="minorHAnsi" w:eastAsiaTheme="minorEastAsia" w:hAnsiTheme="minorHAnsi" w:cstheme="minorBidi"/>
          <w:noProof/>
          <w:kern w:val="2"/>
          <w:sz w:val="24"/>
          <w:szCs w:val="24"/>
          <w:lang w:val="en-CA" w:eastAsia="en-CA"/>
        </w:rPr>
      </w:pPr>
      <w:hyperlink w:anchor="_Toc215738338" w:history="1">
        <w:r w:rsidRPr="005F057A">
          <w:rPr>
            <w:rStyle w:val="Hyperlink"/>
          </w:rPr>
          <w:t>Hình 58: Giao diện cập nhật trang cá nhân sinh viên</w:t>
        </w:r>
        <w:r>
          <w:rPr>
            <w:noProof/>
            <w:webHidden/>
          </w:rPr>
          <w:tab/>
        </w:r>
        <w:r>
          <w:rPr>
            <w:noProof/>
            <w:webHidden/>
          </w:rPr>
          <w:fldChar w:fldCharType="begin"/>
        </w:r>
        <w:r>
          <w:rPr>
            <w:noProof/>
            <w:webHidden/>
          </w:rPr>
          <w:instrText xml:space="preserve"> PAGEREF _Toc215738338 \h </w:instrText>
        </w:r>
        <w:r>
          <w:rPr>
            <w:noProof/>
            <w:webHidden/>
          </w:rPr>
        </w:r>
        <w:r>
          <w:rPr>
            <w:noProof/>
            <w:webHidden/>
          </w:rPr>
          <w:fldChar w:fldCharType="separate"/>
        </w:r>
        <w:r w:rsidR="0082492D">
          <w:rPr>
            <w:noProof/>
            <w:webHidden/>
          </w:rPr>
          <w:t>58</w:t>
        </w:r>
        <w:r>
          <w:rPr>
            <w:noProof/>
            <w:webHidden/>
          </w:rPr>
          <w:fldChar w:fldCharType="end"/>
        </w:r>
      </w:hyperlink>
    </w:p>
    <w:p w14:paraId="1E52AE6E" w14:textId="37022AAE" w:rsidR="000C5451" w:rsidRPr="004540B9" w:rsidRDefault="004060E6" w:rsidP="004060E6">
      <w:pPr>
        <w:spacing w:after="0" w:line="312" w:lineRule="auto"/>
        <w:rPr>
          <w:rFonts w:ascii="Times New Roman" w:hAnsi="Times New Roman" w:cs="Times New Roman"/>
          <w:b/>
          <w:bCs/>
          <w:sz w:val="26"/>
          <w:szCs w:val="26"/>
          <w:lang w:val="en-US"/>
        </w:rPr>
      </w:pPr>
      <w:r w:rsidRPr="005F057A">
        <w:rPr>
          <w:rFonts w:ascii="Times New Roman" w:hAnsi="Times New Roman" w:cs="Times New Roman"/>
          <w:sz w:val="26"/>
          <w:szCs w:val="26"/>
          <w:lang w:val="en-US"/>
        </w:rPr>
        <w:fldChar w:fldCharType="end"/>
      </w:r>
    </w:p>
    <w:p w14:paraId="64FA7D43" w14:textId="5AED8388" w:rsidR="009E2C47" w:rsidRDefault="009E2C47">
      <w:pPr>
        <w:ind w:left="0" w:firstLine="0"/>
        <w:rPr>
          <w:rFonts w:ascii="Times New Roman" w:eastAsiaTheme="majorEastAsia" w:hAnsi="Times New Roman" w:cs="Times New Roman"/>
          <w:b/>
          <w:bCs/>
          <w:sz w:val="26"/>
          <w:szCs w:val="26"/>
          <w:lang w:val="en-US"/>
        </w:rPr>
      </w:pPr>
      <w:r>
        <w:rPr>
          <w:rFonts w:ascii="Times New Roman" w:eastAsiaTheme="majorEastAsia" w:hAnsi="Times New Roman" w:cs="Times New Roman"/>
          <w:b/>
          <w:bCs/>
          <w:sz w:val="26"/>
          <w:szCs w:val="26"/>
          <w:lang w:val="en-US"/>
        </w:rPr>
        <w:br w:type="page"/>
      </w:r>
    </w:p>
    <w:p w14:paraId="64DBE490" w14:textId="3CCFC222" w:rsidR="000C5451" w:rsidRDefault="00E47067" w:rsidP="003D3123">
      <w:pPr>
        <w:pStyle w:val="Heading1"/>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DANH MỤC BẢNG BIỂU</w:t>
      </w:r>
    </w:p>
    <w:p w14:paraId="14C6680F" w14:textId="77777777" w:rsidR="00E47067" w:rsidRPr="004540B9" w:rsidRDefault="00E47067" w:rsidP="000C5451">
      <w:pPr>
        <w:spacing w:after="0" w:line="312" w:lineRule="auto"/>
        <w:rPr>
          <w:rFonts w:ascii="Times New Roman" w:eastAsiaTheme="majorEastAsia" w:hAnsi="Times New Roman" w:cs="Times New Roman"/>
          <w:b/>
          <w:bCs/>
          <w:sz w:val="26"/>
          <w:szCs w:val="26"/>
          <w:lang w:val="en-US"/>
        </w:rPr>
      </w:pPr>
    </w:p>
    <w:p w14:paraId="21E27790" w14:textId="17B6003D" w:rsidR="00E47067" w:rsidRDefault="009E2C47">
      <w:pPr>
        <w:pStyle w:val="TableofFigures"/>
        <w:tabs>
          <w:tab w:val="right" w:leader="dot" w:pos="8777"/>
        </w:tabs>
        <w:rPr>
          <w:rFonts w:asciiTheme="minorHAnsi" w:eastAsiaTheme="minorEastAsia" w:hAnsiTheme="minorHAnsi" w:cstheme="minorBidi"/>
          <w:noProof/>
          <w:kern w:val="2"/>
          <w:sz w:val="24"/>
          <w:szCs w:val="24"/>
          <w:lang w:val="en-GB" w:eastAsia="en-GB"/>
        </w:rPr>
      </w:pPr>
      <w:r>
        <w:rPr>
          <w:rFonts w:eastAsiaTheme="majorEastAsia"/>
          <w:b/>
          <w:bCs/>
        </w:rPr>
        <w:fldChar w:fldCharType="begin"/>
      </w:r>
      <w:r>
        <w:rPr>
          <w:rFonts w:eastAsiaTheme="majorEastAsia"/>
          <w:b/>
          <w:bCs/>
        </w:rPr>
        <w:instrText xml:space="preserve"> TOC \h \z \c "Bảng " </w:instrText>
      </w:r>
      <w:r>
        <w:rPr>
          <w:rFonts w:eastAsiaTheme="majorEastAsia"/>
          <w:b/>
          <w:bCs/>
        </w:rPr>
        <w:fldChar w:fldCharType="separate"/>
      </w:r>
      <w:hyperlink w:anchor="_Toc215823438" w:history="1">
        <w:r w:rsidR="00E47067" w:rsidRPr="001C6785">
          <w:rPr>
            <w:rStyle w:val="Hyperlink"/>
            <w:noProof/>
          </w:rPr>
          <w:t>Bảng  1: Danh sách chức năng các chân của ESP32</w:t>
        </w:r>
        <w:r w:rsidR="00E47067">
          <w:rPr>
            <w:noProof/>
            <w:webHidden/>
          </w:rPr>
          <w:tab/>
        </w:r>
        <w:r w:rsidR="00E47067">
          <w:rPr>
            <w:noProof/>
            <w:webHidden/>
          </w:rPr>
          <w:fldChar w:fldCharType="begin"/>
        </w:r>
        <w:r w:rsidR="00E47067">
          <w:rPr>
            <w:noProof/>
            <w:webHidden/>
          </w:rPr>
          <w:instrText xml:space="preserve"> PAGEREF _Toc215823438 \h </w:instrText>
        </w:r>
        <w:r w:rsidR="00E47067">
          <w:rPr>
            <w:noProof/>
            <w:webHidden/>
          </w:rPr>
        </w:r>
        <w:r w:rsidR="00E47067">
          <w:rPr>
            <w:noProof/>
            <w:webHidden/>
          </w:rPr>
          <w:fldChar w:fldCharType="separate"/>
        </w:r>
        <w:r w:rsidR="00E47067">
          <w:rPr>
            <w:noProof/>
            <w:webHidden/>
          </w:rPr>
          <w:t>6</w:t>
        </w:r>
        <w:r w:rsidR="00E47067">
          <w:rPr>
            <w:noProof/>
            <w:webHidden/>
          </w:rPr>
          <w:fldChar w:fldCharType="end"/>
        </w:r>
      </w:hyperlink>
    </w:p>
    <w:p w14:paraId="0811A5EF" w14:textId="2BBC1BB3"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39" w:history="1">
        <w:r w:rsidRPr="001C6785">
          <w:rPr>
            <w:rStyle w:val="Hyperlink"/>
            <w:noProof/>
          </w:rPr>
          <w:t>Bảng  2 Danh sách các chức năng chân của AS608</w:t>
        </w:r>
        <w:r>
          <w:rPr>
            <w:noProof/>
            <w:webHidden/>
          </w:rPr>
          <w:tab/>
        </w:r>
        <w:r>
          <w:rPr>
            <w:noProof/>
            <w:webHidden/>
          </w:rPr>
          <w:fldChar w:fldCharType="begin"/>
        </w:r>
        <w:r>
          <w:rPr>
            <w:noProof/>
            <w:webHidden/>
          </w:rPr>
          <w:instrText xml:space="preserve"> PAGEREF _Toc215823439 \h </w:instrText>
        </w:r>
        <w:r>
          <w:rPr>
            <w:noProof/>
            <w:webHidden/>
          </w:rPr>
        </w:r>
        <w:r>
          <w:rPr>
            <w:noProof/>
            <w:webHidden/>
          </w:rPr>
          <w:fldChar w:fldCharType="separate"/>
        </w:r>
        <w:r>
          <w:rPr>
            <w:noProof/>
            <w:webHidden/>
          </w:rPr>
          <w:t>8</w:t>
        </w:r>
        <w:r>
          <w:rPr>
            <w:noProof/>
            <w:webHidden/>
          </w:rPr>
          <w:fldChar w:fldCharType="end"/>
        </w:r>
      </w:hyperlink>
    </w:p>
    <w:p w14:paraId="28177467" w14:textId="34D466F2"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0" w:history="1">
        <w:r w:rsidRPr="001C6785">
          <w:rPr>
            <w:rStyle w:val="Hyperlink"/>
            <w:noProof/>
          </w:rPr>
          <w:t>Bảng  3 Danh sách chức năng các chân của LCD 1602 I2C</w:t>
        </w:r>
        <w:r>
          <w:rPr>
            <w:noProof/>
            <w:webHidden/>
          </w:rPr>
          <w:tab/>
        </w:r>
        <w:r>
          <w:rPr>
            <w:noProof/>
            <w:webHidden/>
          </w:rPr>
          <w:fldChar w:fldCharType="begin"/>
        </w:r>
        <w:r>
          <w:rPr>
            <w:noProof/>
            <w:webHidden/>
          </w:rPr>
          <w:instrText xml:space="preserve"> PAGEREF _Toc215823440 \h </w:instrText>
        </w:r>
        <w:r>
          <w:rPr>
            <w:noProof/>
            <w:webHidden/>
          </w:rPr>
        </w:r>
        <w:r>
          <w:rPr>
            <w:noProof/>
            <w:webHidden/>
          </w:rPr>
          <w:fldChar w:fldCharType="separate"/>
        </w:r>
        <w:r>
          <w:rPr>
            <w:noProof/>
            <w:webHidden/>
          </w:rPr>
          <w:t>10</w:t>
        </w:r>
        <w:r>
          <w:rPr>
            <w:noProof/>
            <w:webHidden/>
          </w:rPr>
          <w:fldChar w:fldCharType="end"/>
        </w:r>
      </w:hyperlink>
    </w:p>
    <w:p w14:paraId="26D95E33" w14:textId="29E8A238"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1" w:history="1">
        <w:r w:rsidRPr="001C6785">
          <w:rPr>
            <w:rStyle w:val="Hyperlink"/>
            <w:noProof/>
          </w:rPr>
          <w:t>Bảng  4:Danh mục vai trò các thư mục trong backend</w:t>
        </w:r>
        <w:r>
          <w:rPr>
            <w:noProof/>
            <w:webHidden/>
          </w:rPr>
          <w:tab/>
        </w:r>
        <w:r>
          <w:rPr>
            <w:noProof/>
            <w:webHidden/>
          </w:rPr>
          <w:fldChar w:fldCharType="begin"/>
        </w:r>
        <w:r>
          <w:rPr>
            <w:noProof/>
            <w:webHidden/>
          </w:rPr>
          <w:instrText xml:space="preserve"> PAGEREF _Toc215823441 \h </w:instrText>
        </w:r>
        <w:r>
          <w:rPr>
            <w:noProof/>
            <w:webHidden/>
          </w:rPr>
        </w:r>
        <w:r>
          <w:rPr>
            <w:noProof/>
            <w:webHidden/>
          </w:rPr>
          <w:fldChar w:fldCharType="separate"/>
        </w:r>
        <w:r>
          <w:rPr>
            <w:noProof/>
            <w:webHidden/>
          </w:rPr>
          <w:t>29</w:t>
        </w:r>
        <w:r>
          <w:rPr>
            <w:noProof/>
            <w:webHidden/>
          </w:rPr>
          <w:fldChar w:fldCharType="end"/>
        </w:r>
      </w:hyperlink>
    </w:p>
    <w:p w14:paraId="7BFF88A4" w14:textId="1B60B5DB"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2" w:history="1">
        <w:r w:rsidRPr="001C6785">
          <w:rPr>
            <w:rStyle w:val="Hyperlink"/>
            <w:noProof/>
          </w:rPr>
          <w:t>Bảng  5:Các công nghệ được sử dụng ở backend</w:t>
        </w:r>
        <w:r>
          <w:rPr>
            <w:noProof/>
            <w:webHidden/>
          </w:rPr>
          <w:tab/>
        </w:r>
        <w:r>
          <w:rPr>
            <w:noProof/>
            <w:webHidden/>
          </w:rPr>
          <w:fldChar w:fldCharType="begin"/>
        </w:r>
        <w:r>
          <w:rPr>
            <w:noProof/>
            <w:webHidden/>
          </w:rPr>
          <w:instrText xml:space="preserve"> PAGEREF _Toc215823442 \h </w:instrText>
        </w:r>
        <w:r>
          <w:rPr>
            <w:noProof/>
            <w:webHidden/>
          </w:rPr>
        </w:r>
        <w:r>
          <w:rPr>
            <w:noProof/>
            <w:webHidden/>
          </w:rPr>
          <w:fldChar w:fldCharType="separate"/>
        </w:r>
        <w:r>
          <w:rPr>
            <w:noProof/>
            <w:webHidden/>
          </w:rPr>
          <w:t>30</w:t>
        </w:r>
        <w:r>
          <w:rPr>
            <w:noProof/>
            <w:webHidden/>
          </w:rPr>
          <w:fldChar w:fldCharType="end"/>
        </w:r>
      </w:hyperlink>
    </w:p>
    <w:p w14:paraId="1529EBAC" w14:textId="2EB3389C"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3" w:history="1">
        <w:r w:rsidRPr="001C6785">
          <w:rPr>
            <w:rStyle w:val="Hyperlink"/>
            <w:noProof/>
          </w:rPr>
          <w:t>Bảng  6: Các thư mục trong src/app và chức năng</w:t>
        </w:r>
        <w:r>
          <w:rPr>
            <w:noProof/>
            <w:webHidden/>
          </w:rPr>
          <w:tab/>
        </w:r>
        <w:r>
          <w:rPr>
            <w:noProof/>
            <w:webHidden/>
          </w:rPr>
          <w:fldChar w:fldCharType="begin"/>
        </w:r>
        <w:r>
          <w:rPr>
            <w:noProof/>
            <w:webHidden/>
          </w:rPr>
          <w:instrText xml:space="preserve"> PAGEREF _Toc215823443 \h </w:instrText>
        </w:r>
        <w:r>
          <w:rPr>
            <w:noProof/>
            <w:webHidden/>
          </w:rPr>
        </w:r>
        <w:r>
          <w:rPr>
            <w:noProof/>
            <w:webHidden/>
          </w:rPr>
          <w:fldChar w:fldCharType="separate"/>
        </w:r>
        <w:r>
          <w:rPr>
            <w:noProof/>
            <w:webHidden/>
          </w:rPr>
          <w:t>31</w:t>
        </w:r>
        <w:r>
          <w:rPr>
            <w:noProof/>
            <w:webHidden/>
          </w:rPr>
          <w:fldChar w:fldCharType="end"/>
        </w:r>
      </w:hyperlink>
    </w:p>
    <w:p w14:paraId="0442F523" w14:textId="1BB7F478"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4" w:history="1">
        <w:r w:rsidRPr="001C6785">
          <w:rPr>
            <w:rStyle w:val="Hyperlink"/>
            <w:noProof/>
          </w:rPr>
          <w:t>Bảng  7: Mô tả API quản lý lớp học</w:t>
        </w:r>
        <w:r>
          <w:rPr>
            <w:noProof/>
            <w:webHidden/>
          </w:rPr>
          <w:tab/>
        </w:r>
        <w:r>
          <w:rPr>
            <w:noProof/>
            <w:webHidden/>
          </w:rPr>
          <w:fldChar w:fldCharType="begin"/>
        </w:r>
        <w:r>
          <w:rPr>
            <w:noProof/>
            <w:webHidden/>
          </w:rPr>
          <w:instrText xml:space="preserve"> PAGEREF _Toc215823444 \h </w:instrText>
        </w:r>
        <w:r>
          <w:rPr>
            <w:noProof/>
            <w:webHidden/>
          </w:rPr>
        </w:r>
        <w:r>
          <w:rPr>
            <w:noProof/>
            <w:webHidden/>
          </w:rPr>
          <w:fldChar w:fldCharType="separate"/>
        </w:r>
        <w:r>
          <w:rPr>
            <w:noProof/>
            <w:webHidden/>
          </w:rPr>
          <w:t>31</w:t>
        </w:r>
        <w:r>
          <w:rPr>
            <w:noProof/>
            <w:webHidden/>
          </w:rPr>
          <w:fldChar w:fldCharType="end"/>
        </w:r>
      </w:hyperlink>
    </w:p>
    <w:p w14:paraId="17C2F66A" w14:textId="25AFBDF3"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5" w:history="1">
        <w:r w:rsidRPr="001C6785">
          <w:rPr>
            <w:rStyle w:val="Hyperlink"/>
            <w:noProof/>
          </w:rPr>
          <w:t>Bảng  8: Mô tả API quản lý điểm danh</w:t>
        </w:r>
        <w:r>
          <w:rPr>
            <w:noProof/>
            <w:webHidden/>
          </w:rPr>
          <w:tab/>
        </w:r>
        <w:r>
          <w:rPr>
            <w:noProof/>
            <w:webHidden/>
          </w:rPr>
          <w:fldChar w:fldCharType="begin"/>
        </w:r>
        <w:r>
          <w:rPr>
            <w:noProof/>
            <w:webHidden/>
          </w:rPr>
          <w:instrText xml:space="preserve"> PAGEREF _Toc215823445 \h </w:instrText>
        </w:r>
        <w:r>
          <w:rPr>
            <w:noProof/>
            <w:webHidden/>
          </w:rPr>
        </w:r>
        <w:r>
          <w:rPr>
            <w:noProof/>
            <w:webHidden/>
          </w:rPr>
          <w:fldChar w:fldCharType="separate"/>
        </w:r>
        <w:r>
          <w:rPr>
            <w:noProof/>
            <w:webHidden/>
          </w:rPr>
          <w:t>32</w:t>
        </w:r>
        <w:r>
          <w:rPr>
            <w:noProof/>
            <w:webHidden/>
          </w:rPr>
          <w:fldChar w:fldCharType="end"/>
        </w:r>
      </w:hyperlink>
    </w:p>
    <w:p w14:paraId="2D740AEA" w14:textId="211291EC"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6" w:history="1">
        <w:r w:rsidRPr="001C6785">
          <w:rPr>
            <w:rStyle w:val="Hyperlink"/>
            <w:noProof/>
          </w:rPr>
          <w:t>Bảng  9: Mô tả API của lịch dạy</w:t>
        </w:r>
        <w:r>
          <w:rPr>
            <w:noProof/>
            <w:webHidden/>
          </w:rPr>
          <w:tab/>
        </w:r>
        <w:r>
          <w:rPr>
            <w:noProof/>
            <w:webHidden/>
          </w:rPr>
          <w:fldChar w:fldCharType="begin"/>
        </w:r>
        <w:r>
          <w:rPr>
            <w:noProof/>
            <w:webHidden/>
          </w:rPr>
          <w:instrText xml:space="preserve"> PAGEREF _Toc215823446 \h </w:instrText>
        </w:r>
        <w:r>
          <w:rPr>
            <w:noProof/>
            <w:webHidden/>
          </w:rPr>
        </w:r>
        <w:r>
          <w:rPr>
            <w:noProof/>
            <w:webHidden/>
          </w:rPr>
          <w:fldChar w:fldCharType="separate"/>
        </w:r>
        <w:r>
          <w:rPr>
            <w:noProof/>
            <w:webHidden/>
          </w:rPr>
          <w:t>32</w:t>
        </w:r>
        <w:r>
          <w:rPr>
            <w:noProof/>
            <w:webHidden/>
          </w:rPr>
          <w:fldChar w:fldCharType="end"/>
        </w:r>
      </w:hyperlink>
    </w:p>
    <w:p w14:paraId="57D374A5" w14:textId="7C978DEB"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7" w:history="1">
        <w:r w:rsidRPr="001C6785">
          <w:rPr>
            <w:rStyle w:val="Hyperlink"/>
            <w:noProof/>
          </w:rPr>
          <w:t>Bảng  10: Mô tả API của thống kê</w:t>
        </w:r>
        <w:r>
          <w:rPr>
            <w:noProof/>
            <w:webHidden/>
          </w:rPr>
          <w:tab/>
        </w:r>
        <w:r>
          <w:rPr>
            <w:noProof/>
            <w:webHidden/>
          </w:rPr>
          <w:fldChar w:fldCharType="begin"/>
        </w:r>
        <w:r>
          <w:rPr>
            <w:noProof/>
            <w:webHidden/>
          </w:rPr>
          <w:instrText xml:space="preserve"> PAGEREF _Toc215823447 \h </w:instrText>
        </w:r>
        <w:r>
          <w:rPr>
            <w:noProof/>
            <w:webHidden/>
          </w:rPr>
        </w:r>
        <w:r>
          <w:rPr>
            <w:noProof/>
            <w:webHidden/>
          </w:rPr>
          <w:fldChar w:fldCharType="separate"/>
        </w:r>
        <w:r>
          <w:rPr>
            <w:noProof/>
            <w:webHidden/>
          </w:rPr>
          <w:t>32</w:t>
        </w:r>
        <w:r>
          <w:rPr>
            <w:noProof/>
            <w:webHidden/>
          </w:rPr>
          <w:fldChar w:fldCharType="end"/>
        </w:r>
      </w:hyperlink>
    </w:p>
    <w:p w14:paraId="662EBC46" w14:textId="0E79F70C"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8" w:history="1">
        <w:r w:rsidRPr="001C6785">
          <w:rPr>
            <w:rStyle w:val="Hyperlink"/>
            <w:noProof/>
          </w:rPr>
          <w:t>Bảng  11: Mô tả API đăng kí vân tay và điểm danh</w:t>
        </w:r>
        <w:r>
          <w:rPr>
            <w:noProof/>
            <w:webHidden/>
          </w:rPr>
          <w:tab/>
        </w:r>
        <w:r>
          <w:rPr>
            <w:noProof/>
            <w:webHidden/>
          </w:rPr>
          <w:fldChar w:fldCharType="begin"/>
        </w:r>
        <w:r>
          <w:rPr>
            <w:noProof/>
            <w:webHidden/>
          </w:rPr>
          <w:instrText xml:space="preserve"> PAGEREF _Toc215823448 \h </w:instrText>
        </w:r>
        <w:r>
          <w:rPr>
            <w:noProof/>
            <w:webHidden/>
          </w:rPr>
        </w:r>
        <w:r>
          <w:rPr>
            <w:noProof/>
            <w:webHidden/>
          </w:rPr>
          <w:fldChar w:fldCharType="separate"/>
        </w:r>
        <w:r>
          <w:rPr>
            <w:noProof/>
            <w:webHidden/>
          </w:rPr>
          <w:t>33</w:t>
        </w:r>
        <w:r>
          <w:rPr>
            <w:noProof/>
            <w:webHidden/>
          </w:rPr>
          <w:fldChar w:fldCharType="end"/>
        </w:r>
      </w:hyperlink>
    </w:p>
    <w:p w14:paraId="29F9BD92" w14:textId="49298CC0"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49" w:history="1">
        <w:r w:rsidRPr="001C6785">
          <w:rPr>
            <w:rStyle w:val="Hyperlink"/>
            <w:noProof/>
          </w:rPr>
          <w:t>Bảng  12: Mô tả API xác thực tài khoản</w:t>
        </w:r>
        <w:r>
          <w:rPr>
            <w:noProof/>
            <w:webHidden/>
          </w:rPr>
          <w:tab/>
        </w:r>
        <w:r>
          <w:rPr>
            <w:noProof/>
            <w:webHidden/>
          </w:rPr>
          <w:fldChar w:fldCharType="begin"/>
        </w:r>
        <w:r>
          <w:rPr>
            <w:noProof/>
            <w:webHidden/>
          </w:rPr>
          <w:instrText xml:space="preserve"> PAGEREF _Toc215823449 \h </w:instrText>
        </w:r>
        <w:r>
          <w:rPr>
            <w:noProof/>
            <w:webHidden/>
          </w:rPr>
        </w:r>
        <w:r>
          <w:rPr>
            <w:noProof/>
            <w:webHidden/>
          </w:rPr>
          <w:fldChar w:fldCharType="separate"/>
        </w:r>
        <w:r>
          <w:rPr>
            <w:noProof/>
            <w:webHidden/>
          </w:rPr>
          <w:t>33</w:t>
        </w:r>
        <w:r>
          <w:rPr>
            <w:noProof/>
            <w:webHidden/>
          </w:rPr>
          <w:fldChar w:fldCharType="end"/>
        </w:r>
      </w:hyperlink>
    </w:p>
    <w:p w14:paraId="6CEA5258" w14:textId="37A66F3D" w:rsidR="00E47067" w:rsidRDefault="00E47067">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823450" w:history="1">
        <w:r w:rsidRPr="001C6785">
          <w:rPr>
            <w:rStyle w:val="Hyperlink"/>
            <w:noProof/>
          </w:rPr>
          <w:t>Bảng  13: Môi trường hệ thống</w:t>
        </w:r>
        <w:r>
          <w:rPr>
            <w:noProof/>
            <w:webHidden/>
          </w:rPr>
          <w:tab/>
        </w:r>
        <w:r>
          <w:rPr>
            <w:noProof/>
            <w:webHidden/>
          </w:rPr>
          <w:fldChar w:fldCharType="begin"/>
        </w:r>
        <w:r>
          <w:rPr>
            <w:noProof/>
            <w:webHidden/>
          </w:rPr>
          <w:instrText xml:space="preserve"> PAGEREF _Toc215823450 \h </w:instrText>
        </w:r>
        <w:r>
          <w:rPr>
            <w:noProof/>
            <w:webHidden/>
          </w:rPr>
        </w:r>
        <w:r>
          <w:rPr>
            <w:noProof/>
            <w:webHidden/>
          </w:rPr>
          <w:fldChar w:fldCharType="separate"/>
        </w:r>
        <w:r>
          <w:rPr>
            <w:noProof/>
            <w:webHidden/>
          </w:rPr>
          <w:t>34</w:t>
        </w:r>
        <w:r>
          <w:rPr>
            <w:noProof/>
            <w:webHidden/>
          </w:rPr>
          <w:fldChar w:fldCharType="end"/>
        </w:r>
      </w:hyperlink>
    </w:p>
    <w:p w14:paraId="54F4F194" w14:textId="7465DEAB" w:rsidR="000C5451" w:rsidRPr="004540B9" w:rsidRDefault="009E2C47" w:rsidP="000C5451">
      <w:pPr>
        <w:spacing w:after="0" w:line="312" w:lineRule="auto"/>
        <w:rPr>
          <w:rFonts w:ascii="Times New Roman" w:eastAsiaTheme="majorEastAsia" w:hAnsi="Times New Roman" w:cs="Times New Roman"/>
          <w:b/>
          <w:bCs/>
          <w:sz w:val="26"/>
          <w:szCs w:val="26"/>
          <w:lang w:val="en-US"/>
        </w:rPr>
      </w:pPr>
      <w:r>
        <w:rPr>
          <w:rFonts w:ascii="Times New Roman" w:eastAsiaTheme="majorEastAsia" w:hAnsi="Times New Roman" w:cs="Times New Roman"/>
          <w:b/>
          <w:bCs/>
          <w:sz w:val="26"/>
          <w:szCs w:val="26"/>
          <w:lang w:val="en-US"/>
        </w:rPr>
        <w:fldChar w:fldCharType="end"/>
      </w:r>
      <w:r w:rsidR="000C5451" w:rsidRPr="004540B9">
        <w:rPr>
          <w:rFonts w:ascii="Times New Roman" w:eastAsiaTheme="majorEastAsia" w:hAnsi="Times New Roman" w:cs="Times New Roman"/>
          <w:b/>
          <w:bCs/>
          <w:sz w:val="26"/>
          <w:szCs w:val="26"/>
          <w:lang w:val="en-US"/>
        </w:rPr>
        <w:br w:type="page"/>
      </w:r>
    </w:p>
    <w:p w14:paraId="53E49474" w14:textId="77777777" w:rsidR="000C5451" w:rsidRPr="004540B9" w:rsidRDefault="000C5451" w:rsidP="007A5F74">
      <w:pPr>
        <w:pStyle w:val="Heading1"/>
        <w:ind w:left="0" w:firstLine="0"/>
        <w:jc w:val="center"/>
        <w:rPr>
          <w:rFonts w:ascii="Times New Roman" w:hAnsi="Times New Roman" w:cs="Times New Roman"/>
          <w:color w:val="auto"/>
          <w:sz w:val="26"/>
          <w:szCs w:val="26"/>
          <w:lang w:val="en-US"/>
        </w:rPr>
      </w:pPr>
      <w:bookmarkStart w:id="6" w:name="_Toc215724468"/>
      <w:bookmarkStart w:id="7" w:name="_Toc215740619"/>
      <w:bookmarkStart w:id="8" w:name="_Toc215742360"/>
      <w:r w:rsidRPr="004540B9">
        <w:rPr>
          <w:rFonts w:ascii="Times New Roman" w:hAnsi="Times New Roman" w:cs="Times New Roman"/>
          <w:b/>
          <w:bCs/>
          <w:color w:val="auto"/>
          <w:sz w:val="26"/>
          <w:szCs w:val="26"/>
          <w:lang w:val="en-US"/>
        </w:rPr>
        <w:lastRenderedPageBreak/>
        <w:t>DANH MỤC VIẾT TẮT</w:t>
      </w:r>
      <w:bookmarkEnd w:id="2"/>
      <w:bookmarkEnd w:id="3"/>
      <w:bookmarkEnd w:id="6"/>
      <w:bookmarkEnd w:id="7"/>
      <w:bookmarkEnd w:id="8"/>
    </w:p>
    <w:tbl>
      <w:tblPr>
        <w:tblW w:w="8497" w:type="dxa"/>
        <w:tblLook w:val="04A0" w:firstRow="1" w:lastRow="0" w:firstColumn="1" w:lastColumn="0" w:noHBand="0" w:noVBand="1"/>
      </w:tblPr>
      <w:tblGrid>
        <w:gridCol w:w="1685"/>
        <w:gridCol w:w="3370"/>
        <w:gridCol w:w="3442"/>
      </w:tblGrid>
      <w:tr w:rsidR="000C5451" w:rsidRPr="004540B9" w14:paraId="715A667F" w14:textId="77777777" w:rsidTr="009F71AA">
        <w:trPr>
          <w:trHeight w:val="854"/>
        </w:trPr>
        <w:tc>
          <w:tcPr>
            <w:tcW w:w="1685" w:type="dxa"/>
            <w:tcBorders>
              <w:top w:val="single" w:sz="8" w:space="0" w:color="auto"/>
              <w:left w:val="single" w:sz="8" w:space="0" w:color="auto"/>
              <w:bottom w:val="single" w:sz="8" w:space="0" w:color="auto"/>
              <w:right w:val="single" w:sz="8" w:space="0" w:color="auto"/>
            </w:tcBorders>
            <w:vAlign w:val="center"/>
            <w:hideMark/>
          </w:tcPr>
          <w:p w14:paraId="0320103E"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Viết tắt</w:t>
            </w:r>
          </w:p>
        </w:tc>
        <w:tc>
          <w:tcPr>
            <w:tcW w:w="3370" w:type="dxa"/>
            <w:tcBorders>
              <w:top w:val="single" w:sz="8" w:space="0" w:color="auto"/>
              <w:left w:val="nil"/>
              <w:bottom w:val="single" w:sz="8" w:space="0" w:color="auto"/>
              <w:right w:val="single" w:sz="8" w:space="0" w:color="auto"/>
            </w:tcBorders>
            <w:vAlign w:val="center"/>
            <w:hideMark/>
          </w:tcPr>
          <w:p w14:paraId="001BD5CC"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 xml:space="preserve">Thuật ngữ đầy đủ </w:t>
            </w:r>
          </w:p>
        </w:tc>
        <w:tc>
          <w:tcPr>
            <w:tcW w:w="3442" w:type="dxa"/>
            <w:tcBorders>
              <w:top w:val="single" w:sz="8" w:space="0" w:color="auto"/>
              <w:left w:val="nil"/>
              <w:bottom w:val="single" w:sz="8" w:space="0" w:color="auto"/>
              <w:right w:val="single" w:sz="8" w:space="0" w:color="auto"/>
            </w:tcBorders>
            <w:vAlign w:val="center"/>
            <w:hideMark/>
          </w:tcPr>
          <w:p w14:paraId="46E59A39"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Giải thích tiếng Việt</w:t>
            </w:r>
          </w:p>
        </w:tc>
      </w:tr>
      <w:tr w:rsidR="000C5451" w:rsidRPr="004540B9" w14:paraId="3776EC8E"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341B185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IoT</w:t>
            </w:r>
          </w:p>
        </w:tc>
        <w:tc>
          <w:tcPr>
            <w:tcW w:w="3370" w:type="dxa"/>
            <w:tcBorders>
              <w:top w:val="nil"/>
              <w:left w:val="nil"/>
              <w:bottom w:val="single" w:sz="8" w:space="0" w:color="auto"/>
              <w:right w:val="single" w:sz="8" w:space="0" w:color="auto"/>
            </w:tcBorders>
            <w:vAlign w:val="center"/>
            <w:hideMark/>
          </w:tcPr>
          <w:p w14:paraId="0E8275F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Internet of Things</w:t>
            </w:r>
          </w:p>
        </w:tc>
        <w:tc>
          <w:tcPr>
            <w:tcW w:w="3442" w:type="dxa"/>
            <w:tcBorders>
              <w:top w:val="nil"/>
              <w:left w:val="nil"/>
              <w:bottom w:val="single" w:sz="8" w:space="0" w:color="auto"/>
              <w:right w:val="single" w:sz="8" w:space="0" w:color="auto"/>
            </w:tcBorders>
            <w:vAlign w:val="center"/>
            <w:hideMark/>
          </w:tcPr>
          <w:p w14:paraId="3DF33CF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Internet vạn vật</w:t>
            </w:r>
          </w:p>
        </w:tc>
      </w:tr>
      <w:tr w:rsidR="000C5451" w:rsidRPr="004540B9" w14:paraId="775E98EC"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685DE41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API</w:t>
            </w:r>
          </w:p>
        </w:tc>
        <w:tc>
          <w:tcPr>
            <w:tcW w:w="3370" w:type="dxa"/>
            <w:tcBorders>
              <w:top w:val="nil"/>
              <w:left w:val="nil"/>
              <w:bottom w:val="single" w:sz="8" w:space="0" w:color="auto"/>
              <w:right w:val="single" w:sz="8" w:space="0" w:color="auto"/>
            </w:tcBorders>
            <w:vAlign w:val="center"/>
            <w:hideMark/>
          </w:tcPr>
          <w:p w14:paraId="750444C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Application Programming Interface</w:t>
            </w:r>
          </w:p>
        </w:tc>
        <w:tc>
          <w:tcPr>
            <w:tcW w:w="3442" w:type="dxa"/>
            <w:tcBorders>
              <w:top w:val="nil"/>
              <w:left w:val="nil"/>
              <w:bottom w:val="single" w:sz="8" w:space="0" w:color="auto"/>
              <w:right w:val="single" w:sz="8" w:space="0" w:color="auto"/>
            </w:tcBorders>
            <w:vAlign w:val="center"/>
            <w:hideMark/>
          </w:tcPr>
          <w:p w14:paraId="3FCEB0B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diện lập trình ứng dụng</w:t>
            </w:r>
          </w:p>
        </w:tc>
      </w:tr>
      <w:tr w:rsidR="000C5451" w:rsidRPr="004540B9" w14:paraId="0EB9B207"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31D8F4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RESTful</w:t>
            </w:r>
          </w:p>
        </w:tc>
        <w:tc>
          <w:tcPr>
            <w:tcW w:w="3370" w:type="dxa"/>
            <w:tcBorders>
              <w:top w:val="nil"/>
              <w:left w:val="nil"/>
              <w:bottom w:val="single" w:sz="8" w:space="0" w:color="auto"/>
              <w:right w:val="single" w:sz="8" w:space="0" w:color="auto"/>
            </w:tcBorders>
            <w:vAlign w:val="bottom"/>
            <w:hideMark/>
          </w:tcPr>
          <w:p w14:paraId="200E158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Representational State Transfer</w:t>
            </w:r>
          </w:p>
        </w:tc>
        <w:tc>
          <w:tcPr>
            <w:tcW w:w="3442" w:type="dxa"/>
            <w:tcBorders>
              <w:top w:val="nil"/>
              <w:left w:val="nil"/>
              <w:bottom w:val="single" w:sz="8" w:space="0" w:color="auto"/>
              <w:right w:val="single" w:sz="8" w:space="0" w:color="auto"/>
            </w:tcBorders>
            <w:vAlign w:val="center"/>
            <w:hideMark/>
          </w:tcPr>
          <w:p w14:paraId="575C65C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Kiến trúc thiết kế API</w:t>
            </w:r>
          </w:p>
        </w:tc>
      </w:tr>
      <w:tr w:rsidR="000C5451" w:rsidRPr="004540B9" w14:paraId="753B329A"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4EF808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HTTP</w:t>
            </w:r>
          </w:p>
        </w:tc>
        <w:tc>
          <w:tcPr>
            <w:tcW w:w="3370" w:type="dxa"/>
            <w:tcBorders>
              <w:top w:val="nil"/>
              <w:left w:val="nil"/>
              <w:bottom w:val="single" w:sz="8" w:space="0" w:color="auto"/>
              <w:right w:val="single" w:sz="8" w:space="0" w:color="auto"/>
            </w:tcBorders>
            <w:vAlign w:val="center"/>
            <w:hideMark/>
          </w:tcPr>
          <w:p w14:paraId="73216CB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HyperText Transfer Protocol</w:t>
            </w:r>
          </w:p>
        </w:tc>
        <w:tc>
          <w:tcPr>
            <w:tcW w:w="3442" w:type="dxa"/>
            <w:tcBorders>
              <w:top w:val="nil"/>
              <w:left w:val="nil"/>
              <w:bottom w:val="single" w:sz="8" w:space="0" w:color="auto"/>
              <w:right w:val="single" w:sz="8" w:space="0" w:color="auto"/>
            </w:tcBorders>
            <w:vAlign w:val="center"/>
            <w:hideMark/>
          </w:tcPr>
          <w:p w14:paraId="645392F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truyền tải siêu văn bản</w:t>
            </w:r>
          </w:p>
        </w:tc>
      </w:tr>
      <w:tr w:rsidR="000C5451" w:rsidRPr="004540B9" w14:paraId="6FCDC6FC" w14:textId="77777777" w:rsidTr="009F71AA">
        <w:trPr>
          <w:trHeight w:val="1003"/>
        </w:trPr>
        <w:tc>
          <w:tcPr>
            <w:tcW w:w="1685" w:type="dxa"/>
            <w:tcBorders>
              <w:top w:val="nil"/>
              <w:left w:val="single" w:sz="8" w:space="0" w:color="auto"/>
              <w:bottom w:val="single" w:sz="8" w:space="0" w:color="auto"/>
              <w:right w:val="single" w:sz="8" w:space="0" w:color="auto"/>
            </w:tcBorders>
            <w:vAlign w:val="center"/>
            <w:hideMark/>
          </w:tcPr>
          <w:p w14:paraId="7B11225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TCP/IP</w:t>
            </w:r>
          </w:p>
        </w:tc>
        <w:tc>
          <w:tcPr>
            <w:tcW w:w="3370" w:type="dxa"/>
            <w:tcBorders>
              <w:top w:val="nil"/>
              <w:left w:val="nil"/>
              <w:bottom w:val="single" w:sz="8" w:space="0" w:color="auto"/>
              <w:right w:val="single" w:sz="8" w:space="0" w:color="auto"/>
            </w:tcBorders>
            <w:vAlign w:val="center"/>
            <w:hideMark/>
          </w:tcPr>
          <w:p w14:paraId="5B5F997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Transmission Control Protocol / Internet Protocol</w:t>
            </w:r>
          </w:p>
        </w:tc>
        <w:tc>
          <w:tcPr>
            <w:tcW w:w="3442" w:type="dxa"/>
            <w:tcBorders>
              <w:top w:val="nil"/>
              <w:left w:val="nil"/>
              <w:bottom w:val="single" w:sz="8" w:space="0" w:color="auto"/>
              <w:right w:val="single" w:sz="8" w:space="0" w:color="auto"/>
            </w:tcBorders>
            <w:vAlign w:val="center"/>
            <w:hideMark/>
          </w:tcPr>
          <w:p w14:paraId="7D8EF15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điều khiển truyền vận / Giao thức Internet</w:t>
            </w:r>
          </w:p>
        </w:tc>
      </w:tr>
      <w:tr w:rsidR="000C5451" w:rsidRPr="004540B9" w14:paraId="6315B367"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457A1D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IDE</w:t>
            </w:r>
          </w:p>
        </w:tc>
        <w:tc>
          <w:tcPr>
            <w:tcW w:w="3370" w:type="dxa"/>
            <w:tcBorders>
              <w:top w:val="nil"/>
              <w:left w:val="nil"/>
              <w:bottom w:val="single" w:sz="8" w:space="0" w:color="auto"/>
              <w:right w:val="single" w:sz="8" w:space="0" w:color="auto"/>
            </w:tcBorders>
            <w:vAlign w:val="center"/>
            <w:hideMark/>
          </w:tcPr>
          <w:p w14:paraId="70E97FE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Integrated Development Environment</w:t>
            </w:r>
          </w:p>
        </w:tc>
        <w:tc>
          <w:tcPr>
            <w:tcW w:w="3442" w:type="dxa"/>
            <w:tcBorders>
              <w:top w:val="nil"/>
              <w:left w:val="nil"/>
              <w:bottom w:val="single" w:sz="8" w:space="0" w:color="auto"/>
              <w:right w:val="single" w:sz="8" w:space="0" w:color="auto"/>
            </w:tcBorders>
            <w:vAlign w:val="center"/>
            <w:hideMark/>
          </w:tcPr>
          <w:p w14:paraId="48DD0BA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Môi trường phát triển tích hợp</w:t>
            </w:r>
          </w:p>
        </w:tc>
      </w:tr>
      <w:tr w:rsidR="000C5451" w:rsidRPr="004540B9" w14:paraId="04573D5B"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290622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UART</w:t>
            </w:r>
          </w:p>
        </w:tc>
        <w:tc>
          <w:tcPr>
            <w:tcW w:w="3370" w:type="dxa"/>
            <w:tcBorders>
              <w:top w:val="nil"/>
              <w:left w:val="nil"/>
              <w:bottom w:val="single" w:sz="8" w:space="0" w:color="auto"/>
              <w:right w:val="single" w:sz="8" w:space="0" w:color="auto"/>
            </w:tcBorders>
            <w:vAlign w:val="center"/>
            <w:hideMark/>
          </w:tcPr>
          <w:p w14:paraId="0812C6B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Universal Asynchronous Receiver-Transmitter</w:t>
            </w:r>
          </w:p>
        </w:tc>
        <w:tc>
          <w:tcPr>
            <w:tcW w:w="3442" w:type="dxa"/>
            <w:tcBorders>
              <w:top w:val="nil"/>
              <w:left w:val="nil"/>
              <w:bottom w:val="single" w:sz="8" w:space="0" w:color="auto"/>
              <w:right w:val="single" w:sz="8" w:space="0" w:color="auto"/>
            </w:tcBorders>
            <w:vAlign w:val="center"/>
            <w:hideMark/>
          </w:tcPr>
          <w:p w14:paraId="535F269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thu phát không đồng bộ đa năng</w:t>
            </w:r>
          </w:p>
        </w:tc>
      </w:tr>
      <w:tr w:rsidR="000C5451" w:rsidRPr="004540B9" w14:paraId="6F2D9170"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1D973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SPI</w:t>
            </w:r>
          </w:p>
        </w:tc>
        <w:tc>
          <w:tcPr>
            <w:tcW w:w="3370" w:type="dxa"/>
            <w:tcBorders>
              <w:top w:val="nil"/>
              <w:left w:val="nil"/>
              <w:bottom w:val="single" w:sz="8" w:space="0" w:color="auto"/>
              <w:right w:val="single" w:sz="8" w:space="0" w:color="auto"/>
            </w:tcBorders>
            <w:vAlign w:val="center"/>
            <w:hideMark/>
          </w:tcPr>
          <w:p w14:paraId="2E3B30B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Peripheral Interface</w:t>
            </w:r>
          </w:p>
        </w:tc>
        <w:tc>
          <w:tcPr>
            <w:tcW w:w="3442" w:type="dxa"/>
            <w:tcBorders>
              <w:top w:val="nil"/>
              <w:left w:val="nil"/>
              <w:bottom w:val="single" w:sz="8" w:space="0" w:color="auto"/>
              <w:right w:val="single" w:sz="8" w:space="0" w:color="auto"/>
            </w:tcBorders>
            <w:vAlign w:val="center"/>
            <w:hideMark/>
          </w:tcPr>
          <w:p w14:paraId="2FC9E39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diện ngoại vi nối tiếp</w:t>
            </w:r>
          </w:p>
        </w:tc>
      </w:tr>
      <w:tr w:rsidR="000C5451" w:rsidRPr="004540B9" w14:paraId="4892B1A6"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231779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I2C</w:t>
            </w:r>
          </w:p>
        </w:tc>
        <w:tc>
          <w:tcPr>
            <w:tcW w:w="3370" w:type="dxa"/>
            <w:tcBorders>
              <w:top w:val="nil"/>
              <w:left w:val="nil"/>
              <w:bottom w:val="single" w:sz="8" w:space="0" w:color="auto"/>
              <w:right w:val="single" w:sz="8" w:space="0" w:color="auto"/>
            </w:tcBorders>
            <w:vAlign w:val="center"/>
            <w:hideMark/>
          </w:tcPr>
          <w:p w14:paraId="7EC69AA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Inter-Integrated Circuit</w:t>
            </w:r>
          </w:p>
        </w:tc>
        <w:tc>
          <w:tcPr>
            <w:tcW w:w="3442" w:type="dxa"/>
            <w:tcBorders>
              <w:top w:val="nil"/>
              <w:left w:val="nil"/>
              <w:bottom w:val="single" w:sz="8" w:space="0" w:color="auto"/>
              <w:right w:val="single" w:sz="8" w:space="0" w:color="auto"/>
            </w:tcBorders>
            <w:vAlign w:val="center"/>
            <w:hideMark/>
          </w:tcPr>
          <w:p w14:paraId="2428B41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truyền thông nối tiếp đồng bộ</w:t>
            </w:r>
          </w:p>
        </w:tc>
      </w:tr>
      <w:tr w:rsidR="000C5451" w:rsidRPr="004540B9" w14:paraId="4333ED63"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3EB6037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PWM</w:t>
            </w:r>
          </w:p>
        </w:tc>
        <w:tc>
          <w:tcPr>
            <w:tcW w:w="3370" w:type="dxa"/>
            <w:tcBorders>
              <w:top w:val="nil"/>
              <w:left w:val="nil"/>
              <w:bottom w:val="single" w:sz="8" w:space="0" w:color="auto"/>
              <w:right w:val="single" w:sz="8" w:space="0" w:color="auto"/>
            </w:tcBorders>
            <w:vAlign w:val="center"/>
            <w:hideMark/>
          </w:tcPr>
          <w:p w14:paraId="67B00E7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Pulse Width Modulation</w:t>
            </w:r>
          </w:p>
        </w:tc>
        <w:tc>
          <w:tcPr>
            <w:tcW w:w="3442" w:type="dxa"/>
            <w:tcBorders>
              <w:top w:val="nil"/>
              <w:left w:val="nil"/>
              <w:bottom w:val="single" w:sz="8" w:space="0" w:color="auto"/>
              <w:right w:val="single" w:sz="8" w:space="0" w:color="auto"/>
            </w:tcBorders>
            <w:vAlign w:val="center"/>
            <w:hideMark/>
          </w:tcPr>
          <w:p w14:paraId="6827354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Điều chế độ rộng xung</w:t>
            </w:r>
          </w:p>
        </w:tc>
      </w:tr>
      <w:tr w:rsidR="000C5451" w:rsidRPr="004540B9" w14:paraId="4C931535"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A26CDD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ADC</w:t>
            </w:r>
          </w:p>
        </w:tc>
        <w:tc>
          <w:tcPr>
            <w:tcW w:w="3370" w:type="dxa"/>
            <w:tcBorders>
              <w:top w:val="nil"/>
              <w:left w:val="nil"/>
              <w:bottom w:val="single" w:sz="8" w:space="0" w:color="auto"/>
              <w:right w:val="single" w:sz="8" w:space="0" w:color="auto"/>
            </w:tcBorders>
            <w:vAlign w:val="center"/>
            <w:hideMark/>
          </w:tcPr>
          <w:p w14:paraId="7DB2EFD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Analog-to-Digital Converter</w:t>
            </w:r>
          </w:p>
        </w:tc>
        <w:tc>
          <w:tcPr>
            <w:tcW w:w="3442" w:type="dxa"/>
            <w:tcBorders>
              <w:top w:val="nil"/>
              <w:left w:val="nil"/>
              <w:bottom w:val="single" w:sz="8" w:space="0" w:color="auto"/>
              <w:right w:val="single" w:sz="8" w:space="0" w:color="auto"/>
            </w:tcBorders>
            <w:vAlign w:val="center"/>
            <w:hideMark/>
          </w:tcPr>
          <w:p w14:paraId="54A8034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chuyển đổi tương tự sang số</w:t>
            </w:r>
          </w:p>
        </w:tc>
      </w:tr>
      <w:tr w:rsidR="000C5451" w:rsidRPr="004540B9" w14:paraId="21307A2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1A17E9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DAC</w:t>
            </w:r>
          </w:p>
        </w:tc>
        <w:tc>
          <w:tcPr>
            <w:tcW w:w="3370" w:type="dxa"/>
            <w:tcBorders>
              <w:top w:val="nil"/>
              <w:left w:val="nil"/>
              <w:bottom w:val="single" w:sz="8" w:space="0" w:color="auto"/>
              <w:right w:val="single" w:sz="8" w:space="0" w:color="auto"/>
            </w:tcBorders>
            <w:vAlign w:val="center"/>
            <w:hideMark/>
          </w:tcPr>
          <w:p w14:paraId="6B82A67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Digital-to-Analog Converter</w:t>
            </w:r>
          </w:p>
        </w:tc>
        <w:tc>
          <w:tcPr>
            <w:tcW w:w="3442" w:type="dxa"/>
            <w:tcBorders>
              <w:top w:val="nil"/>
              <w:left w:val="nil"/>
              <w:bottom w:val="single" w:sz="8" w:space="0" w:color="auto"/>
              <w:right w:val="single" w:sz="8" w:space="0" w:color="auto"/>
            </w:tcBorders>
            <w:vAlign w:val="center"/>
            <w:hideMark/>
          </w:tcPr>
          <w:p w14:paraId="0E384EB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chuyển đổi số sang tương tự</w:t>
            </w:r>
          </w:p>
        </w:tc>
      </w:tr>
      <w:tr w:rsidR="000C5451" w:rsidRPr="004540B9" w14:paraId="5CA94B61"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BCB026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GPIO</w:t>
            </w:r>
          </w:p>
        </w:tc>
        <w:tc>
          <w:tcPr>
            <w:tcW w:w="3370" w:type="dxa"/>
            <w:tcBorders>
              <w:top w:val="nil"/>
              <w:left w:val="nil"/>
              <w:bottom w:val="single" w:sz="8" w:space="0" w:color="auto"/>
              <w:right w:val="single" w:sz="8" w:space="0" w:color="auto"/>
            </w:tcBorders>
            <w:vAlign w:val="center"/>
            <w:hideMark/>
          </w:tcPr>
          <w:p w14:paraId="1629351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General Purpose Input/Output</w:t>
            </w:r>
          </w:p>
        </w:tc>
        <w:tc>
          <w:tcPr>
            <w:tcW w:w="3442" w:type="dxa"/>
            <w:tcBorders>
              <w:top w:val="nil"/>
              <w:left w:val="nil"/>
              <w:bottom w:val="single" w:sz="8" w:space="0" w:color="auto"/>
              <w:right w:val="single" w:sz="8" w:space="0" w:color="auto"/>
            </w:tcBorders>
            <w:vAlign w:val="center"/>
            <w:hideMark/>
          </w:tcPr>
          <w:p w14:paraId="45E77CB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nhập/xuất đa năng</w:t>
            </w:r>
          </w:p>
        </w:tc>
      </w:tr>
      <w:tr w:rsidR="000C5451" w:rsidRPr="004540B9" w14:paraId="328AF030"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65BDB79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BLE</w:t>
            </w:r>
          </w:p>
        </w:tc>
        <w:tc>
          <w:tcPr>
            <w:tcW w:w="3370" w:type="dxa"/>
            <w:tcBorders>
              <w:top w:val="nil"/>
              <w:left w:val="nil"/>
              <w:bottom w:val="single" w:sz="8" w:space="0" w:color="auto"/>
              <w:right w:val="single" w:sz="8" w:space="0" w:color="auto"/>
            </w:tcBorders>
            <w:vAlign w:val="center"/>
            <w:hideMark/>
          </w:tcPr>
          <w:p w14:paraId="3A38A5D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Bluetooth Low Energy</w:t>
            </w:r>
          </w:p>
        </w:tc>
        <w:tc>
          <w:tcPr>
            <w:tcW w:w="3442" w:type="dxa"/>
            <w:tcBorders>
              <w:top w:val="nil"/>
              <w:left w:val="nil"/>
              <w:bottom w:val="single" w:sz="8" w:space="0" w:color="auto"/>
              <w:right w:val="single" w:sz="8" w:space="0" w:color="auto"/>
            </w:tcBorders>
            <w:vAlign w:val="center"/>
            <w:hideMark/>
          </w:tcPr>
          <w:p w14:paraId="2A3E493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Bluetooth năng lượng thấp</w:t>
            </w:r>
          </w:p>
        </w:tc>
      </w:tr>
      <w:tr w:rsidR="000C5451" w:rsidRPr="004540B9" w14:paraId="1C1581FB"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172D1FE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OTA</w:t>
            </w:r>
          </w:p>
        </w:tc>
        <w:tc>
          <w:tcPr>
            <w:tcW w:w="3370" w:type="dxa"/>
            <w:tcBorders>
              <w:top w:val="nil"/>
              <w:left w:val="nil"/>
              <w:bottom w:val="single" w:sz="8" w:space="0" w:color="auto"/>
              <w:right w:val="single" w:sz="8" w:space="0" w:color="auto"/>
            </w:tcBorders>
            <w:vAlign w:val="center"/>
            <w:hideMark/>
          </w:tcPr>
          <w:p w14:paraId="392EB3A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Over-The-Air</w:t>
            </w:r>
          </w:p>
        </w:tc>
        <w:tc>
          <w:tcPr>
            <w:tcW w:w="3442" w:type="dxa"/>
            <w:tcBorders>
              <w:top w:val="nil"/>
              <w:left w:val="nil"/>
              <w:bottom w:val="single" w:sz="8" w:space="0" w:color="auto"/>
              <w:right w:val="single" w:sz="8" w:space="0" w:color="auto"/>
            </w:tcBorders>
            <w:vAlign w:val="center"/>
            <w:hideMark/>
          </w:tcPr>
          <w:p w14:paraId="4FAF888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Cập nhật phần mềm qua mạng</w:t>
            </w:r>
          </w:p>
        </w:tc>
      </w:tr>
      <w:tr w:rsidR="000C5451" w:rsidRPr="004540B9" w14:paraId="331774AF"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02832F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RFID</w:t>
            </w:r>
          </w:p>
        </w:tc>
        <w:tc>
          <w:tcPr>
            <w:tcW w:w="3370" w:type="dxa"/>
            <w:tcBorders>
              <w:top w:val="nil"/>
              <w:left w:val="nil"/>
              <w:bottom w:val="single" w:sz="8" w:space="0" w:color="auto"/>
              <w:right w:val="single" w:sz="8" w:space="0" w:color="auto"/>
            </w:tcBorders>
            <w:vAlign w:val="center"/>
            <w:hideMark/>
          </w:tcPr>
          <w:p w14:paraId="213894E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Radio Frequency Identification</w:t>
            </w:r>
          </w:p>
        </w:tc>
        <w:tc>
          <w:tcPr>
            <w:tcW w:w="3442" w:type="dxa"/>
            <w:tcBorders>
              <w:top w:val="nil"/>
              <w:left w:val="nil"/>
              <w:bottom w:val="single" w:sz="8" w:space="0" w:color="auto"/>
              <w:right w:val="single" w:sz="8" w:space="0" w:color="auto"/>
            </w:tcBorders>
            <w:vAlign w:val="center"/>
            <w:hideMark/>
          </w:tcPr>
          <w:p w14:paraId="12B489C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Nhận dạng bằng tần số vô tuyến</w:t>
            </w:r>
          </w:p>
        </w:tc>
      </w:tr>
      <w:tr w:rsidR="000C5451" w:rsidRPr="004540B9" w14:paraId="72CD8FA7"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25E4370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LCD</w:t>
            </w:r>
          </w:p>
        </w:tc>
        <w:tc>
          <w:tcPr>
            <w:tcW w:w="3370" w:type="dxa"/>
            <w:tcBorders>
              <w:top w:val="nil"/>
              <w:left w:val="nil"/>
              <w:bottom w:val="single" w:sz="8" w:space="0" w:color="auto"/>
              <w:right w:val="single" w:sz="8" w:space="0" w:color="auto"/>
            </w:tcBorders>
            <w:vAlign w:val="center"/>
            <w:hideMark/>
          </w:tcPr>
          <w:p w14:paraId="3F204FD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Liquid Crystal Display</w:t>
            </w:r>
          </w:p>
        </w:tc>
        <w:tc>
          <w:tcPr>
            <w:tcW w:w="3442" w:type="dxa"/>
            <w:tcBorders>
              <w:top w:val="nil"/>
              <w:left w:val="nil"/>
              <w:bottom w:val="single" w:sz="8" w:space="0" w:color="auto"/>
              <w:right w:val="single" w:sz="8" w:space="0" w:color="auto"/>
            </w:tcBorders>
            <w:vAlign w:val="center"/>
            <w:hideMark/>
          </w:tcPr>
          <w:p w14:paraId="55A33FA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Màn hình tinh thể lỏng</w:t>
            </w:r>
          </w:p>
        </w:tc>
      </w:tr>
      <w:tr w:rsidR="000C5451" w:rsidRPr="004540B9" w14:paraId="7700E24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30CFD6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USB</w:t>
            </w:r>
          </w:p>
        </w:tc>
        <w:tc>
          <w:tcPr>
            <w:tcW w:w="3370" w:type="dxa"/>
            <w:tcBorders>
              <w:top w:val="nil"/>
              <w:left w:val="nil"/>
              <w:bottom w:val="single" w:sz="8" w:space="0" w:color="auto"/>
              <w:right w:val="single" w:sz="8" w:space="0" w:color="auto"/>
            </w:tcBorders>
            <w:vAlign w:val="center"/>
            <w:hideMark/>
          </w:tcPr>
          <w:p w14:paraId="3461CBC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Universal Serial Bus</w:t>
            </w:r>
          </w:p>
        </w:tc>
        <w:tc>
          <w:tcPr>
            <w:tcW w:w="3442" w:type="dxa"/>
            <w:tcBorders>
              <w:top w:val="nil"/>
              <w:left w:val="nil"/>
              <w:bottom w:val="single" w:sz="8" w:space="0" w:color="auto"/>
              <w:right w:val="single" w:sz="8" w:space="0" w:color="auto"/>
            </w:tcBorders>
            <w:vAlign w:val="center"/>
            <w:hideMark/>
          </w:tcPr>
          <w:p w14:paraId="26D2909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Chuẩn kết nối tuần tự đa năng</w:t>
            </w:r>
          </w:p>
        </w:tc>
      </w:tr>
      <w:tr w:rsidR="000C5451" w:rsidRPr="004540B9" w14:paraId="0FA99D44"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77F5318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RX</w:t>
            </w:r>
          </w:p>
        </w:tc>
        <w:tc>
          <w:tcPr>
            <w:tcW w:w="3370" w:type="dxa"/>
            <w:tcBorders>
              <w:top w:val="nil"/>
              <w:left w:val="nil"/>
              <w:bottom w:val="single" w:sz="8" w:space="0" w:color="auto"/>
              <w:right w:val="single" w:sz="8" w:space="0" w:color="auto"/>
            </w:tcBorders>
            <w:vAlign w:val="center"/>
            <w:hideMark/>
          </w:tcPr>
          <w:p w14:paraId="147903C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Receive</w:t>
            </w:r>
          </w:p>
        </w:tc>
        <w:tc>
          <w:tcPr>
            <w:tcW w:w="3442" w:type="dxa"/>
            <w:tcBorders>
              <w:top w:val="nil"/>
              <w:left w:val="nil"/>
              <w:bottom w:val="single" w:sz="8" w:space="0" w:color="auto"/>
              <w:right w:val="single" w:sz="8" w:space="0" w:color="auto"/>
            </w:tcBorders>
            <w:vAlign w:val="center"/>
            <w:hideMark/>
          </w:tcPr>
          <w:p w14:paraId="01936C2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Nhận dữ liệu</w:t>
            </w:r>
          </w:p>
        </w:tc>
      </w:tr>
      <w:tr w:rsidR="000C5451" w:rsidRPr="004540B9" w14:paraId="010B1E91"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790305E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lastRenderedPageBreak/>
              <w:t>TX</w:t>
            </w:r>
          </w:p>
        </w:tc>
        <w:tc>
          <w:tcPr>
            <w:tcW w:w="3370" w:type="dxa"/>
            <w:tcBorders>
              <w:top w:val="nil"/>
              <w:left w:val="nil"/>
              <w:bottom w:val="single" w:sz="8" w:space="0" w:color="auto"/>
              <w:right w:val="single" w:sz="8" w:space="0" w:color="auto"/>
            </w:tcBorders>
            <w:vAlign w:val="center"/>
            <w:hideMark/>
          </w:tcPr>
          <w:p w14:paraId="0406703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Transmit</w:t>
            </w:r>
          </w:p>
        </w:tc>
        <w:tc>
          <w:tcPr>
            <w:tcW w:w="3442" w:type="dxa"/>
            <w:tcBorders>
              <w:top w:val="nil"/>
              <w:left w:val="nil"/>
              <w:bottom w:val="single" w:sz="8" w:space="0" w:color="auto"/>
              <w:right w:val="single" w:sz="8" w:space="0" w:color="auto"/>
            </w:tcBorders>
            <w:vAlign w:val="center"/>
            <w:hideMark/>
          </w:tcPr>
          <w:p w14:paraId="060B781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Truyền dữ liệu</w:t>
            </w:r>
          </w:p>
        </w:tc>
      </w:tr>
      <w:tr w:rsidR="000C5451" w:rsidRPr="004540B9" w14:paraId="5871523A"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2A05F1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SDA</w:t>
            </w:r>
          </w:p>
        </w:tc>
        <w:tc>
          <w:tcPr>
            <w:tcW w:w="3370" w:type="dxa"/>
            <w:tcBorders>
              <w:top w:val="nil"/>
              <w:left w:val="nil"/>
              <w:bottom w:val="single" w:sz="8" w:space="0" w:color="auto"/>
              <w:right w:val="single" w:sz="8" w:space="0" w:color="auto"/>
            </w:tcBorders>
            <w:vAlign w:val="center"/>
            <w:hideMark/>
          </w:tcPr>
          <w:p w14:paraId="7D6CDAF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Data</w:t>
            </w:r>
          </w:p>
        </w:tc>
        <w:tc>
          <w:tcPr>
            <w:tcW w:w="3442" w:type="dxa"/>
            <w:tcBorders>
              <w:top w:val="nil"/>
              <w:left w:val="nil"/>
              <w:bottom w:val="single" w:sz="8" w:space="0" w:color="auto"/>
              <w:right w:val="single" w:sz="8" w:space="0" w:color="auto"/>
            </w:tcBorders>
            <w:vAlign w:val="center"/>
            <w:hideMark/>
          </w:tcPr>
          <w:p w14:paraId="5418DA0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dữ liệu trong giao thức I2C</w:t>
            </w:r>
          </w:p>
        </w:tc>
      </w:tr>
      <w:tr w:rsidR="000C5451" w:rsidRPr="004540B9" w14:paraId="3FC21D92"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E6C557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SCL</w:t>
            </w:r>
          </w:p>
        </w:tc>
        <w:tc>
          <w:tcPr>
            <w:tcW w:w="3370" w:type="dxa"/>
            <w:tcBorders>
              <w:top w:val="nil"/>
              <w:left w:val="nil"/>
              <w:bottom w:val="single" w:sz="8" w:space="0" w:color="auto"/>
              <w:right w:val="single" w:sz="8" w:space="0" w:color="auto"/>
            </w:tcBorders>
            <w:vAlign w:val="center"/>
            <w:hideMark/>
          </w:tcPr>
          <w:p w14:paraId="6D165F6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Clock</w:t>
            </w:r>
          </w:p>
        </w:tc>
        <w:tc>
          <w:tcPr>
            <w:tcW w:w="3442" w:type="dxa"/>
            <w:tcBorders>
              <w:top w:val="nil"/>
              <w:left w:val="nil"/>
              <w:bottom w:val="single" w:sz="8" w:space="0" w:color="auto"/>
              <w:right w:val="single" w:sz="8" w:space="0" w:color="auto"/>
            </w:tcBorders>
            <w:vAlign w:val="center"/>
            <w:hideMark/>
          </w:tcPr>
          <w:p w14:paraId="0E57220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xung nhịp trong giao thức I2C</w:t>
            </w:r>
          </w:p>
        </w:tc>
      </w:tr>
      <w:tr w:rsidR="000C5451" w:rsidRPr="004540B9" w14:paraId="49F4C5FB"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14F5438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SPA</w:t>
            </w:r>
          </w:p>
        </w:tc>
        <w:tc>
          <w:tcPr>
            <w:tcW w:w="3370" w:type="dxa"/>
            <w:tcBorders>
              <w:top w:val="nil"/>
              <w:left w:val="nil"/>
              <w:bottom w:val="single" w:sz="8" w:space="0" w:color="auto"/>
              <w:right w:val="single" w:sz="8" w:space="0" w:color="auto"/>
            </w:tcBorders>
            <w:vAlign w:val="center"/>
            <w:hideMark/>
          </w:tcPr>
          <w:p w14:paraId="202B810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Single Page Application</w:t>
            </w:r>
          </w:p>
        </w:tc>
        <w:tc>
          <w:tcPr>
            <w:tcW w:w="3442" w:type="dxa"/>
            <w:tcBorders>
              <w:top w:val="nil"/>
              <w:left w:val="nil"/>
              <w:bottom w:val="single" w:sz="8" w:space="0" w:color="auto"/>
              <w:right w:val="single" w:sz="8" w:space="0" w:color="auto"/>
            </w:tcBorders>
            <w:vAlign w:val="center"/>
            <w:hideMark/>
          </w:tcPr>
          <w:p w14:paraId="4002E41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Ứng dụng một trang</w:t>
            </w:r>
          </w:p>
        </w:tc>
      </w:tr>
      <w:tr w:rsidR="000C5451" w:rsidRPr="004540B9" w14:paraId="4432CD3F"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E5C0B8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MVC</w:t>
            </w:r>
          </w:p>
        </w:tc>
        <w:tc>
          <w:tcPr>
            <w:tcW w:w="3370" w:type="dxa"/>
            <w:tcBorders>
              <w:top w:val="nil"/>
              <w:left w:val="nil"/>
              <w:bottom w:val="single" w:sz="8" w:space="0" w:color="auto"/>
              <w:right w:val="single" w:sz="8" w:space="0" w:color="auto"/>
            </w:tcBorders>
            <w:vAlign w:val="center"/>
            <w:hideMark/>
          </w:tcPr>
          <w:p w14:paraId="3C33B9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Model-View-Controller</w:t>
            </w:r>
          </w:p>
        </w:tc>
        <w:tc>
          <w:tcPr>
            <w:tcW w:w="3442" w:type="dxa"/>
            <w:tcBorders>
              <w:top w:val="nil"/>
              <w:left w:val="nil"/>
              <w:bottom w:val="single" w:sz="8" w:space="0" w:color="auto"/>
              <w:right w:val="single" w:sz="8" w:space="0" w:color="auto"/>
            </w:tcBorders>
            <w:vAlign w:val="center"/>
            <w:hideMark/>
          </w:tcPr>
          <w:p w14:paraId="276AB87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Mô hình thiết kế phần mềm</w:t>
            </w:r>
          </w:p>
        </w:tc>
      </w:tr>
      <w:tr w:rsidR="000C5451" w:rsidRPr="004540B9" w14:paraId="6EDA4F27"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6BF8CFF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DI</w:t>
            </w:r>
          </w:p>
        </w:tc>
        <w:tc>
          <w:tcPr>
            <w:tcW w:w="3370" w:type="dxa"/>
            <w:tcBorders>
              <w:top w:val="nil"/>
              <w:left w:val="nil"/>
              <w:bottom w:val="single" w:sz="8" w:space="0" w:color="auto"/>
              <w:right w:val="single" w:sz="8" w:space="0" w:color="auto"/>
            </w:tcBorders>
            <w:vAlign w:val="center"/>
            <w:hideMark/>
          </w:tcPr>
          <w:p w14:paraId="434E132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Dependency Injection</w:t>
            </w:r>
          </w:p>
        </w:tc>
        <w:tc>
          <w:tcPr>
            <w:tcW w:w="3442" w:type="dxa"/>
            <w:tcBorders>
              <w:top w:val="nil"/>
              <w:left w:val="nil"/>
              <w:bottom w:val="single" w:sz="8" w:space="0" w:color="auto"/>
              <w:right w:val="single" w:sz="8" w:space="0" w:color="auto"/>
            </w:tcBorders>
            <w:vAlign w:val="center"/>
            <w:hideMark/>
          </w:tcPr>
          <w:p w14:paraId="2541F82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Tiêm phụ thuộc</w:t>
            </w:r>
          </w:p>
        </w:tc>
      </w:tr>
      <w:tr w:rsidR="000C5451" w:rsidRPr="004540B9" w14:paraId="226668EE"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81B7A9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AOP</w:t>
            </w:r>
          </w:p>
        </w:tc>
        <w:tc>
          <w:tcPr>
            <w:tcW w:w="3370" w:type="dxa"/>
            <w:tcBorders>
              <w:top w:val="nil"/>
              <w:left w:val="nil"/>
              <w:bottom w:val="single" w:sz="8" w:space="0" w:color="auto"/>
              <w:right w:val="single" w:sz="8" w:space="0" w:color="auto"/>
            </w:tcBorders>
            <w:vAlign w:val="center"/>
            <w:hideMark/>
          </w:tcPr>
          <w:p w14:paraId="613AAA3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Aspect Oriented Programming</w:t>
            </w:r>
          </w:p>
        </w:tc>
        <w:tc>
          <w:tcPr>
            <w:tcW w:w="3442" w:type="dxa"/>
            <w:tcBorders>
              <w:top w:val="nil"/>
              <w:left w:val="nil"/>
              <w:bottom w:val="single" w:sz="8" w:space="0" w:color="auto"/>
              <w:right w:val="single" w:sz="8" w:space="0" w:color="auto"/>
            </w:tcBorders>
            <w:vAlign w:val="center"/>
            <w:hideMark/>
          </w:tcPr>
          <w:p w14:paraId="22A155D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Lập trình hướng khía cạnh</w:t>
            </w:r>
          </w:p>
        </w:tc>
      </w:tr>
      <w:tr w:rsidR="000C5451" w:rsidRPr="004540B9" w14:paraId="78125E93"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DD42DC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JDBC</w:t>
            </w:r>
          </w:p>
        </w:tc>
        <w:tc>
          <w:tcPr>
            <w:tcW w:w="3370" w:type="dxa"/>
            <w:tcBorders>
              <w:top w:val="nil"/>
              <w:left w:val="nil"/>
              <w:bottom w:val="single" w:sz="8" w:space="0" w:color="auto"/>
              <w:right w:val="single" w:sz="8" w:space="0" w:color="auto"/>
            </w:tcBorders>
            <w:vAlign w:val="center"/>
            <w:hideMark/>
          </w:tcPr>
          <w:p w14:paraId="5FEE0C4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Java Database Connectivity</w:t>
            </w:r>
          </w:p>
        </w:tc>
        <w:tc>
          <w:tcPr>
            <w:tcW w:w="3442" w:type="dxa"/>
            <w:tcBorders>
              <w:top w:val="nil"/>
              <w:left w:val="nil"/>
              <w:bottom w:val="single" w:sz="8" w:space="0" w:color="auto"/>
              <w:right w:val="single" w:sz="8" w:space="0" w:color="auto"/>
            </w:tcBorders>
            <w:vAlign w:val="center"/>
            <w:hideMark/>
          </w:tcPr>
          <w:p w14:paraId="4A59F4D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Kết nối cơ sở dữ liệu Java</w:t>
            </w:r>
          </w:p>
        </w:tc>
      </w:tr>
      <w:tr w:rsidR="000C5451" w:rsidRPr="004540B9" w14:paraId="657D26E3"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73C32D6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JPA</w:t>
            </w:r>
          </w:p>
        </w:tc>
        <w:tc>
          <w:tcPr>
            <w:tcW w:w="3370" w:type="dxa"/>
            <w:tcBorders>
              <w:top w:val="nil"/>
              <w:left w:val="nil"/>
              <w:bottom w:val="single" w:sz="8" w:space="0" w:color="auto"/>
              <w:right w:val="single" w:sz="8" w:space="0" w:color="auto"/>
            </w:tcBorders>
            <w:vAlign w:val="center"/>
            <w:hideMark/>
          </w:tcPr>
          <w:p w14:paraId="21B0C55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Java Persistence API</w:t>
            </w:r>
          </w:p>
        </w:tc>
        <w:tc>
          <w:tcPr>
            <w:tcW w:w="3442" w:type="dxa"/>
            <w:tcBorders>
              <w:top w:val="nil"/>
              <w:left w:val="nil"/>
              <w:bottom w:val="single" w:sz="8" w:space="0" w:color="auto"/>
              <w:right w:val="single" w:sz="8" w:space="0" w:color="auto"/>
            </w:tcBorders>
            <w:vAlign w:val="center"/>
            <w:hideMark/>
          </w:tcPr>
          <w:p w14:paraId="15908CF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Chuẩn ánh xạ đối tượng – cơ sở dữ liệu</w:t>
            </w:r>
          </w:p>
        </w:tc>
      </w:tr>
      <w:tr w:rsidR="000C5451" w:rsidRPr="004540B9" w14:paraId="1BBCFC43"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0D49CB0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SCSS</w:t>
            </w:r>
          </w:p>
        </w:tc>
        <w:tc>
          <w:tcPr>
            <w:tcW w:w="3370" w:type="dxa"/>
            <w:tcBorders>
              <w:top w:val="nil"/>
              <w:left w:val="nil"/>
              <w:bottom w:val="single" w:sz="8" w:space="0" w:color="auto"/>
              <w:right w:val="single" w:sz="8" w:space="0" w:color="auto"/>
            </w:tcBorders>
            <w:vAlign w:val="center"/>
            <w:hideMark/>
          </w:tcPr>
          <w:p w14:paraId="62FE88F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Sassy CSS</w:t>
            </w:r>
          </w:p>
        </w:tc>
        <w:tc>
          <w:tcPr>
            <w:tcW w:w="3442" w:type="dxa"/>
            <w:tcBorders>
              <w:top w:val="nil"/>
              <w:left w:val="nil"/>
              <w:bottom w:val="single" w:sz="8" w:space="0" w:color="auto"/>
              <w:right w:val="single" w:sz="8" w:space="0" w:color="auto"/>
            </w:tcBorders>
            <w:vAlign w:val="center"/>
            <w:hideMark/>
          </w:tcPr>
          <w:p w14:paraId="59DA034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Trình tiền xử lý CSS</w:t>
            </w:r>
          </w:p>
        </w:tc>
      </w:tr>
      <w:tr w:rsidR="000C5451" w:rsidRPr="004540B9" w14:paraId="0942544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C2649A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RxJS</w:t>
            </w:r>
          </w:p>
        </w:tc>
        <w:tc>
          <w:tcPr>
            <w:tcW w:w="3370" w:type="dxa"/>
            <w:tcBorders>
              <w:top w:val="nil"/>
              <w:left w:val="nil"/>
              <w:bottom w:val="single" w:sz="8" w:space="0" w:color="auto"/>
              <w:right w:val="single" w:sz="8" w:space="0" w:color="auto"/>
            </w:tcBorders>
            <w:vAlign w:val="center"/>
            <w:hideMark/>
          </w:tcPr>
          <w:p w14:paraId="23E4E8D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Reactive Extensions for JavaScript</w:t>
            </w:r>
          </w:p>
        </w:tc>
        <w:tc>
          <w:tcPr>
            <w:tcW w:w="3442" w:type="dxa"/>
            <w:tcBorders>
              <w:top w:val="nil"/>
              <w:left w:val="nil"/>
              <w:bottom w:val="single" w:sz="8" w:space="0" w:color="auto"/>
              <w:right w:val="single" w:sz="8" w:space="0" w:color="auto"/>
            </w:tcBorders>
            <w:vAlign w:val="center"/>
            <w:hideMark/>
          </w:tcPr>
          <w:p w14:paraId="1FC5FB3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Thư viện lập trình phản ứng cho JavaScript</w:t>
            </w:r>
          </w:p>
        </w:tc>
      </w:tr>
      <w:tr w:rsidR="000C5451" w:rsidRPr="004540B9" w14:paraId="653C60B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0A7FA9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CORS</w:t>
            </w:r>
          </w:p>
        </w:tc>
        <w:tc>
          <w:tcPr>
            <w:tcW w:w="3370" w:type="dxa"/>
            <w:tcBorders>
              <w:top w:val="nil"/>
              <w:left w:val="nil"/>
              <w:bottom w:val="single" w:sz="8" w:space="0" w:color="auto"/>
              <w:right w:val="single" w:sz="8" w:space="0" w:color="auto"/>
            </w:tcBorders>
            <w:vAlign w:val="center"/>
            <w:hideMark/>
          </w:tcPr>
          <w:p w14:paraId="574541A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Cross-Origin Resource Sharing</w:t>
            </w:r>
          </w:p>
        </w:tc>
        <w:tc>
          <w:tcPr>
            <w:tcW w:w="3442" w:type="dxa"/>
            <w:tcBorders>
              <w:top w:val="nil"/>
              <w:left w:val="nil"/>
              <w:bottom w:val="single" w:sz="8" w:space="0" w:color="auto"/>
              <w:right w:val="single" w:sz="8" w:space="0" w:color="auto"/>
            </w:tcBorders>
            <w:vAlign w:val="center"/>
            <w:hideMark/>
          </w:tcPr>
          <w:p w14:paraId="16F58D5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Chia sẻ tài nguyên chéo nguồn</w:t>
            </w:r>
          </w:p>
        </w:tc>
      </w:tr>
      <w:tr w:rsidR="000C5451" w:rsidRPr="004540B9" w14:paraId="0377CEED"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856BD4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RDBMS</w:t>
            </w:r>
          </w:p>
        </w:tc>
        <w:tc>
          <w:tcPr>
            <w:tcW w:w="3370" w:type="dxa"/>
            <w:tcBorders>
              <w:top w:val="nil"/>
              <w:left w:val="nil"/>
              <w:bottom w:val="single" w:sz="8" w:space="0" w:color="auto"/>
              <w:right w:val="single" w:sz="8" w:space="0" w:color="auto"/>
            </w:tcBorders>
            <w:vAlign w:val="center"/>
            <w:hideMark/>
          </w:tcPr>
          <w:p w14:paraId="12A7DEC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Relational Database Management System</w:t>
            </w:r>
          </w:p>
        </w:tc>
        <w:tc>
          <w:tcPr>
            <w:tcW w:w="3442" w:type="dxa"/>
            <w:tcBorders>
              <w:top w:val="nil"/>
              <w:left w:val="nil"/>
              <w:bottom w:val="single" w:sz="8" w:space="0" w:color="auto"/>
              <w:right w:val="single" w:sz="8" w:space="0" w:color="auto"/>
            </w:tcBorders>
            <w:vAlign w:val="center"/>
            <w:hideMark/>
          </w:tcPr>
          <w:p w14:paraId="4D1A428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Hệ quản trị cơ sở dữ liệu quan hệ</w:t>
            </w:r>
          </w:p>
        </w:tc>
      </w:tr>
      <w:tr w:rsidR="000C5451" w:rsidRPr="004540B9" w14:paraId="351099F1"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64A1A5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SQL</w:t>
            </w:r>
          </w:p>
        </w:tc>
        <w:tc>
          <w:tcPr>
            <w:tcW w:w="3370" w:type="dxa"/>
            <w:tcBorders>
              <w:top w:val="nil"/>
              <w:left w:val="nil"/>
              <w:bottom w:val="single" w:sz="8" w:space="0" w:color="auto"/>
              <w:right w:val="single" w:sz="8" w:space="0" w:color="auto"/>
            </w:tcBorders>
            <w:vAlign w:val="center"/>
            <w:hideMark/>
          </w:tcPr>
          <w:p w14:paraId="03E03C1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Structured Query Language</w:t>
            </w:r>
          </w:p>
        </w:tc>
        <w:tc>
          <w:tcPr>
            <w:tcW w:w="3442" w:type="dxa"/>
            <w:tcBorders>
              <w:top w:val="nil"/>
              <w:left w:val="nil"/>
              <w:bottom w:val="single" w:sz="8" w:space="0" w:color="auto"/>
              <w:right w:val="single" w:sz="8" w:space="0" w:color="auto"/>
            </w:tcBorders>
            <w:vAlign w:val="center"/>
            <w:hideMark/>
          </w:tcPr>
          <w:p w14:paraId="4C6E0DB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Ngôn ngữ truy vấn dữ liệu</w:t>
            </w:r>
          </w:p>
        </w:tc>
      </w:tr>
      <w:tr w:rsidR="000C5451" w:rsidRPr="004540B9" w14:paraId="051C7C65"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8EE8D7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ACID</w:t>
            </w:r>
          </w:p>
        </w:tc>
        <w:tc>
          <w:tcPr>
            <w:tcW w:w="3370" w:type="dxa"/>
            <w:tcBorders>
              <w:top w:val="nil"/>
              <w:left w:val="nil"/>
              <w:bottom w:val="single" w:sz="8" w:space="0" w:color="auto"/>
              <w:right w:val="single" w:sz="8" w:space="0" w:color="auto"/>
            </w:tcBorders>
            <w:vAlign w:val="center"/>
            <w:hideMark/>
          </w:tcPr>
          <w:p w14:paraId="52B4E83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Atomicity, Consistency, Isolation, Durability</w:t>
            </w:r>
          </w:p>
        </w:tc>
        <w:tc>
          <w:tcPr>
            <w:tcW w:w="3442" w:type="dxa"/>
            <w:tcBorders>
              <w:top w:val="nil"/>
              <w:left w:val="nil"/>
              <w:bottom w:val="single" w:sz="8" w:space="0" w:color="auto"/>
              <w:right w:val="single" w:sz="8" w:space="0" w:color="auto"/>
            </w:tcBorders>
            <w:vAlign w:val="center"/>
            <w:hideMark/>
          </w:tcPr>
          <w:p w14:paraId="013C65D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Tính chất của giao dịch trong CSDL</w:t>
            </w:r>
          </w:p>
        </w:tc>
      </w:tr>
      <w:tr w:rsidR="000C5451" w:rsidRPr="004540B9" w14:paraId="2C03902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0DCEF8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SSMS</w:t>
            </w:r>
          </w:p>
        </w:tc>
        <w:tc>
          <w:tcPr>
            <w:tcW w:w="3370" w:type="dxa"/>
            <w:tcBorders>
              <w:top w:val="nil"/>
              <w:left w:val="nil"/>
              <w:bottom w:val="single" w:sz="8" w:space="0" w:color="auto"/>
              <w:right w:val="single" w:sz="8" w:space="0" w:color="auto"/>
            </w:tcBorders>
            <w:vAlign w:val="center"/>
            <w:hideMark/>
          </w:tcPr>
          <w:p w14:paraId="26DD11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SQL Server Management Studio</w:t>
            </w:r>
          </w:p>
        </w:tc>
        <w:tc>
          <w:tcPr>
            <w:tcW w:w="3442" w:type="dxa"/>
            <w:tcBorders>
              <w:top w:val="nil"/>
              <w:left w:val="nil"/>
              <w:bottom w:val="single" w:sz="8" w:space="0" w:color="auto"/>
              <w:right w:val="single" w:sz="8" w:space="0" w:color="auto"/>
            </w:tcBorders>
            <w:vAlign w:val="center"/>
            <w:hideMark/>
          </w:tcPr>
          <w:p w14:paraId="09FF8E5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Công cụ quản lý SQL Server</w:t>
            </w:r>
          </w:p>
        </w:tc>
      </w:tr>
      <w:tr w:rsidR="000C5451" w:rsidRPr="004540B9" w14:paraId="56ECFB70"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1FBE1EB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CSV</w:t>
            </w:r>
          </w:p>
        </w:tc>
        <w:tc>
          <w:tcPr>
            <w:tcW w:w="3370" w:type="dxa"/>
            <w:tcBorders>
              <w:top w:val="nil"/>
              <w:left w:val="nil"/>
              <w:bottom w:val="single" w:sz="8" w:space="0" w:color="auto"/>
              <w:right w:val="single" w:sz="8" w:space="0" w:color="auto"/>
            </w:tcBorders>
            <w:vAlign w:val="center"/>
            <w:hideMark/>
          </w:tcPr>
          <w:p w14:paraId="5BAE36C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Comma Separated Values</w:t>
            </w:r>
          </w:p>
        </w:tc>
        <w:tc>
          <w:tcPr>
            <w:tcW w:w="3442" w:type="dxa"/>
            <w:tcBorders>
              <w:top w:val="nil"/>
              <w:left w:val="nil"/>
              <w:bottom w:val="single" w:sz="8" w:space="0" w:color="auto"/>
              <w:right w:val="single" w:sz="8" w:space="0" w:color="auto"/>
            </w:tcBorders>
            <w:vAlign w:val="center"/>
            <w:hideMark/>
          </w:tcPr>
          <w:p w14:paraId="45793B8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Tệp dữ liệu dạng bảng phân cách bằng dấu phẩy</w:t>
            </w:r>
          </w:p>
        </w:tc>
      </w:tr>
      <w:tr w:rsidR="000C5451" w:rsidRPr="004540B9" w14:paraId="1F70ED4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C76D24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MSSV</w:t>
            </w:r>
          </w:p>
        </w:tc>
        <w:tc>
          <w:tcPr>
            <w:tcW w:w="3370" w:type="dxa"/>
            <w:tcBorders>
              <w:top w:val="nil"/>
              <w:left w:val="nil"/>
              <w:bottom w:val="single" w:sz="8" w:space="0" w:color="auto"/>
              <w:right w:val="single" w:sz="8" w:space="0" w:color="auto"/>
            </w:tcBorders>
            <w:vAlign w:val="center"/>
            <w:hideMark/>
          </w:tcPr>
          <w:p w14:paraId="556DB86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Mã Số Sinh Viên</w:t>
            </w:r>
          </w:p>
        </w:tc>
        <w:tc>
          <w:tcPr>
            <w:tcW w:w="3442" w:type="dxa"/>
            <w:tcBorders>
              <w:top w:val="nil"/>
              <w:left w:val="nil"/>
              <w:bottom w:val="single" w:sz="8" w:space="0" w:color="auto"/>
              <w:right w:val="single" w:sz="8" w:space="0" w:color="auto"/>
            </w:tcBorders>
            <w:vAlign w:val="center"/>
            <w:hideMark/>
          </w:tcPr>
          <w:p w14:paraId="6D48DD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Mã định danh của sinh viên</w:t>
            </w:r>
          </w:p>
        </w:tc>
      </w:tr>
    </w:tbl>
    <w:p w14:paraId="4A4B18C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0B3E5F" w14:textId="77777777" w:rsidR="00442AE8" w:rsidRPr="004540B9" w:rsidRDefault="00442AE8" w:rsidP="000C5451">
      <w:pPr>
        <w:spacing w:line="288" w:lineRule="auto"/>
        <w:ind w:firstLine="720"/>
        <w:rPr>
          <w:rFonts w:ascii="Times New Roman" w:hAnsi="Times New Roman" w:cs="Times New Roman"/>
          <w:b/>
          <w:bCs/>
          <w:sz w:val="26"/>
          <w:szCs w:val="26"/>
          <w:lang w:val="en-US"/>
        </w:rPr>
      </w:pPr>
    </w:p>
    <w:p w14:paraId="582A83C1" w14:textId="207D924D" w:rsidR="000C5451" w:rsidRPr="004540B9" w:rsidRDefault="00442AE8" w:rsidP="00D01C9E">
      <w:pPr>
        <w:ind w:left="0" w:firstLine="0"/>
        <w:jc w:val="center"/>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bookmarkStart w:id="9" w:name="_Toc215707638"/>
      <w:bookmarkStart w:id="10" w:name="_Toc215724469"/>
      <w:bookmarkStart w:id="11" w:name="_Toc215740620"/>
      <w:r w:rsidR="000C5451" w:rsidRPr="004540B9">
        <w:rPr>
          <w:rFonts w:ascii="Times New Roman" w:hAnsi="Times New Roman" w:cs="Times New Roman"/>
          <w:b/>
          <w:sz w:val="26"/>
          <w:szCs w:val="26"/>
          <w:lang w:val="en-CA"/>
        </w:rPr>
        <w:lastRenderedPageBreak/>
        <w:t>LỜI CẢM ƠN</w:t>
      </w:r>
      <w:bookmarkEnd w:id="9"/>
      <w:bookmarkEnd w:id="10"/>
      <w:bookmarkEnd w:id="11"/>
    </w:p>
    <w:p w14:paraId="720D681D"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Để có được một đồ án tốt nghiệp chỉnh chu và đạt được kết quả tốt đẹp, em đã nhận được sự giúp đỡ, hỗ trợ của nhiều cơ quan, tổ chức, cá nhân. Với tình cảm sâu sắc, chân thành của mình, cho phép tôi được bày tỏ lòng biết ơn sâu sắc đến tất cả các cá nhân và cơ quan đã tạo điều kiện giúp đỡ trong quá trình học tập và nghiên cứu đề tài.</w:t>
      </w:r>
    </w:p>
    <w:p w14:paraId="07601B0C" w14:textId="312A2ECB"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 xml:space="preserve">Trước hết em xin gửi tới các thầy cô bộ môn Mạng và hệ thống thông </w:t>
      </w:r>
      <w:proofErr w:type="gramStart"/>
      <w:r w:rsidRPr="004540B9">
        <w:rPr>
          <w:rFonts w:ascii="Times New Roman" w:eastAsia="Aptos" w:hAnsi="Times New Roman" w:cs="Times New Roman"/>
          <w:sz w:val="26"/>
        </w:rPr>
        <w:t>tin  khoa</w:t>
      </w:r>
      <w:proofErr w:type="gramEnd"/>
      <w:r w:rsidRPr="004540B9">
        <w:rPr>
          <w:rFonts w:ascii="Times New Roman" w:eastAsia="Aptos" w:hAnsi="Times New Roman" w:cs="Times New Roman"/>
          <w:sz w:val="26"/>
        </w:rPr>
        <w:t xml:space="preserve"> Công nghệ thông tin trường Đại học Xây Dựng Hà </w:t>
      </w:r>
      <w:proofErr w:type="gramStart"/>
      <w:r w:rsidRPr="004540B9">
        <w:rPr>
          <w:rFonts w:ascii="Times New Roman" w:eastAsia="Aptos" w:hAnsi="Times New Roman" w:cs="Times New Roman"/>
          <w:sz w:val="26"/>
        </w:rPr>
        <w:t>Nội  lời</w:t>
      </w:r>
      <w:proofErr w:type="gramEnd"/>
      <w:r w:rsidRPr="004540B9">
        <w:rPr>
          <w:rFonts w:ascii="Times New Roman" w:eastAsia="Aptos" w:hAnsi="Times New Roman" w:cs="Times New Roman"/>
          <w:sz w:val="26"/>
        </w:rPr>
        <w:t xml:space="preserve">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Đặc biệt tôi xin gửi lời cảm ơn chân thành nhất tới Ths. Lê Đức Quang đã quan tâm giúp đỡ, trực tiếp hướng dẫn em hoàn thành tốt đồ án này trong thời gian qua.</w:t>
      </w:r>
    </w:p>
    <w:p w14:paraId="0CFA4E3D"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Em xin bày tỏ lòng biết ơn đến lãnh đạo Trường Đại học Xây Dựng Hà Nội, các Khoa Phòng ban chức năng đã trực tiếp và gián tiếp giúp đỡ em trong suốt quá trình học tập và nghiên cứu đề tài. Ngoài ra, em cũng xin chân thành cảm ơn gia đình và bạn bè - những người luôn ở bên cạnh em, đã luôn tạo điều kiện, quan tâm, giúp đỡ, động viên em trong suốt quá trình học tập và hoàn thành đề án tốt nghiệp.</w:t>
      </w:r>
    </w:p>
    <w:p w14:paraId="79983A72"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Với điều kiện thời gian cũng như kinh nghiệm còn hạn chế của một học viên, luận văn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600721C5"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Em xin chân thành cảm ơn!</w:t>
      </w:r>
    </w:p>
    <w:p w14:paraId="0CA7743C"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Nguyễn Thị Bảo Ngọc</w:t>
      </w:r>
    </w:p>
    <w:p w14:paraId="49846BC3" w14:textId="77777777" w:rsidR="000C5451" w:rsidRPr="004540B9" w:rsidRDefault="000C5451" w:rsidP="009458C8">
      <w:pPr>
        <w:jc w:val="center"/>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bookmarkStart w:id="12" w:name="_Toc215400159"/>
      <w:bookmarkStart w:id="13" w:name="_Toc215560171"/>
      <w:bookmarkStart w:id="14" w:name="_Toc215694971"/>
      <w:bookmarkStart w:id="15" w:name="_Toc215707639"/>
      <w:bookmarkStart w:id="16" w:name="_Toc215724470"/>
      <w:bookmarkStart w:id="17" w:name="_Toc215740621"/>
      <w:r w:rsidRPr="004540B9">
        <w:rPr>
          <w:rFonts w:ascii="Times New Roman" w:hAnsi="Times New Roman" w:cs="Times New Roman"/>
          <w:b/>
          <w:bCs/>
          <w:sz w:val="26"/>
          <w:szCs w:val="26"/>
          <w:lang w:val="en-US"/>
        </w:rPr>
        <w:lastRenderedPageBreak/>
        <w:t>LỜI CAM ĐOAN</w:t>
      </w:r>
      <w:bookmarkEnd w:id="12"/>
      <w:bookmarkEnd w:id="13"/>
      <w:bookmarkEnd w:id="14"/>
      <w:bookmarkEnd w:id="15"/>
      <w:bookmarkEnd w:id="16"/>
      <w:bookmarkEnd w:id="17"/>
    </w:p>
    <w:p w14:paraId="7826EA1C"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Em xin cam đoan rằng toàn bộ nội dung của đồ án tốt nghiệp này là do em tự thực hiện, không sao chép hay vay mượn từ bất kỳ công trình khoa học nào khác.</w:t>
      </w:r>
      <w:r w:rsidRPr="004540B9">
        <w:rPr>
          <w:rFonts w:ascii="Times New Roman" w:hAnsi="Times New Roman" w:cs="Times New Roman"/>
          <w:sz w:val="26"/>
          <w:szCs w:val="26"/>
          <w:lang w:val="en-US"/>
        </w:rPr>
        <w:br/>
      </w:r>
      <w:r w:rsidRPr="004540B9">
        <w:rPr>
          <w:rFonts w:ascii="Times New Roman" w:hAnsi="Times New Roman" w:cs="Times New Roman"/>
          <w:sz w:val="26"/>
          <w:szCs w:val="26"/>
          <w:lang w:val="en-US"/>
        </w:rPr>
        <w:tab/>
        <w:t>Tất cả các tài liệu, hình ảnh, bảng biểu và trích dẫn được sử dụng trong báo cáo đều có nguồn gốc rõ ràng, được ghi chú và trích dẫn đầy đủ theo quy định.</w:t>
      </w:r>
    </w:p>
    <w:p w14:paraId="07F01EF3" w14:textId="77777777" w:rsidR="000C5451" w:rsidRPr="004540B9" w:rsidRDefault="000C5451" w:rsidP="000C5451">
      <w:pPr>
        <w:spacing w:line="288" w:lineRule="auto"/>
        <w:ind w:firstLine="720"/>
        <w:rPr>
          <w:rFonts w:ascii="Times New Roman" w:hAnsi="Times New Roman" w:cs="Times New Roman"/>
          <w:sz w:val="26"/>
          <w:szCs w:val="26"/>
          <w:lang w:val="en-US"/>
        </w:rPr>
        <w:sectPr w:rsidR="000C5451" w:rsidRPr="004540B9" w:rsidSect="000C5451">
          <w:headerReference w:type="default" r:id="rId13"/>
          <w:footerReference w:type="default" r:id="rId14"/>
          <w:pgSz w:w="11906" w:h="16838" w:code="9"/>
          <w:pgMar w:top="1418" w:right="1134" w:bottom="1418" w:left="1985" w:header="720" w:footer="720" w:gutter="0"/>
          <w:pgNumType w:start="1"/>
          <w:cols w:space="720"/>
          <w:titlePg/>
          <w:docGrid w:linePitch="360"/>
        </w:sectPr>
      </w:pPr>
      <w:r w:rsidRPr="004540B9">
        <w:rPr>
          <w:rFonts w:ascii="Times New Roman" w:hAnsi="Times New Roman" w:cs="Times New Roman"/>
          <w:sz w:val="26"/>
          <w:szCs w:val="26"/>
          <w:lang w:val="en-US"/>
        </w:rPr>
        <w:t>Nếu có bất kỳ sai phạm nào liên quan đến vấn đề bản quyền hoặc tính trung thực học thuật, em xin hoàn toàn chịu trách nhiệm trước nhà trường và quy định pháp luật.</w:t>
      </w:r>
    </w:p>
    <w:p w14:paraId="21DFFD9C" w14:textId="77777777" w:rsidR="000C5451" w:rsidRPr="004540B9" w:rsidRDefault="000C5451" w:rsidP="007A5F74">
      <w:pPr>
        <w:pStyle w:val="Heading1"/>
        <w:jc w:val="center"/>
        <w:rPr>
          <w:rFonts w:ascii="Times New Roman" w:hAnsi="Times New Roman" w:cs="Times New Roman"/>
          <w:b/>
          <w:bCs/>
          <w:color w:val="auto"/>
          <w:sz w:val="26"/>
          <w:szCs w:val="26"/>
          <w:lang w:val="en-US"/>
        </w:rPr>
      </w:pPr>
      <w:bookmarkStart w:id="18" w:name="_Toc215694972"/>
      <w:bookmarkStart w:id="19" w:name="_Toc215707640"/>
      <w:bookmarkStart w:id="20" w:name="_Toc215742361"/>
      <w:r w:rsidRPr="004540B9">
        <w:rPr>
          <w:rFonts w:ascii="Times New Roman" w:hAnsi="Times New Roman" w:cs="Times New Roman"/>
          <w:b/>
          <w:bCs/>
          <w:color w:val="auto"/>
          <w:sz w:val="26"/>
          <w:szCs w:val="26"/>
          <w:lang w:val="en-US"/>
        </w:rPr>
        <w:lastRenderedPageBreak/>
        <w:t xml:space="preserve">CHƯƠNG 1: </w:t>
      </w:r>
      <w:bookmarkEnd w:id="18"/>
      <w:bookmarkEnd w:id="19"/>
      <w:r w:rsidRPr="004540B9">
        <w:rPr>
          <w:rFonts w:ascii="Times New Roman" w:hAnsi="Times New Roman" w:cs="Times New Roman"/>
          <w:b/>
          <w:bCs/>
          <w:color w:val="auto"/>
          <w:sz w:val="26"/>
          <w:szCs w:val="26"/>
          <w:lang w:val="en-US"/>
        </w:rPr>
        <w:t>ĐẶT VẤN ĐỀ</w:t>
      </w:r>
      <w:bookmarkStart w:id="21" w:name="_Toc215694973"/>
      <w:bookmarkStart w:id="22" w:name="_Toc215707641"/>
      <w:bookmarkEnd w:id="20"/>
    </w:p>
    <w:p w14:paraId="29111F64" w14:textId="77777777" w:rsidR="000C5451" w:rsidRPr="004540B9" w:rsidRDefault="000C5451" w:rsidP="009458C8">
      <w:pPr>
        <w:pStyle w:val="Heading2"/>
        <w:rPr>
          <w:rFonts w:ascii="Times New Roman" w:hAnsi="Times New Roman" w:cs="Times New Roman"/>
          <w:color w:val="auto"/>
          <w:sz w:val="26"/>
          <w:szCs w:val="26"/>
          <w:lang w:val="en-US"/>
        </w:rPr>
      </w:pPr>
      <w:bookmarkStart w:id="23" w:name="_Toc215742362"/>
      <w:r w:rsidRPr="004540B9">
        <w:rPr>
          <w:rFonts w:ascii="Times New Roman" w:hAnsi="Times New Roman" w:cs="Times New Roman"/>
          <w:b/>
          <w:bCs/>
          <w:color w:val="auto"/>
          <w:sz w:val="26"/>
          <w:szCs w:val="26"/>
          <w:lang w:val="en-US"/>
        </w:rPr>
        <w:t>1.1 Lí do chọn đề tài</w:t>
      </w:r>
      <w:bookmarkEnd w:id="21"/>
      <w:bookmarkEnd w:id="22"/>
      <w:bookmarkEnd w:id="23"/>
      <w:r w:rsidRPr="004540B9">
        <w:rPr>
          <w:rFonts w:ascii="Times New Roman" w:hAnsi="Times New Roman" w:cs="Times New Roman"/>
          <w:b/>
          <w:bCs/>
          <w:color w:val="auto"/>
          <w:sz w:val="26"/>
          <w:szCs w:val="26"/>
          <w:lang w:val="en-US"/>
        </w:rPr>
        <w:t xml:space="preserve"> </w:t>
      </w:r>
    </w:p>
    <w:p w14:paraId="10EE1161"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Trong quá trình chuyển đổi số giáo dục hiện nay, yêu cầu hiện đại hóa công tác quản lý sinh viên ngày càng trở nên cấp thiết. Tuy nhiên, ở nhiều trường đại học, việc điểm danh và theo dõi chuyên cần vẫn còn thực hiện thủ công, gây tốn thời gian, dễ xảy ra sai sót và khó tổng hợp dữ liệu để đánh giá chính xác tình hình học tập của sinh viên. Điều này dẫn đến việc nhà trường và giảng viên thiếu cơ sở để phát hiện và hỗ trợ kịp thời các trường hợp sinh viên có dấu hiệu nghỉ học nhiều hoặc giảm sút kết quả học tập.</w:t>
      </w:r>
    </w:p>
    <w:p w14:paraId="181D65BF"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Sự phát triển của công nghệ sinh trắc học và Internet of Things (IoT) cho phép triển khai các hệ thống điểm danh tự động bằng vân tay, giúp đảm bảo tính chính xác, minh bạch và hạn chế gian lận. Đồng thời, các nền tảng web hiện đại như Spring Boot và Angular hỗ trợ quản lý tập trung lịch học, điểm số và dữ liệu chuyên cần. Đặc biệt, việc tích hợp trí tuệ nhân tạo (AI) giúp phân tích và đưa ra cảnh báo sớm, góp phần nâng cao chất lượng giảng dạy và quản lý đào tạo.</w:t>
      </w:r>
    </w:p>
    <w:p w14:paraId="3AD50A02"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Vì vậy, em lựa chọn nghiên cứu và xây dựng </w:t>
      </w:r>
      <w:r w:rsidRPr="004540B9">
        <w:rPr>
          <w:rFonts w:ascii="Times New Roman" w:hAnsi="Times New Roman" w:cs="Times New Roman"/>
          <w:b/>
          <w:bCs/>
          <w:sz w:val="26"/>
          <w:szCs w:val="26"/>
          <w:lang w:val="en-US"/>
        </w:rPr>
        <w:t xml:space="preserve">“Ứng dụng IoT và AI trong xây dựng hệ thống quản lý sinh viên </w:t>
      </w:r>
      <w:proofErr w:type="gramStart"/>
      <w:r w:rsidRPr="004540B9">
        <w:rPr>
          <w:rFonts w:ascii="Times New Roman" w:hAnsi="Times New Roman" w:cs="Times New Roman"/>
          <w:b/>
          <w:bCs/>
          <w:sz w:val="26"/>
          <w:szCs w:val="26"/>
          <w:lang w:val="en-US"/>
        </w:rPr>
        <w:t>VÀ  điểm</w:t>
      </w:r>
      <w:proofErr w:type="gramEnd"/>
      <w:r w:rsidRPr="004540B9">
        <w:rPr>
          <w:rFonts w:ascii="Times New Roman" w:hAnsi="Times New Roman" w:cs="Times New Roman"/>
          <w:b/>
          <w:bCs/>
          <w:sz w:val="26"/>
          <w:szCs w:val="26"/>
          <w:lang w:val="en-US"/>
        </w:rPr>
        <w:t xml:space="preserve"> danh bằng vân tay trên nền tảng Web</w:t>
      </w:r>
      <w:r w:rsidRPr="004540B9">
        <w:rPr>
          <w:rFonts w:ascii="Times New Roman" w:hAnsi="Times New Roman" w:cs="Times New Roman"/>
          <w:sz w:val="26"/>
          <w:szCs w:val="26"/>
          <w:lang w:val="en-US"/>
        </w:rPr>
        <w:t>” nhằm giải quyết các hạn chế hiện nay, đồng thời vận dụng và phát triển kiến thức chuyên môn trong lĩnh vực công nghệ phần mềm, IoT và trí tuệ nhân tạo.</w:t>
      </w:r>
      <w:bookmarkStart w:id="24" w:name="_Toc215694974"/>
      <w:bookmarkStart w:id="25" w:name="_Toc215707642"/>
    </w:p>
    <w:p w14:paraId="19EDBC5B" w14:textId="77777777" w:rsidR="000C5451" w:rsidRPr="004540B9" w:rsidRDefault="000C5451" w:rsidP="00265B70">
      <w:pPr>
        <w:pStyle w:val="ListParagraph"/>
        <w:numPr>
          <w:ilvl w:val="1"/>
          <w:numId w:val="10"/>
        </w:numPr>
        <w:spacing w:line="288" w:lineRule="auto"/>
        <w:outlineLvl w:val="1"/>
        <w:rPr>
          <w:rFonts w:ascii="Times New Roman" w:hAnsi="Times New Roman" w:cs="Times New Roman"/>
          <w:b/>
          <w:bCs/>
          <w:sz w:val="26"/>
          <w:szCs w:val="26"/>
          <w:lang w:val="en-US"/>
        </w:rPr>
      </w:pPr>
      <w:bookmarkStart w:id="26" w:name="_Toc215742363"/>
      <w:r w:rsidRPr="004540B9">
        <w:rPr>
          <w:rFonts w:ascii="Times New Roman" w:hAnsi="Times New Roman" w:cs="Times New Roman"/>
          <w:b/>
          <w:bCs/>
          <w:sz w:val="26"/>
          <w:szCs w:val="26"/>
          <w:lang w:val="en-US"/>
        </w:rPr>
        <w:t>Mục tiêu đề tài</w:t>
      </w:r>
      <w:bookmarkEnd w:id="24"/>
      <w:bookmarkEnd w:id="25"/>
      <w:bookmarkEnd w:id="26"/>
    </w:p>
    <w:p w14:paraId="505FA96D"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Mục tiêu của đề tài là nghiên cứu và xây dựng một hệ thống quản lý sinh viên tích hợp điểm danh bằng vân tay trên nền tảng Web, kết hợp với công nghệ IoT và trí tuệ nhân tạo nhằm nâng cao tính hiệu quả và tự động hóa trong công tác quản lý đào tạo. Cụ thể, hệ thống cần đảm bảo thực hiện được việc định danh sinh viên thông qua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kết nối với thiết bị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từ đó tự động ghi nhận dữ liệu điểm danh và đồng bộ về cơ sở dữ liệu tập trung. Bên cạnh đó, hệ thống phải cung cấp đầy đủ các chức năng quản lý sinh viên, lịch học và điểm số dành cho giảng viên và nhà trường, với giao diện trực quan, dễ sử dụng.</w:t>
      </w:r>
    </w:p>
    <w:p w14:paraId="00F3A78C" w14:textId="77777777" w:rsidR="000C5451" w:rsidRPr="004540B9" w:rsidRDefault="000C5451" w:rsidP="000C5451">
      <w:pPr>
        <w:spacing w:line="288" w:lineRule="auto"/>
        <w:ind w:left="851"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Ngoài ra, đề tài hướng đến việc ứng dụng trí tuệ nhân tạo để phân tích dữ liệu chuyên cần, hỗ trợ cảnh báo sớm các trường hợp sinh viên có nguy cơ bỏ học hoặc suy giảm kết quả học tập. Thông qua đó, hệ thống không chỉ đáp ứng yêu cầu quản lý cơ bản mà còn góp phần nâng cao chất lượng giảng dạy, </w:t>
      </w:r>
      <w:r w:rsidRPr="004540B9">
        <w:rPr>
          <w:rFonts w:ascii="Times New Roman" w:hAnsi="Times New Roman" w:cs="Times New Roman"/>
          <w:sz w:val="26"/>
          <w:szCs w:val="26"/>
          <w:lang w:val="en-US"/>
        </w:rPr>
        <w:lastRenderedPageBreak/>
        <w:t>tăng tính tương tác giữa giảng viên và sinh viên, đồng thời phù hợp với xu hướng chuyển đổi số trong giáo dục đại học hiện nay.</w:t>
      </w:r>
      <w:bookmarkStart w:id="27" w:name="_Toc215694975"/>
      <w:bookmarkStart w:id="28" w:name="_Toc215707643"/>
    </w:p>
    <w:p w14:paraId="1E6F5D62"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29" w:name="_Toc215742364"/>
      <w:r w:rsidRPr="004540B9">
        <w:rPr>
          <w:rFonts w:ascii="Times New Roman" w:hAnsi="Times New Roman" w:cs="Times New Roman"/>
          <w:b/>
          <w:bCs/>
          <w:color w:val="auto"/>
          <w:sz w:val="26"/>
          <w:szCs w:val="26"/>
          <w:lang w:val="en-US"/>
        </w:rPr>
        <w:t>1.3 Mục tiêu và phạm vị nghiên cứu</w:t>
      </w:r>
      <w:bookmarkEnd w:id="27"/>
      <w:bookmarkEnd w:id="28"/>
      <w:bookmarkEnd w:id="29"/>
    </w:p>
    <w:p w14:paraId="315E42EF" w14:textId="77777777" w:rsidR="000C5451" w:rsidRPr="004540B9" w:rsidRDefault="000C5451" w:rsidP="000C5451">
      <w:pPr>
        <w:spacing w:line="288" w:lineRule="auto"/>
        <w:ind w:left="874"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Đối tượng nghiên cứu của đề tài tập trung vào việc xây dựng một hệ thống quản lý sinh viên và điểm danh tự động bằng vân tay, bao gồm quy trình thu nhận và xử lý dữ liệu sinh trắc học thông qua thiết bị IoT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và vi điều khiển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cùng với hệ thống quản lý được phát triển trên nền tảng Web sử dụng Spring Boot và Angular. Bên cạnh đó, đề tài nghiên cứu việc ứng dụng trí tuệ nhân tạo trong phân tích dữ liệu chuyên cần của sinh viên nhằm hỗ trợ giảng viên đưa ra cảnh báo và đánh giá tình hình học tập một cách kịp thời và chính xác.</w:t>
      </w:r>
    </w:p>
    <w:p w14:paraId="083A9100" w14:textId="77777777" w:rsidR="000C5451" w:rsidRPr="004540B9" w:rsidRDefault="000C5451" w:rsidP="000C5451">
      <w:pPr>
        <w:spacing w:line="288" w:lineRule="auto"/>
        <w:ind w:left="809"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Phạm vi nghiên cứu của đề tài giới hạn trong môi trường mô phỏng quản lý học tập tại một lớp học hoặc một khóa học quy mô nhỏ, với các chức năng chính bao gồm quản lý thông tin sinh viên, lịch học, điểm danh, điểm số và thống kê chuyên cần. Việc nhận dạng sinh viên chỉ thực hiện dựa trên dấu vân tay đã đăng ký trước đó. Hệ thống tập trung vào kiểm thử chức năng và tính khả thi của mô hình, chưa triển khai trên quy mô toàn trường hoặc tích hợp với các hệ thống đào tạo khác của nhà trường.</w:t>
      </w:r>
    </w:p>
    <w:p w14:paraId="49D95161" w14:textId="77777777" w:rsidR="000C5451" w:rsidRPr="004540B9" w:rsidRDefault="000C5451" w:rsidP="000C5451">
      <w:pPr>
        <w:spacing w:line="288" w:lineRule="auto"/>
        <w:ind w:left="851" w:firstLine="0"/>
        <w:outlineLvl w:val="1"/>
        <w:rPr>
          <w:rFonts w:ascii="Times New Roman" w:hAnsi="Times New Roman" w:cs="Times New Roman"/>
          <w:b/>
          <w:bCs/>
          <w:sz w:val="26"/>
          <w:szCs w:val="26"/>
          <w:lang w:val="en-US"/>
        </w:rPr>
      </w:pPr>
      <w:bookmarkStart w:id="30" w:name="_Toc215694976"/>
      <w:bookmarkStart w:id="31" w:name="_Toc215707644"/>
      <w:bookmarkStart w:id="32" w:name="_Toc215742365"/>
      <w:r w:rsidRPr="004540B9">
        <w:rPr>
          <w:rFonts w:ascii="Times New Roman" w:hAnsi="Times New Roman" w:cs="Times New Roman"/>
          <w:b/>
          <w:bCs/>
          <w:sz w:val="26"/>
          <w:szCs w:val="26"/>
          <w:lang w:val="en-US"/>
        </w:rPr>
        <w:t>1.4 Các tác nhân tham gia hệ thống</w:t>
      </w:r>
      <w:bookmarkEnd w:id="30"/>
      <w:bookmarkEnd w:id="31"/>
      <w:bookmarkEnd w:id="32"/>
    </w:p>
    <w:p w14:paraId="3113C40D" w14:textId="77777777" w:rsidR="000C5451" w:rsidRPr="004540B9" w:rsidRDefault="000C5451" w:rsidP="000C5451">
      <w:pPr>
        <w:spacing w:line="288" w:lineRule="auto"/>
        <w:ind w:left="851" w:firstLine="720"/>
        <w:rPr>
          <w:rFonts w:ascii="Times New Roman" w:hAnsi="Times New Roman" w:cs="Times New Roman"/>
          <w:sz w:val="26"/>
          <w:szCs w:val="26"/>
          <w:lang w:val="en-US"/>
        </w:rPr>
      </w:pPr>
      <w:bookmarkStart w:id="33" w:name="_Hlk215714968"/>
      <w:r w:rsidRPr="004540B9">
        <w:rPr>
          <w:rFonts w:ascii="Times New Roman" w:hAnsi="Times New Roman" w:cs="Times New Roman"/>
          <w:sz w:val="26"/>
          <w:szCs w:val="26"/>
          <w:lang w:val="en-US"/>
        </w:rPr>
        <w:t>Hệ thống được phát triển nhằm phục vụ các nhóm người dùng chính trong môi trường giáo dục đại học, bao gồm:</w:t>
      </w:r>
    </w:p>
    <w:p w14:paraId="5E5505BB"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Sinh viên:</w:t>
      </w:r>
      <w:r w:rsidRPr="004540B9">
        <w:rPr>
          <w:rFonts w:ascii="Times New Roman" w:hAnsi="Times New Roman" w:cs="Times New Roman"/>
          <w:sz w:val="26"/>
          <w:szCs w:val="26"/>
          <w:lang w:val="en-US"/>
        </w:rPr>
        <w:t xml:space="preserve"> Thực hiện điểm danh bằng dấu vân tay trên thiết bị tại phòng học; xem lịch học, kết quả điểm danh và điểm số trên hệ thống Web.</w:t>
      </w:r>
    </w:p>
    <w:p w14:paraId="7EC9BD0F"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Giảng viên:</w:t>
      </w:r>
      <w:r w:rsidRPr="004540B9">
        <w:rPr>
          <w:rFonts w:ascii="Times New Roman" w:hAnsi="Times New Roman" w:cs="Times New Roman"/>
          <w:sz w:val="26"/>
          <w:szCs w:val="26"/>
          <w:lang w:val="en-US"/>
        </w:rPr>
        <w:t xml:space="preserve"> Quản lý lớp học, xem lịch giảng dạy theo ngày, theo dõi trạng thái chuyên cần của sinh viên theo từng buổi học và tiếp nhận cảnh báo học tập từ AI.</w:t>
      </w:r>
    </w:p>
    <w:p w14:paraId="1C66D865"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Quản trị viên (Admin/Nhà trường):</w:t>
      </w:r>
      <w:r w:rsidRPr="004540B9">
        <w:rPr>
          <w:rFonts w:ascii="Times New Roman" w:hAnsi="Times New Roman" w:cs="Times New Roman"/>
          <w:sz w:val="26"/>
          <w:szCs w:val="26"/>
          <w:lang w:val="en-US"/>
        </w:rPr>
        <w:t xml:space="preserve"> Quản lý dữ liệu hệ thống ở mức tổng thể như tài khoản người dùng, thiết bị điểm danh, lớp học, và hỗ trợ công tác vận hành hệ thống.</w:t>
      </w:r>
    </w:p>
    <w:p w14:paraId="30885C8E" w14:textId="77777777" w:rsidR="000C5451" w:rsidRPr="004540B9" w:rsidRDefault="000C5451" w:rsidP="00265B70">
      <w:pPr>
        <w:pStyle w:val="ListParagraph"/>
        <w:numPr>
          <w:ilvl w:val="1"/>
          <w:numId w:val="11"/>
        </w:numPr>
        <w:spacing w:line="288" w:lineRule="auto"/>
        <w:outlineLvl w:val="1"/>
        <w:rPr>
          <w:rFonts w:ascii="Times New Roman" w:hAnsi="Times New Roman" w:cs="Times New Roman"/>
          <w:b/>
          <w:bCs/>
          <w:sz w:val="26"/>
          <w:szCs w:val="26"/>
          <w:lang w:val="en-US"/>
        </w:rPr>
      </w:pPr>
      <w:bookmarkStart w:id="34" w:name="_Toc215694977"/>
      <w:bookmarkStart w:id="35" w:name="_Toc215707645"/>
      <w:bookmarkEnd w:id="33"/>
      <w:r w:rsidRPr="004540B9">
        <w:rPr>
          <w:rFonts w:ascii="Times New Roman" w:hAnsi="Times New Roman" w:cs="Times New Roman"/>
          <w:b/>
          <w:bCs/>
          <w:sz w:val="26"/>
          <w:szCs w:val="26"/>
          <w:lang w:val="en-US"/>
        </w:rPr>
        <w:t xml:space="preserve"> </w:t>
      </w:r>
      <w:bookmarkStart w:id="36" w:name="_Toc215742366"/>
      <w:r w:rsidRPr="004540B9">
        <w:rPr>
          <w:rFonts w:ascii="Times New Roman" w:hAnsi="Times New Roman" w:cs="Times New Roman"/>
          <w:b/>
          <w:bCs/>
          <w:sz w:val="26"/>
          <w:szCs w:val="26"/>
          <w:lang w:val="en-US"/>
        </w:rPr>
        <w:t>Phương pháp thực hiện</w:t>
      </w:r>
      <w:bookmarkEnd w:id="34"/>
      <w:bookmarkEnd w:id="35"/>
      <w:bookmarkEnd w:id="36"/>
      <w:r w:rsidRPr="004540B9">
        <w:rPr>
          <w:rFonts w:ascii="Times New Roman" w:hAnsi="Times New Roman" w:cs="Times New Roman"/>
          <w:b/>
          <w:bCs/>
          <w:sz w:val="26"/>
          <w:szCs w:val="26"/>
          <w:lang w:val="en-US"/>
        </w:rPr>
        <w:t xml:space="preserve"> </w:t>
      </w:r>
    </w:p>
    <w:p w14:paraId="7A538076" w14:textId="77777777" w:rsidR="000C5451" w:rsidRDefault="000C5451" w:rsidP="000C5451">
      <w:pPr>
        <w:spacing w:line="288" w:lineRule="auto"/>
        <w:ind w:left="851" w:firstLine="720"/>
        <w:rPr>
          <w:rFonts w:ascii="Times New Roman" w:hAnsi="Times New Roman" w:cs="Times New Roman"/>
          <w:sz w:val="26"/>
          <w:szCs w:val="26"/>
          <w:lang w:val="en-US"/>
        </w:rPr>
      </w:pPr>
      <w:bookmarkStart w:id="37" w:name="_Hlk215715132"/>
      <w:r w:rsidRPr="004540B9">
        <w:rPr>
          <w:rFonts w:ascii="Times New Roman" w:hAnsi="Times New Roman" w:cs="Times New Roman"/>
          <w:sz w:val="26"/>
          <w:szCs w:val="26"/>
          <w:lang w:val="en-US"/>
        </w:rPr>
        <w:t>Để đảm bảo quá trình nghiên cứu diễn ra có hệ thống và đạt hiệu quả, đề tài áp dụng các phương pháp triển khai như sau:</w:t>
      </w:r>
      <w:bookmarkStart w:id="38" w:name="_Toc215694978"/>
      <w:bookmarkStart w:id="39" w:name="_Toc215707646"/>
    </w:p>
    <w:p w14:paraId="727E8C73" w14:textId="77777777" w:rsidR="004F7C29" w:rsidRPr="004540B9" w:rsidRDefault="004F7C29" w:rsidP="000C5451">
      <w:pPr>
        <w:spacing w:line="288" w:lineRule="auto"/>
        <w:ind w:left="851" w:firstLine="720"/>
        <w:rPr>
          <w:rFonts w:ascii="Times New Roman" w:hAnsi="Times New Roman" w:cs="Times New Roman"/>
          <w:sz w:val="26"/>
          <w:szCs w:val="26"/>
          <w:lang w:val="en-US"/>
        </w:rPr>
      </w:pPr>
    </w:p>
    <w:p w14:paraId="707416A4" w14:textId="77777777" w:rsidR="000C5451" w:rsidRPr="004540B9" w:rsidRDefault="000C5451" w:rsidP="004F7C29">
      <w:pPr>
        <w:spacing w:after="0" w:line="288" w:lineRule="auto"/>
        <w:ind w:left="851" w:firstLine="720"/>
        <w:rPr>
          <w:rFonts w:ascii="Times New Roman" w:hAnsi="Times New Roman" w:cs="Times New Roman"/>
          <w:sz w:val="26"/>
          <w:szCs w:val="26"/>
          <w:lang w:val="en-US"/>
        </w:rPr>
      </w:pPr>
      <w:r w:rsidRPr="004540B9">
        <w:rPr>
          <w:rFonts w:ascii="Times New Roman" w:hAnsi="Times New Roman" w:cs="Times New Roman"/>
          <w:b/>
          <w:bCs/>
          <w:sz w:val="26"/>
          <w:szCs w:val="26"/>
          <w:lang w:val="en-US"/>
        </w:rPr>
        <w:lastRenderedPageBreak/>
        <w:t>Nghiên cứu lý thuyết</w:t>
      </w:r>
      <w:bookmarkEnd w:id="38"/>
      <w:bookmarkEnd w:id="39"/>
      <w:r w:rsidRPr="004540B9">
        <w:rPr>
          <w:rFonts w:ascii="Times New Roman" w:hAnsi="Times New Roman" w:cs="Times New Roman"/>
          <w:sz w:val="26"/>
          <w:szCs w:val="26"/>
          <w:lang w:val="en-US"/>
        </w:rPr>
        <w:t>:</w:t>
      </w:r>
    </w:p>
    <w:p w14:paraId="30958173"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Tìm hiểu kiến thức về sinh trắc học vân tay và thiết bị cảm biến AS608</w:t>
      </w:r>
    </w:p>
    <w:p w14:paraId="7293D398"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Khảo sát nguyên lý truyền thông của ESP32 trong hệ thống IoT</w:t>
      </w:r>
    </w:p>
    <w:p w14:paraId="2C295E9D"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Phân tích kiến trúc và công nghệ xây dựng ứng dụng Web (Spring Boot, Angular)</w:t>
      </w:r>
    </w:p>
    <w:p w14:paraId="4A1F7232"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Tham khảo các mô hình quản lý đào tạo trong trường đại học</w:t>
      </w:r>
      <w:bookmarkStart w:id="40" w:name="_Toc215694979"/>
      <w:bookmarkStart w:id="41" w:name="_Toc215707647"/>
    </w:p>
    <w:p w14:paraId="336CB4BE"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Phân tích và thiết kế hệ thống</w:t>
      </w:r>
      <w:bookmarkEnd w:id="40"/>
      <w:bookmarkEnd w:id="41"/>
      <w:r w:rsidRPr="004540B9">
        <w:rPr>
          <w:rFonts w:ascii="Times New Roman" w:hAnsi="Times New Roman" w:cs="Times New Roman"/>
          <w:b/>
          <w:bCs/>
          <w:sz w:val="26"/>
          <w:szCs w:val="26"/>
          <w:lang w:val="en-US"/>
        </w:rPr>
        <w:t>:</w:t>
      </w:r>
    </w:p>
    <w:p w14:paraId="6C5EA8EC"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Xác định yêu cầu chức năng và phi chức năng của hệ thống</w:t>
      </w:r>
    </w:p>
    <w:p w14:paraId="06836604"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Mô hình hóa sử dụng UML (Use Case, Activity, Class, Sequence</w:t>
      </w:r>
    </w:p>
    <w:p w14:paraId="79ED59BA"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Thiết kế cơ sở dữ liệu và phân quyền người dùng</w:t>
      </w:r>
      <w:bookmarkStart w:id="42" w:name="_Toc215694980"/>
      <w:bookmarkStart w:id="43" w:name="_Toc215707648"/>
    </w:p>
    <w:p w14:paraId="21983034"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Xây dựng và phát triển hệ thống</w:t>
      </w:r>
      <w:bookmarkEnd w:id="42"/>
      <w:bookmarkEnd w:id="43"/>
      <w:r w:rsidRPr="004540B9">
        <w:rPr>
          <w:rFonts w:ascii="Times New Roman" w:hAnsi="Times New Roman" w:cs="Times New Roman"/>
          <w:b/>
          <w:bCs/>
          <w:sz w:val="26"/>
          <w:szCs w:val="26"/>
          <w:lang w:val="en-US"/>
        </w:rPr>
        <w:t>:</w:t>
      </w:r>
    </w:p>
    <w:p w14:paraId="667E09A3"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Lập trình chức năng điểm danh IoT trên thiết bị ESP32 và AS608</w:t>
      </w:r>
    </w:p>
    <w:p w14:paraId="0C44AEC0"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Xây dựng backend xử lý dữ liệu bằng Spring Boot</w:t>
      </w:r>
    </w:p>
    <w:p w14:paraId="41F0AAE1"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Phát triển giao diện web thân thiện người dùng bằng Angular</w:t>
      </w:r>
    </w:p>
    <w:p w14:paraId="48D85D3E"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Tích hợp cơ sở dữ liệu SQL Server để quản lý dữ liệu tập trung</w:t>
      </w:r>
      <w:bookmarkStart w:id="44" w:name="_Toc215694981"/>
      <w:bookmarkStart w:id="45" w:name="_Toc215707649"/>
    </w:p>
    <w:p w14:paraId="2F7DF5C1"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Tích hợp AI phân tích dữ liệu</w:t>
      </w:r>
      <w:bookmarkEnd w:id="44"/>
      <w:bookmarkEnd w:id="45"/>
    </w:p>
    <w:p w14:paraId="0E49CBFA" w14:textId="77777777" w:rsidR="000C5451" w:rsidRPr="004540B9" w:rsidRDefault="000C5451" w:rsidP="00265B70">
      <w:pPr>
        <w:pStyle w:val="ListParagraph"/>
        <w:numPr>
          <w:ilvl w:val="0"/>
          <w:numId w:val="8"/>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Thu thập dữ liệu điểm danh thực tế</w:t>
      </w:r>
    </w:p>
    <w:p w14:paraId="4022E7A6" w14:textId="77777777" w:rsidR="000C5451" w:rsidRPr="004540B9" w:rsidRDefault="000C5451" w:rsidP="00265B70">
      <w:pPr>
        <w:pStyle w:val="ListParagraph"/>
        <w:numPr>
          <w:ilvl w:val="0"/>
          <w:numId w:val="8"/>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Ứng dụng AI hỗ trợ đánh giá chuyên cần và cảnh báo sớm</w:t>
      </w:r>
      <w:bookmarkStart w:id="46" w:name="_Toc215694982"/>
      <w:bookmarkStart w:id="47" w:name="_Toc215707650"/>
    </w:p>
    <w:p w14:paraId="161D9D21" w14:textId="77777777" w:rsidR="000C5451" w:rsidRPr="004540B9" w:rsidRDefault="000C5451" w:rsidP="000C5451">
      <w:pPr>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Kiểm thử và đánh giá</w:t>
      </w:r>
      <w:bookmarkEnd w:id="46"/>
      <w:bookmarkEnd w:id="47"/>
    </w:p>
    <w:p w14:paraId="0921BBF4"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Kiểm thử chức năng IoT – Web – Cơ sở dữ liệu với dữ liệu thực nghiệm</w:t>
      </w:r>
    </w:p>
    <w:p w14:paraId="6E34459F"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Đánh giá hiệu năng, tính chính xác và mức độ ổn định của hệ thống</w:t>
      </w:r>
    </w:p>
    <w:p w14:paraId="665FD7A0"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Đưa ra nhận xét và đề xuất cải tiến</w:t>
      </w:r>
    </w:p>
    <w:bookmarkEnd w:id="37"/>
    <w:p w14:paraId="05E00080"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7D7FED23"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br w:type="page"/>
      </w:r>
    </w:p>
    <w:p w14:paraId="2FB95239" w14:textId="77777777" w:rsidR="000C5451" w:rsidRPr="004540B9" w:rsidRDefault="000C5451" w:rsidP="000C5451">
      <w:pPr>
        <w:pStyle w:val="Heading1"/>
        <w:jc w:val="center"/>
        <w:rPr>
          <w:rFonts w:ascii="Times New Roman" w:hAnsi="Times New Roman" w:cs="Times New Roman"/>
          <w:color w:val="auto"/>
          <w:sz w:val="26"/>
          <w:szCs w:val="26"/>
          <w:lang w:val="en-US"/>
        </w:rPr>
      </w:pPr>
      <w:bookmarkStart w:id="48" w:name="_Toc215694983"/>
      <w:bookmarkStart w:id="49" w:name="_Toc215707651"/>
      <w:bookmarkStart w:id="50" w:name="_Toc215742367"/>
      <w:r w:rsidRPr="004540B9">
        <w:rPr>
          <w:rFonts w:ascii="Times New Roman" w:hAnsi="Times New Roman" w:cs="Times New Roman"/>
          <w:b/>
          <w:bCs/>
          <w:color w:val="auto"/>
          <w:sz w:val="26"/>
          <w:szCs w:val="26"/>
          <w:lang w:val="en-US"/>
        </w:rPr>
        <w:lastRenderedPageBreak/>
        <w:t>CHƯƠNG 2: CÁC CÔNG NGHỆ SỬ DỤNG</w:t>
      </w:r>
      <w:bookmarkEnd w:id="48"/>
      <w:bookmarkEnd w:id="49"/>
      <w:bookmarkEnd w:id="50"/>
    </w:p>
    <w:p w14:paraId="73942DF2"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51" w:name="_Toc215694984"/>
      <w:bookmarkStart w:id="52" w:name="_Toc215707652"/>
      <w:bookmarkStart w:id="53" w:name="_Toc215742368"/>
      <w:r w:rsidRPr="004540B9">
        <w:rPr>
          <w:rFonts w:ascii="Times New Roman" w:hAnsi="Times New Roman" w:cs="Times New Roman"/>
          <w:b/>
          <w:bCs/>
          <w:color w:val="auto"/>
          <w:sz w:val="26"/>
          <w:szCs w:val="26"/>
          <w:lang w:val="en-US"/>
        </w:rPr>
        <w:t>2.1. Vi điều khiển ESP32</w:t>
      </w:r>
      <w:bookmarkEnd w:id="51"/>
      <w:bookmarkEnd w:id="52"/>
      <w:bookmarkEnd w:id="53"/>
    </w:p>
    <w:p w14:paraId="16B38392" w14:textId="2BA40615" w:rsidR="000C5451" w:rsidRPr="004540B9" w:rsidRDefault="000C5451" w:rsidP="000C5451">
      <w:pPr>
        <w:spacing w:line="288" w:lineRule="auto"/>
        <w:ind w:left="851" w:firstLine="720"/>
        <w:rPr>
          <w:rFonts w:ascii="Times New Roman" w:hAnsi="Times New Roman" w:cs="Times New Roman"/>
          <w:i/>
          <w:iCs/>
          <w:sz w:val="26"/>
          <w:szCs w:val="26"/>
          <w:lang w:val="en-US"/>
        </w:rPr>
      </w:pPr>
      <w:r w:rsidRPr="004540B9">
        <w:rPr>
          <w:noProof/>
        </w:rPr>
        <mc:AlternateContent>
          <mc:Choice Requires="wps">
            <w:drawing>
              <wp:anchor distT="0" distB="0" distL="114300" distR="114300" simplePos="0" relativeHeight="251574784" behindDoc="0" locked="0" layoutInCell="1" allowOverlap="1" wp14:anchorId="5324F8AA" wp14:editId="4C647ABB">
                <wp:simplePos x="0" y="0"/>
                <wp:positionH relativeFrom="column">
                  <wp:posOffset>3115310</wp:posOffset>
                </wp:positionH>
                <wp:positionV relativeFrom="paragraph">
                  <wp:posOffset>2259965</wp:posOffset>
                </wp:positionV>
                <wp:extent cx="2713355" cy="635"/>
                <wp:effectExtent l="0" t="0" r="0" b="0"/>
                <wp:wrapSquare wrapText="bothSides"/>
                <wp:docPr id="862541162" name="Text Box 1"/>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60F6094D" w14:textId="77777777" w:rsidR="000C5451" w:rsidRPr="00AB4FD0" w:rsidRDefault="000C5451" w:rsidP="000C5451">
                            <w:pPr>
                              <w:pStyle w:val="Caption"/>
                              <w:rPr>
                                <w:noProof/>
                                <w:sz w:val="26"/>
                                <w:szCs w:val="26"/>
                              </w:rPr>
                            </w:pPr>
                            <w:bookmarkStart w:id="54" w:name="_Toc215720816"/>
                            <w:bookmarkStart w:id="55" w:name="_Toc215738286"/>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82492D">
                              <w:rPr>
                                <w:noProof/>
                                <w:sz w:val="26"/>
                                <w:szCs w:val="26"/>
                              </w:rPr>
                              <w:t>1</w:t>
                            </w:r>
                            <w:r w:rsidRPr="00AB4FD0">
                              <w:rPr>
                                <w:sz w:val="26"/>
                                <w:szCs w:val="26"/>
                              </w:rPr>
                              <w:fldChar w:fldCharType="end"/>
                            </w:r>
                            <w:r w:rsidRPr="00AB4FD0">
                              <w:rPr>
                                <w:sz w:val="26"/>
                                <w:szCs w:val="26"/>
                              </w:rPr>
                              <w:t>: Tổng quan module ESP32</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24F8AA" id="_x0000_t202" coordsize="21600,21600" o:spt="202" path="m,l,21600r21600,l21600,xe">
                <v:stroke joinstyle="miter"/>
                <v:path gradientshapeok="t" o:connecttype="rect"/>
              </v:shapetype>
              <v:shape id="Text Box 1" o:spid="_x0000_s1026" type="#_x0000_t202" style="position:absolute;left:0;text-align:left;margin-left:245.3pt;margin-top:177.95pt;width:213.6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0XFgIAADgEAAAOAAAAZHJzL2Uyb0RvYy54bWysU02P2yAQvVfqf0DcG+dD2VZ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fpzMZv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" stroked="f">
                <v:textbox style="mso-fit-shape-to-text:t" inset="0,0,0,0">
                  <w:txbxContent>
                    <w:p w14:paraId="60F6094D" w14:textId="77777777" w:rsidR="000C5451" w:rsidRPr="00AB4FD0" w:rsidRDefault="000C5451" w:rsidP="000C5451">
                      <w:pPr>
                        <w:pStyle w:val="Caption"/>
                        <w:rPr>
                          <w:noProof/>
                          <w:sz w:val="26"/>
                          <w:szCs w:val="26"/>
                        </w:rPr>
                      </w:pPr>
                      <w:bookmarkStart w:id="56" w:name="_Toc215720816"/>
                      <w:bookmarkStart w:id="57" w:name="_Toc215738286"/>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82492D">
                        <w:rPr>
                          <w:noProof/>
                          <w:sz w:val="26"/>
                          <w:szCs w:val="26"/>
                        </w:rPr>
                        <w:t>1</w:t>
                      </w:r>
                      <w:r w:rsidRPr="00AB4FD0">
                        <w:rPr>
                          <w:sz w:val="26"/>
                          <w:szCs w:val="26"/>
                        </w:rPr>
                        <w:fldChar w:fldCharType="end"/>
                      </w:r>
                      <w:r w:rsidRPr="00AB4FD0">
                        <w:rPr>
                          <w:sz w:val="26"/>
                          <w:szCs w:val="26"/>
                        </w:rPr>
                        <w:t>: Tổng quan module ESP32</w:t>
                      </w:r>
                      <w:bookmarkEnd w:id="56"/>
                      <w:bookmarkEnd w:id="57"/>
                    </w:p>
                  </w:txbxContent>
                </v:textbox>
                <w10:wrap type="square"/>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297280" behindDoc="0" locked="0" layoutInCell="1" allowOverlap="1" wp14:anchorId="45C54421" wp14:editId="3BD38AEB">
            <wp:simplePos x="0" y="0"/>
            <wp:positionH relativeFrom="margin">
              <wp:posOffset>3115821</wp:posOffset>
            </wp:positionH>
            <wp:positionV relativeFrom="margin">
              <wp:posOffset>625846</wp:posOffset>
            </wp:positionV>
            <wp:extent cx="2713355" cy="2166620"/>
            <wp:effectExtent l="0" t="0" r="0" b="5080"/>
            <wp:wrapSquare wrapText="bothSides"/>
            <wp:docPr id="1974669122" name="Picture 5" descr="A black and silver electronic device&#10;&#10;AI-generated content may be incorrect.">
              <a:extLst xmlns:a="http://schemas.openxmlformats.org/drawingml/2006/main">
                <a:ext uri="{FF2B5EF4-FFF2-40B4-BE49-F238E27FC236}">
                  <a16:creationId xmlns:a16="http://schemas.microsoft.com/office/drawing/2014/main" id="{D73E2BF9-8FC0-4143-AA11-09003D676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122" name="Picture 5" descr="A black and silver electronic device&#10;&#10;AI-generated content may be incorrect."/>
                    <pic:cNvPicPr/>
                  </pic:nvPicPr>
                  <pic:blipFill rotWithShape="1">
                    <a:blip r:embed="rId15">
                      <a:extLst>
                        <a:ext uri="{28A0092B-C50C-407E-A947-70E740481C1C}">
                          <a14:useLocalDpi xmlns:a14="http://schemas.microsoft.com/office/drawing/2010/main" val="0"/>
                        </a:ext>
                      </a:extLst>
                    </a:blip>
                    <a:srcRect t="5730" b="14397"/>
                    <a:stretch>
                      <a:fillRect/>
                    </a:stretch>
                  </pic:blipFill>
                  <pic:spPr bwMode="auto">
                    <a:xfrm>
                      <a:off x="0" y="0"/>
                      <a:ext cx="2713355" cy="216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540B9">
        <w:rPr>
          <w:rFonts w:ascii="Times New Roman" w:hAnsi="Times New Roman" w:cs="Times New Roman"/>
          <w:sz w:val="26"/>
          <w:szCs w:val="26"/>
          <w:lang w:val="en-US"/>
        </w:rPr>
        <w:t xml:space="preserve">ESP32 là dòng vi điều khiển do Espressif Systems phát triển, tích hợp bộ xử lý hai nhân Xtensa LX6 có xung nhịp lên đến 240 MHz, bộ nhớ RAM và Flash lớn giúp hỗ trợ xử lý nhiều tác vụ song song. Đây là một trong những nền tảng IoT phổ biến nhất hiện nay nhờ khả năng kết nối mạnh mẽ và hỗ trợ đa dạng giao thức </w:t>
      </w:r>
      <w:proofErr w:type="gramStart"/>
      <w:r w:rsidRPr="004540B9">
        <w:rPr>
          <w:rFonts w:ascii="Times New Roman" w:hAnsi="Times New Roman" w:cs="Times New Roman"/>
          <w:sz w:val="26"/>
          <w:szCs w:val="26"/>
          <w:lang w:val="en-US"/>
        </w:rPr>
        <w:t>truyền  thông</w:t>
      </w:r>
      <w:proofErr w:type="gramEnd"/>
      <w:r w:rsidRPr="004540B9">
        <w:rPr>
          <w:rFonts w:ascii="Times New Roman" w:hAnsi="Times New Roman" w:cs="Times New Roman"/>
          <w:sz w:val="26"/>
          <w:szCs w:val="26"/>
          <w:lang w:val="en-US"/>
        </w:rPr>
        <w:t>.</w:t>
      </w:r>
      <w:r w:rsidRPr="004540B9">
        <w:rPr>
          <w:rFonts w:ascii="Times New Roman" w:hAnsi="Times New Roman" w:cs="Times New Roman"/>
          <w:b/>
          <w:bCs/>
          <w:sz w:val="26"/>
          <w:szCs w:val="26"/>
          <w:lang w:val="en-US"/>
        </w:rPr>
        <w:tab/>
      </w:r>
      <w:bookmarkStart w:id="58" w:name="_Toc215246378"/>
      <w:bookmarkStart w:id="59" w:name="_Toc215398802"/>
      <w:r w:rsidRPr="004540B9">
        <w:rPr>
          <w:rFonts w:ascii="Times New Roman" w:hAnsi="Times New Roman" w:cs="Times New Roman"/>
          <w:b/>
          <w:bCs/>
          <w:sz w:val="26"/>
          <w:szCs w:val="26"/>
          <w:lang w:val="en-US"/>
        </w:rPr>
        <w:tab/>
      </w:r>
      <w:r w:rsidRPr="004540B9">
        <w:rPr>
          <w:rFonts w:ascii="Times New Roman" w:hAnsi="Times New Roman" w:cs="Times New Roman"/>
          <w:b/>
          <w:bCs/>
          <w:sz w:val="26"/>
          <w:szCs w:val="26"/>
          <w:lang w:val="en-US"/>
        </w:rPr>
        <w:tab/>
      </w:r>
      <w:bookmarkEnd w:id="58"/>
      <w:bookmarkEnd w:id="59"/>
    </w:p>
    <w:p w14:paraId="7FCB25D1" w14:textId="77777777" w:rsidR="000C5451" w:rsidRPr="004540B9" w:rsidRDefault="000C5451" w:rsidP="004F7C29">
      <w:pPr>
        <w:spacing w:after="0"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Các đặc điểm nổi bật của ESP32:</w:t>
      </w:r>
    </w:p>
    <w:p w14:paraId="2F76C275"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Tích hợp Wi-Fi và Bluetooth (BLE 4.2/Classic) </w:t>
      </w:r>
    </w:p>
    <w:p w14:paraId="7A0EBBF8"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Phù hợp cho ứng dụng IoT kết nối mạng không dây</w:t>
      </w:r>
    </w:p>
    <w:p w14:paraId="224E2583"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Nhiều chân giao tiếp ngoại vi: UART, SPI, I2C, PWM, ADC, </w:t>
      </w:r>
      <w:proofErr w:type="gramStart"/>
      <w:r w:rsidRPr="004540B9">
        <w:rPr>
          <w:rFonts w:ascii="Times New Roman" w:hAnsi="Times New Roman" w:cs="Times New Roman"/>
          <w:sz w:val="26"/>
          <w:szCs w:val="26"/>
          <w:lang w:val="en-US"/>
        </w:rPr>
        <w:t>DAC,…</w:t>
      </w:r>
      <w:proofErr w:type="gramEnd"/>
    </w:p>
    <w:p w14:paraId="2B01D55A"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Cho phép kết nối linh hoạt với cảm biến và thiết bị ngoại vi</w:t>
      </w:r>
    </w:p>
    <w:p w14:paraId="0062B178"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Tiêu thụ năng lượng thấp với nhiều chế độ tiết kiệm năng lượng </w:t>
      </w:r>
    </w:p>
    <w:p w14:paraId="653EFEEA"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có thể chạy bằng pin trong thời gian dài</w:t>
      </w:r>
    </w:p>
    <w:p w14:paraId="3CC64B4C"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Hỗ trợ lập trình đa nền tảng: Arduino IDE, PlatformIO, ESP-IDF</w:t>
      </w:r>
    </w:p>
    <w:p w14:paraId="1E43873E"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Tối ưu cho sinh viên và nhà phát triển</w:t>
      </w:r>
    </w:p>
    <w:p w14:paraId="1FA806D4" w14:textId="77777777" w:rsidR="000C5451" w:rsidRPr="004540B9" w:rsidRDefault="000C5451" w:rsidP="004F7C29">
      <w:pPr>
        <w:spacing w:after="0"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Vai trò của ESP32 trong đề tài:</w:t>
      </w:r>
    </w:p>
    <w:p w14:paraId="0C1ABA6D"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tiếp với cảm biến vân tay AS608 thông qua giao thức UART</w:t>
      </w:r>
    </w:p>
    <w:p w14:paraId="786E9F0B"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Thu thập dữ liệu vân tay từ người dùng</w:t>
      </w:r>
    </w:p>
    <w:p w14:paraId="46D852B8"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Gửi dữ liệu xác thực đến máy chủ qua giao thức HTTP/REST</w:t>
      </w:r>
    </w:p>
    <w:p w14:paraId="73EA4212"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Nhận phản hồi từ Backend về trạng thái điểm danh và hiển thị kết quả trên LCD</w:t>
      </w:r>
    </w:p>
    <w:p w14:paraId="7CF59596"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Đảm bảo tốc độ xử lý đủ nhanh phục vụ điểm danh theo thời gian thực</w:t>
      </w:r>
    </w:p>
    <w:p w14:paraId="74788ECE" w14:textId="77777777" w:rsidR="000C5451" w:rsidRPr="004540B9" w:rsidRDefault="000C5451" w:rsidP="004F7C29">
      <w:pPr>
        <w:spacing w:after="0"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Ưu điểm khi lựa chọn ESP32 cho hệ thống:</w:t>
      </w:r>
    </w:p>
    <w:p w14:paraId="500B63A7"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Chi phí thấp, dễ triển khai thực tế tại các phòng học</w:t>
      </w:r>
    </w:p>
    <w:p w14:paraId="5FFAF062"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Độ ổn định cao khi hoạt động liên tục</w:t>
      </w:r>
    </w:p>
    <w:p w14:paraId="38E4BCF7"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Dễ mở rộng thêm các module khác như RFID, LCD, LoRa nếu triển khai quy mô lớn</w:t>
      </w:r>
    </w:p>
    <w:p w14:paraId="3A320FA5"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Hỗ trợ cập nhật firmware từ xa (OTA) giúp bảo trì thuận tiện</w:t>
      </w:r>
    </w:p>
    <w:p w14:paraId="2D8F0476" w14:textId="1FAE6B17" w:rsidR="000C5451" w:rsidRPr="004540B9" w:rsidRDefault="004F7C29" w:rsidP="000C5451">
      <w:pPr>
        <w:spacing w:line="288" w:lineRule="auto"/>
        <w:ind w:left="0" w:firstLine="720"/>
        <w:rPr>
          <w:rFonts w:ascii="Times New Roman" w:hAnsi="Times New Roman" w:cs="Times New Roman"/>
          <w:sz w:val="26"/>
          <w:szCs w:val="26"/>
          <w:lang w:val="en-US"/>
        </w:rPr>
      </w:pPr>
      <w:r w:rsidRPr="004540B9">
        <w:rPr>
          <w:noProof/>
        </w:rPr>
        <w:lastRenderedPageBreak/>
        <mc:AlternateContent>
          <mc:Choice Requires="wps">
            <w:drawing>
              <wp:anchor distT="0" distB="0" distL="114300" distR="114300" simplePos="0" relativeHeight="251612672" behindDoc="0" locked="0" layoutInCell="1" allowOverlap="1" wp14:anchorId="233FAA80" wp14:editId="6C483CD0">
                <wp:simplePos x="0" y="0"/>
                <wp:positionH relativeFrom="margin">
                  <wp:posOffset>350463</wp:posOffset>
                </wp:positionH>
                <wp:positionV relativeFrom="paragraph">
                  <wp:posOffset>7173613</wp:posOffset>
                </wp:positionV>
                <wp:extent cx="5019675" cy="635"/>
                <wp:effectExtent l="0" t="0" r="9525" b="6985"/>
                <wp:wrapTopAndBottom/>
                <wp:docPr id="1415607558"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BB26DD2" w14:textId="77777777" w:rsidR="000C5451" w:rsidRPr="0079187C" w:rsidRDefault="000C5451" w:rsidP="000C5451">
                            <w:pPr>
                              <w:pStyle w:val="Caption"/>
                              <w:jc w:val="center"/>
                              <w:rPr>
                                <w:noProof/>
                                <w:sz w:val="26"/>
                                <w:szCs w:val="26"/>
                              </w:rPr>
                            </w:pPr>
                            <w:bookmarkStart w:id="60" w:name="_Toc215717712"/>
                            <w:bookmarkStart w:id="61" w:name="_Toc215720818"/>
                            <w:bookmarkStart w:id="62" w:name="_Toc215738288"/>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82492D">
                              <w:rPr>
                                <w:noProof/>
                                <w:sz w:val="26"/>
                                <w:szCs w:val="26"/>
                              </w:rPr>
                              <w:t>3</w:t>
                            </w:r>
                            <w:r w:rsidRPr="0079187C">
                              <w:rPr>
                                <w:sz w:val="26"/>
                                <w:szCs w:val="26"/>
                              </w:rPr>
                              <w:fldChar w:fldCharType="end"/>
                            </w:r>
                            <w:r w:rsidRPr="0079187C">
                              <w:rPr>
                                <w:sz w:val="26"/>
                                <w:szCs w:val="26"/>
                              </w:rPr>
                              <w:t>: Vị trí chân trên ESP32</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FAA80" id="_x0000_s1027" type="#_x0000_t202" style="position:absolute;left:0;text-align:left;margin-left:27.6pt;margin-top:564.85pt;width:395.25pt;height:.05pt;z-index:251612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qyGQIAAD8EAAAOAAAAZHJzL2Uyb0RvYy54bWysU8Fu2zAMvQ/YPwi6L046J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8nt7NO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" stroked="f">
                <v:textbox style="mso-fit-shape-to-text:t" inset="0,0,0,0">
                  <w:txbxContent>
                    <w:p w14:paraId="2BB26DD2" w14:textId="77777777" w:rsidR="000C5451" w:rsidRPr="0079187C" w:rsidRDefault="000C5451" w:rsidP="000C5451">
                      <w:pPr>
                        <w:pStyle w:val="Caption"/>
                        <w:jc w:val="center"/>
                        <w:rPr>
                          <w:noProof/>
                          <w:sz w:val="26"/>
                          <w:szCs w:val="26"/>
                        </w:rPr>
                      </w:pPr>
                      <w:bookmarkStart w:id="63" w:name="_Toc215717712"/>
                      <w:bookmarkStart w:id="64" w:name="_Toc215720818"/>
                      <w:bookmarkStart w:id="65" w:name="_Toc215738288"/>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82492D">
                        <w:rPr>
                          <w:noProof/>
                          <w:sz w:val="26"/>
                          <w:szCs w:val="26"/>
                        </w:rPr>
                        <w:t>3</w:t>
                      </w:r>
                      <w:r w:rsidRPr="0079187C">
                        <w:rPr>
                          <w:sz w:val="26"/>
                          <w:szCs w:val="26"/>
                        </w:rPr>
                        <w:fldChar w:fldCharType="end"/>
                      </w:r>
                      <w:r w:rsidRPr="0079187C">
                        <w:rPr>
                          <w:sz w:val="26"/>
                          <w:szCs w:val="26"/>
                        </w:rPr>
                        <w:t>: Vị trí chân trên ESP32</w:t>
                      </w:r>
                      <w:bookmarkEnd w:id="63"/>
                      <w:bookmarkEnd w:id="64"/>
                      <w:bookmarkEnd w:id="65"/>
                    </w:p>
                  </w:txbxContent>
                </v:textbox>
                <w10:wrap type="topAndBottom" anchorx="margin"/>
              </v:shape>
            </w:pict>
          </mc:Fallback>
        </mc:AlternateContent>
      </w:r>
      <w:r w:rsidRPr="004540B9">
        <w:rPr>
          <w:noProof/>
        </w:rPr>
        <mc:AlternateContent>
          <mc:Choice Requires="wps">
            <w:drawing>
              <wp:anchor distT="0" distB="0" distL="114300" distR="114300" simplePos="0" relativeHeight="251593216" behindDoc="0" locked="0" layoutInCell="1" allowOverlap="1" wp14:anchorId="3D85268C" wp14:editId="44C96E87">
                <wp:simplePos x="0" y="0"/>
                <wp:positionH relativeFrom="column">
                  <wp:posOffset>1030228</wp:posOffset>
                </wp:positionH>
                <wp:positionV relativeFrom="paragraph">
                  <wp:posOffset>3413578</wp:posOffset>
                </wp:positionV>
                <wp:extent cx="3665855" cy="635"/>
                <wp:effectExtent l="0" t="0" r="0" b="0"/>
                <wp:wrapTopAndBottom/>
                <wp:docPr id="1083583227" name="Text Box 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126E987E" w14:textId="77777777" w:rsidR="000C5451" w:rsidRPr="0079187C" w:rsidRDefault="000C5451" w:rsidP="000C5451">
                            <w:pPr>
                              <w:pStyle w:val="Caption"/>
                              <w:jc w:val="center"/>
                              <w:rPr>
                                <w:noProof/>
                                <w:sz w:val="26"/>
                                <w:szCs w:val="26"/>
                              </w:rPr>
                            </w:pPr>
                            <w:bookmarkStart w:id="66" w:name="_Toc215717711"/>
                            <w:bookmarkStart w:id="67" w:name="_Toc215720817"/>
                            <w:bookmarkStart w:id="68" w:name="_Toc215738287"/>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82492D">
                              <w:rPr>
                                <w:noProof/>
                                <w:sz w:val="26"/>
                                <w:szCs w:val="26"/>
                              </w:rPr>
                              <w:t>2</w:t>
                            </w:r>
                            <w:r w:rsidRPr="0079187C">
                              <w:rPr>
                                <w:sz w:val="26"/>
                                <w:szCs w:val="26"/>
                              </w:rPr>
                              <w:fldChar w:fldCharType="end"/>
                            </w:r>
                            <w:r w:rsidRPr="0079187C">
                              <w:rPr>
                                <w:sz w:val="26"/>
                                <w:szCs w:val="26"/>
                              </w:rPr>
                              <w:t>: Vị trí l Led, nút ấn trên ESP32</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268C" id="_x0000_s1028" type="#_x0000_t202" style="position:absolute;left:0;text-align:left;margin-left:81.1pt;margin-top:268.8pt;width:288.6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" stroked="f">
                <v:textbox style="mso-fit-shape-to-text:t" inset="0,0,0,0">
                  <w:txbxContent>
                    <w:p w14:paraId="126E987E" w14:textId="77777777" w:rsidR="000C5451" w:rsidRPr="0079187C" w:rsidRDefault="000C5451" w:rsidP="000C5451">
                      <w:pPr>
                        <w:pStyle w:val="Caption"/>
                        <w:jc w:val="center"/>
                        <w:rPr>
                          <w:noProof/>
                          <w:sz w:val="26"/>
                          <w:szCs w:val="26"/>
                        </w:rPr>
                      </w:pPr>
                      <w:bookmarkStart w:id="69" w:name="_Toc215717711"/>
                      <w:bookmarkStart w:id="70" w:name="_Toc215720817"/>
                      <w:bookmarkStart w:id="71" w:name="_Toc215738287"/>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82492D">
                        <w:rPr>
                          <w:noProof/>
                          <w:sz w:val="26"/>
                          <w:szCs w:val="26"/>
                        </w:rPr>
                        <w:t>2</w:t>
                      </w:r>
                      <w:r w:rsidRPr="0079187C">
                        <w:rPr>
                          <w:sz w:val="26"/>
                          <w:szCs w:val="26"/>
                        </w:rPr>
                        <w:fldChar w:fldCharType="end"/>
                      </w:r>
                      <w:r w:rsidRPr="0079187C">
                        <w:rPr>
                          <w:sz w:val="26"/>
                          <w:szCs w:val="26"/>
                        </w:rPr>
                        <w:t>: Vị trí l Led, nút ấn trên ESP32</w:t>
                      </w:r>
                      <w:bookmarkEnd w:id="69"/>
                      <w:bookmarkEnd w:id="70"/>
                      <w:bookmarkEnd w:id="71"/>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398656" behindDoc="0" locked="0" layoutInCell="1" allowOverlap="1" wp14:anchorId="3812784F" wp14:editId="2FD19459">
            <wp:simplePos x="0" y="0"/>
            <wp:positionH relativeFrom="margin">
              <wp:posOffset>345824</wp:posOffset>
            </wp:positionH>
            <wp:positionV relativeFrom="paragraph">
              <wp:posOffset>3771844</wp:posOffset>
            </wp:positionV>
            <wp:extent cx="5019675" cy="3182620"/>
            <wp:effectExtent l="0" t="0" r="9525" b="0"/>
            <wp:wrapTopAndBottom/>
            <wp:docPr id="702362504" name="Picture 4" descr="A circuit board with many different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2504" name="Picture 4" descr="A circuit board with many different colored wires&#10;&#10;AI-generated content may be incorrect."/>
                    <pic:cNvPicPr/>
                  </pic:nvPicPr>
                  <pic:blipFill rotWithShape="1">
                    <a:blip r:embed="rId16">
                      <a:extLst>
                        <a:ext uri="{28A0092B-C50C-407E-A947-70E740481C1C}">
                          <a14:useLocalDpi xmlns:a14="http://schemas.microsoft.com/office/drawing/2010/main" val="0"/>
                        </a:ext>
                      </a:extLst>
                    </a:blip>
                    <a:srcRect t="16757"/>
                    <a:stretch>
                      <a:fillRect/>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i/>
          <w:iCs/>
          <w:noProof/>
          <w:sz w:val="26"/>
          <w:szCs w:val="26"/>
          <w:lang w:val="en-US"/>
        </w:rPr>
        <w:drawing>
          <wp:anchor distT="0" distB="0" distL="114300" distR="114300" simplePos="0" relativeHeight="251419136" behindDoc="0" locked="0" layoutInCell="1" allowOverlap="1" wp14:anchorId="7106B8BF" wp14:editId="3C6FB444">
            <wp:simplePos x="0" y="0"/>
            <wp:positionH relativeFrom="column">
              <wp:posOffset>1035270</wp:posOffset>
            </wp:positionH>
            <wp:positionV relativeFrom="paragraph">
              <wp:posOffset>584055</wp:posOffset>
            </wp:positionV>
            <wp:extent cx="3665855" cy="2758440"/>
            <wp:effectExtent l="0" t="0" r="0" b="3810"/>
            <wp:wrapTopAndBottom/>
            <wp:docPr id="1709073843" name="Picture 6" descr="A black circuit board with many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3843" name="Picture 6" descr="A black circuit board with many red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665855" cy="275844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US"/>
        </w:rPr>
        <w:t>Cấu trúc sơ dồ chân vi điều khiển ESP32:</w:t>
      </w:r>
    </w:p>
    <w:p w14:paraId="62AADC56" w14:textId="322DBCBD" w:rsidR="000C5451" w:rsidRPr="004540B9" w:rsidRDefault="000C5451" w:rsidP="000C5451">
      <w:pPr>
        <w:spacing w:line="288" w:lineRule="auto"/>
        <w:ind w:firstLine="720"/>
        <w:rPr>
          <w:rFonts w:ascii="Times New Roman" w:hAnsi="Times New Roman" w:cs="Times New Roman"/>
          <w:b/>
          <w:bCs/>
          <w:sz w:val="26"/>
          <w:szCs w:val="26"/>
          <w:lang w:val="en-US"/>
        </w:rPr>
      </w:pPr>
    </w:p>
    <w:p w14:paraId="4FD3B54B" w14:textId="77777777" w:rsidR="000C5451" w:rsidRPr="004540B9" w:rsidRDefault="000C5451" w:rsidP="000C5451">
      <w:pPr>
        <w:spacing w:line="288" w:lineRule="auto"/>
        <w:ind w:firstLine="720"/>
        <w:rPr>
          <w:rFonts w:ascii="Times New Roman" w:hAnsi="Times New Roman" w:cs="Times New Roman"/>
          <w:i/>
          <w:iCs/>
          <w:sz w:val="26"/>
          <w:szCs w:val="26"/>
          <w:lang w:val="en-US"/>
        </w:rPr>
      </w:pPr>
    </w:p>
    <w:p w14:paraId="07DEE739" w14:textId="77777777" w:rsidR="000C5451" w:rsidRPr="004540B9" w:rsidRDefault="000C5451" w:rsidP="000C5451">
      <w:pPr>
        <w:spacing w:line="288" w:lineRule="auto"/>
        <w:ind w:firstLine="720"/>
        <w:rPr>
          <w:rFonts w:ascii="Times New Roman" w:hAnsi="Times New Roman" w:cs="Times New Roman"/>
          <w:i/>
          <w:iCs/>
          <w:sz w:val="26"/>
          <w:szCs w:val="26"/>
          <w:lang w:val="en-US"/>
        </w:rPr>
      </w:pPr>
    </w:p>
    <w:tbl>
      <w:tblPr>
        <w:tblW w:w="0" w:type="auto"/>
        <w:tblCellSpacing w:w="15" w:type="dxa"/>
        <w:tblLayout w:type="fixed"/>
        <w:tblCellMar>
          <w:left w:w="0" w:type="dxa"/>
          <w:right w:w="0" w:type="dxa"/>
        </w:tblCellMar>
        <w:tblLook w:val="04A0" w:firstRow="1" w:lastRow="0" w:firstColumn="1" w:lastColumn="0" w:noHBand="0" w:noVBand="1"/>
      </w:tblPr>
      <w:tblGrid>
        <w:gridCol w:w="2847"/>
        <w:gridCol w:w="2532"/>
        <w:gridCol w:w="3631"/>
      </w:tblGrid>
      <w:tr w:rsidR="000C5451" w:rsidRPr="004540B9" w14:paraId="0EDD8333" w14:textId="77777777" w:rsidTr="009F71AA">
        <w:trPr>
          <w:trHeight w:val="255"/>
          <w:tblHeade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593B8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lastRenderedPageBreak/>
              <w:t>Ký hiệu (Chân)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E0210" w14:textId="401F8775"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Chức năng Chính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1ECFD"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Chi tiết Chức năng Quan trọng</w:t>
            </w:r>
          </w:p>
        </w:tc>
      </w:tr>
      <w:tr w:rsidR="000C5451" w:rsidRPr="004540B9" w14:paraId="6A768D6B" w14:textId="77777777" w:rsidTr="009F71AA">
        <w:trPr>
          <w:trHeight w:val="1156"/>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EF479"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VIN, 3V3, GND</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F5A198"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Nguồn &amp; Nối đất</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523AE"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Cung cấp nguồn 5V, 3.3V và nối đất. VIN cấp nguồn cho V+ của AS608.</w:t>
            </w:r>
          </w:p>
        </w:tc>
      </w:tr>
      <w:tr w:rsidR="000C5451" w:rsidRPr="004540B9" w14:paraId="359366E0"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C3F73"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EN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B091B"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Điều khiển</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58FA9F"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Chip Enable để khởi động lại chip.</w:t>
            </w:r>
          </w:p>
        </w:tc>
      </w:tr>
      <w:tr w:rsidR="000C5451" w:rsidRPr="004540B9" w14:paraId="5B03B186"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E734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TX0, RX0</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9EEDE"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UART Mặc định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DA6C5"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Cổng Serial chính (UART0). Dùng để nạp code và hiển thị Debug (Serial Monitor).</w:t>
            </w:r>
          </w:p>
        </w:tc>
      </w:tr>
      <w:tr w:rsidR="000C5451" w:rsidRPr="004540B9" w14:paraId="76A7FDE5"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BE5957"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TX2, RX2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63B85"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UART Phụ (Serial 2)</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619C8"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Cổng Serial thứ hai. Lý tưởng để giao tiếp với AS608.</w:t>
            </w:r>
          </w:p>
        </w:tc>
      </w:tr>
      <w:tr w:rsidR="004540B9" w:rsidRPr="00A73D3D" w14:paraId="57A6FC28"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43E4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 D4, D5</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967FB6"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I/O Đa năng</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AE595C"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Digital I/O cơ bản.</w:t>
            </w:r>
          </w:p>
        </w:tc>
      </w:tr>
      <w:tr w:rsidR="004540B9" w:rsidRPr="00A73D3D" w14:paraId="2813B196"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46D4A"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D12- D15, D18, D19, D23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172CB"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I/O Đa năng/SPI</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DB773"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linh hoạt, thường dùng cho giao tiếp SPI (MISO, MOSI, SCK).</w:t>
            </w:r>
          </w:p>
        </w:tc>
      </w:tr>
      <w:tr w:rsidR="004540B9" w:rsidRPr="00A73D3D" w14:paraId="51FB6C40"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0963F"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D21, D22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09EB1"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I/O Đa năng/I2C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4C1CC"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thường dùng cho giao tiếp I2C (SDA, SCL)</w:t>
            </w:r>
          </w:p>
        </w:tc>
      </w:tr>
      <w:tr w:rsidR="000C5451" w:rsidRPr="004540B9" w14:paraId="3806ABC3"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4B57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D25</w:t>
            </w:r>
            <w:proofErr w:type="gramStart"/>
            <w:r w:rsidRPr="004540B9">
              <w:rPr>
                <w:rFonts w:ascii="Times New Roman" w:hAnsi="Times New Roman" w:cs="Times New Roman"/>
                <w:b/>
                <w:bCs/>
                <w:sz w:val="26"/>
                <w:szCs w:val="26"/>
              </w:rPr>
              <w:t>-  D</w:t>
            </w:r>
            <w:proofErr w:type="gramEnd"/>
            <w:r w:rsidRPr="004540B9">
              <w:rPr>
                <w:rFonts w:ascii="Times New Roman" w:hAnsi="Times New Roman" w:cs="Times New Roman"/>
                <w:b/>
                <w:bCs/>
                <w:sz w:val="26"/>
                <w:szCs w:val="26"/>
              </w:rPr>
              <w:t>27, D32, D33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30E8B"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I/O Đa năng (ADC/DAC)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1C2B0"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Hỗ trợ Analog-to-Digital (ADC) và Digital-to-Analog (DAC).</w:t>
            </w:r>
          </w:p>
        </w:tc>
      </w:tr>
      <w:tr w:rsidR="000C5451" w:rsidRPr="004540B9" w14:paraId="4F4DE06C"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818CD"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D34, D35, VN, VP</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C5CD2"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Đầu vào Analog (ADC)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1B0F1" w14:textId="77777777" w:rsidR="000C5451" w:rsidRPr="004540B9" w:rsidRDefault="000C5451" w:rsidP="009F71AA">
            <w:pPr>
              <w:keepNext/>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Chỉ có thể là Đầu vào (Input-only). Dùng để đọc giá trị Analog từ cảm biến.</w:t>
            </w:r>
          </w:p>
        </w:tc>
      </w:tr>
    </w:tbl>
    <w:p w14:paraId="01E1CD3D" w14:textId="61BEFBDE" w:rsidR="004F7C29" w:rsidRPr="004F7C29" w:rsidRDefault="004F7C29" w:rsidP="004F7C29">
      <w:pPr>
        <w:pStyle w:val="Caption"/>
        <w:jc w:val="center"/>
        <w:rPr>
          <w:color w:val="auto"/>
          <w:sz w:val="26"/>
          <w:szCs w:val="26"/>
        </w:rPr>
      </w:pPr>
      <w:bookmarkStart w:id="72" w:name="_Toc215823438"/>
      <w:r w:rsidRPr="004F7C29">
        <w:rPr>
          <w:color w:val="auto"/>
          <w:sz w:val="26"/>
          <w:szCs w:val="26"/>
        </w:rPr>
        <w:t xml:space="preserve">Bảng  </w:t>
      </w:r>
      <w:r w:rsidRPr="004F7C29">
        <w:rPr>
          <w:color w:val="auto"/>
          <w:sz w:val="26"/>
          <w:szCs w:val="26"/>
        </w:rPr>
        <w:fldChar w:fldCharType="begin"/>
      </w:r>
      <w:r w:rsidRPr="004F7C29">
        <w:rPr>
          <w:color w:val="auto"/>
          <w:sz w:val="26"/>
          <w:szCs w:val="26"/>
        </w:rPr>
        <w:instrText xml:space="preserve"> SEQ Bảng_ \* ARABIC </w:instrText>
      </w:r>
      <w:r w:rsidRPr="004F7C29">
        <w:rPr>
          <w:color w:val="auto"/>
          <w:sz w:val="26"/>
          <w:szCs w:val="26"/>
        </w:rPr>
        <w:fldChar w:fldCharType="separate"/>
      </w:r>
      <w:r w:rsidR="00E47067">
        <w:rPr>
          <w:noProof/>
          <w:color w:val="auto"/>
          <w:sz w:val="26"/>
          <w:szCs w:val="26"/>
        </w:rPr>
        <w:t>1</w:t>
      </w:r>
      <w:r w:rsidRPr="004F7C29">
        <w:rPr>
          <w:color w:val="auto"/>
          <w:sz w:val="26"/>
          <w:szCs w:val="26"/>
        </w:rPr>
        <w:fldChar w:fldCharType="end"/>
      </w:r>
      <w:r w:rsidRPr="004F7C29">
        <w:rPr>
          <w:color w:val="auto"/>
          <w:sz w:val="26"/>
          <w:szCs w:val="26"/>
        </w:rPr>
        <w:t>: Danh sách chức năng các chân của ESP32</w:t>
      </w:r>
      <w:bookmarkEnd w:id="72"/>
    </w:p>
    <w:p w14:paraId="25DB968F" w14:textId="77777777" w:rsidR="000C5451" w:rsidRPr="004540B9" w:rsidRDefault="000C5451" w:rsidP="000C5451">
      <w:pPr>
        <w:spacing w:line="288" w:lineRule="auto"/>
        <w:ind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p>
    <w:p w14:paraId="742BBDB1" w14:textId="03A5DA2A" w:rsidR="000C5451" w:rsidRPr="004540B9" w:rsidRDefault="00022216" w:rsidP="000C5451">
      <w:pPr>
        <w:pStyle w:val="Heading2"/>
        <w:rPr>
          <w:rFonts w:ascii="Times New Roman" w:hAnsi="Times New Roman" w:cs="Times New Roman"/>
          <w:b/>
          <w:bCs/>
          <w:color w:val="auto"/>
          <w:sz w:val="26"/>
          <w:szCs w:val="26"/>
          <w:lang w:val="en-US"/>
        </w:rPr>
      </w:pPr>
      <w:bookmarkStart w:id="73" w:name="_Toc215694985"/>
      <w:bookmarkStart w:id="74" w:name="_Toc215707653"/>
      <w:bookmarkStart w:id="75" w:name="_Toc215742369"/>
      <w:r>
        <w:rPr>
          <w:rFonts w:ascii="Times New Roman" w:hAnsi="Times New Roman" w:cs="Times New Roman"/>
          <w:b/>
          <w:bCs/>
          <w:color w:val="auto"/>
          <w:sz w:val="26"/>
          <w:szCs w:val="26"/>
          <w:lang w:val="en-US"/>
        </w:rPr>
        <w:lastRenderedPageBreak/>
        <w:t xml:space="preserve">  </w:t>
      </w:r>
      <w:r w:rsidR="000C5451" w:rsidRPr="004540B9">
        <w:rPr>
          <w:rFonts w:ascii="Times New Roman" w:hAnsi="Times New Roman" w:cs="Times New Roman"/>
          <w:b/>
          <w:bCs/>
          <w:color w:val="auto"/>
          <w:sz w:val="26"/>
          <w:szCs w:val="26"/>
          <w:lang w:val="en-US"/>
        </w:rPr>
        <w:t>2.1 Cảm biến vân tay AS60</w:t>
      </w:r>
      <w:bookmarkEnd w:id="73"/>
      <w:bookmarkEnd w:id="74"/>
      <w:r w:rsidR="000C5451" w:rsidRPr="004540B9">
        <w:rPr>
          <w:rFonts w:ascii="Times New Roman" w:hAnsi="Times New Roman" w:cs="Times New Roman"/>
          <w:b/>
          <w:bCs/>
          <w:color w:val="auto"/>
          <w:sz w:val="26"/>
          <w:szCs w:val="26"/>
          <w:lang w:val="en-US"/>
        </w:rPr>
        <w:t>8</w:t>
      </w:r>
      <w:bookmarkEnd w:id="75"/>
    </w:p>
    <w:p w14:paraId="4D193605" w14:textId="218719BD" w:rsidR="000C5451" w:rsidRPr="004540B9" w:rsidRDefault="000C5451" w:rsidP="000C5451">
      <w:pPr>
        <w:spacing w:line="288" w:lineRule="auto"/>
        <w:ind w:left="851" w:firstLine="720"/>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1619840" behindDoc="0" locked="0" layoutInCell="1" allowOverlap="1" wp14:anchorId="4B18ACEC" wp14:editId="0CAEAC9C">
                <wp:simplePos x="0" y="0"/>
                <wp:positionH relativeFrom="column">
                  <wp:posOffset>2874010</wp:posOffset>
                </wp:positionH>
                <wp:positionV relativeFrom="paragraph">
                  <wp:posOffset>2230120</wp:posOffset>
                </wp:positionV>
                <wp:extent cx="2854960" cy="635"/>
                <wp:effectExtent l="0" t="0" r="0" b="0"/>
                <wp:wrapSquare wrapText="bothSides"/>
                <wp:docPr id="704424262"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6A2A6B32" w14:textId="77777777" w:rsidR="000C5451" w:rsidRPr="00E263B5" w:rsidRDefault="000C5451" w:rsidP="000C5451">
                            <w:pPr>
                              <w:pStyle w:val="Caption"/>
                              <w:rPr>
                                <w:noProof/>
                                <w:sz w:val="26"/>
                                <w:szCs w:val="26"/>
                              </w:rPr>
                            </w:pPr>
                            <w:bookmarkStart w:id="76" w:name="_Toc215720819"/>
                            <w:bookmarkStart w:id="77" w:name="_Toc215738289"/>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82492D">
                              <w:rPr>
                                <w:noProof/>
                                <w:sz w:val="26"/>
                                <w:szCs w:val="26"/>
                              </w:rPr>
                              <w:t>4</w:t>
                            </w:r>
                            <w:r w:rsidRPr="00E263B5">
                              <w:rPr>
                                <w:sz w:val="26"/>
                                <w:szCs w:val="26"/>
                              </w:rPr>
                              <w:fldChar w:fldCharType="end"/>
                            </w:r>
                            <w:r w:rsidRPr="00E263B5">
                              <w:rPr>
                                <w:sz w:val="26"/>
                                <w:szCs w:val="26"/>
                              </w:rPr>
                              <w:t>: Tổng quan module AS608</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ACEC" id="_x0000_s1029" type="#_x0000_t202" style="position:absolute;left:0;text-align:left;margin-left:226.3pt;margin-top:175.6pt;width:224.8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Sw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bjpxm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" stroked="f">
                <v:textbox style="mso-fit-shape-to-text:t" inset="0,0,0,0">
                  <w:txbxContent>
                    <w:p w14:paraId="6A2A6B32" w14:textId="77777777" w:rsidR="000C5451" w:rsidRPr="00E263B5" w:rsidRDefault="000C5451" w:rsidP="000C5451">
                      <w:pPr>
                        <w:pStyle w:val="Caption"/>
                        <w:rPr>
                          <w:noProof/>
                          <w:sz w:val="26"/>
                          <w:szCs w:val="26"/>
                        </w:rPr>
                      </w:pPr>
                      <w:bookmarkStart w:id="78" w:name="_Toc215720819"/>
                      <w:bookmarkStart w:id="79" w:name="_Toc215738289"/>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82492D">
                        <w:rPr>
                          <w:noProof/>
                          <w:sz w:val="26"/>
                          <w:szCs w:val="26"/>
                        </w:rPr>
                        <w:t>4</w:t>
                      </w:r>
                      <w:r w:rsidRPr="00E263B5">
                        <w:rPr>
                          <w:sz w:val="26"/>
                          <w:szCs w:val="26"/>
                        </w:rPr>
                        <w:fldChar w:fldCharType="end"/>
                      </w:r>
                      <w:r w:rsidRPr="00E263B5">
                        <w:rPr>
                          <w:sz w:val="26"/>
                          <w:szCs w:val="26"/>
                        </w:rPr>
                        <w:t>: Tổng quan module AS608</w:t>
                      </w:r>
                      <w:bookmarkEnd w:id="78"/>
                      <w:bookmarkEnd w:id="79"/>
                    </w:p>
                  </w:txbxContent>
                </v:textbox>
                <w10:wrap type="square"/>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332096" behindDoc="0" locked="0" layoutInCell="1" allowOverlap="1" wp14:anchorId="24208C1A" wp14:editId="0FAB9A77">
            <wp:simplePos x="0" y="0"/>
            <wp:positionH relativeFrom="margin">
              <wp:align>right</wp:align>
            </wp:positionH>
            <wp:positionV relativeFrom="margin">
              <wp:posOffset>278765</wp:posOffset>
            </wp:positionV>
            <wp:extent cx="2854960" cy="2163445"/>
            <wp:effectExtent l="0" t="0" r="2540" b="8255"/>
            <wp:wrapSquare wrapText="bothSides"/>
            <wp:docPr id="1234422575" name="Picture 7" descr="A black rectangular object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575" name="Picture 7" descr="A black rectangular object with colorful wires&#10;&#10;AI-generated content may be incorrect."/>
                    <pic:cNvPicPr/>
                  </pic:nvPicPr>
                  <pic:blipFill rotWithShape="1">
                    <a:blip r:embed="rId18" cstate="print">
                      <a:extLst>
                        <a:ext uri="{28A0092B-C50C-407E-A947-70E740481C1C}">
                          <a14:useLocalDpi xmlns:a14="http://schemas.microsoft.com/office/drawing/2010/main" val="0"/>
                        </a:ext>
                      </a:extLst>
                    </a:blip>
                    <a:srcRect l="1915" t="15635" r="1859" b="11448"/>
                    <a:stretch>
                      <a:fillRect/>
                    </a:stretch>
                  </pic:blipFill>
                  <pic:spPr bwMode="auto">
                    <a:xfrm>
                      <a:off x="0" y="0"/>
                      <a:ext cx="285496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là module cảm biến vân tay sử dụng công nghệ quang học để thu nhận ảnh vân tay và xử lý dữ liệu sinh trắc học ngay trên thiết bị. Đây là dòng cảm biến phổ biến trong các ứng dụng kiểm soát ra vào, chấm công và điểm danh nhờ chi phí thấp, độ chính xác cao và khả</w:t>
      </w:r>
      <w:r w:rsidR="004F7C2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năng giao tiếp dễ dàng với các vi điều khiển bằng UART TTL.</w:t>
      </w:r>
      <w:r w:rsidRPr="004540B9">
        <w:rPr>
          <w:rFonts w:ascii="Times New Roman" w:hAnsi="Times New Roman" w:cs="Times New Roman"/>
          <w:sz w:val="26"/>
          <w:szCs w:val="26"/>
          <w:lang w:val="en-US"/>
        </w:rPr>
        <w:tab/>
        <w:t xml:space="preserve">   </w:t>
      </w:r>
    </w:p>
    <w:p w14:paraId="5B3A4E6F" w14:textId="77777777" w:rsidR="000C5451" w:rsidRPr="004540B9" w:rsidRDefault="000C5451" w:rsidP="004F7C29">
      <w:pPr>
        <w:spacing w:after="0" w:line="288" w:lineRule="auto"/>
        <w:ind w:left="1134" w:hanging="283"/>
        <w:rPr>
          <w:rFonts w:ascii="Times New Roman" w:hAnsi="Times New Roman" w:cs="Times New Roman"/>
          <w:b/>
          <w:bCs/>
          <w:sz w:val="26"/>
          <w:szCs w:val="26"/>
          <w:lang w:val="en-US"/>
        </w:rPr>
      </w:pPr>
      <w:r w:rsidRPr="004540B9">
        <w:rPr>
          <w:rFonts w:ascii="Times New Roman" w:hAnsi="Times New Roman" w:cs="Times New Roman"/>
          <w:b/>
          <w:bCs/>
          <w:sz w:val="26"/>
          <w:szCs w:val="26"/>
          <w:lang w:val="en-CA"/>
        </w:rPr>
        <w:t>Đặc điểm nổi bật</w:t>
      </w:r>
      <w:r w:rsidRPr="004540B9">
        <w:rPr>
          <w:rFonts w:ascii="Times New Roman" w:hAnsi="Times New Roman" w:cs="Times New Roman"/>
          <w:b/>
          <w:sz w:val="26"/>
          <w:szCs w:val="26"/>
          <w:lang w:val="en-US"/>
        </w:rPr>
        <w:t xml:space="preserve"> của AS608:</w:t>
      </w:r>
    </w:p>
    <w:p w14:paraId="66DFD263" w14:textId="77777777" w:rsidR="000C5451" w:rsidRPr="004F7C29" w:rsidRDefault="000C5451" w:rsidP="004F7C29">
      <w:pPr>
        <w:pStyle w:val="ListParagraph"/>
        <w:numPr>
          <w:ilvl w:val="0"/>
          <w:numId w:val="53"/>
        </w:numPr>
        <w:spacing w:line="288" w:lineRule="auto"/>
        <w:rPr>
          <w:rFonts w:ascii="Times New Roman" w:hAnsi="Times New Roman" w:cs="Times New Roman"/>
          <w:sz w:val="26"/>
          <w:szCs w:val="26"/>
          <w:lang w:val="en-US"/>
        </w:rPr>
      </w:pPr>
      <w:r w:rsidRPr="004F7C29">
        <w:rPr>
          <w:rFonts w:ascii="Times New Roman" w:hAnsi="Times New Roman" w:cs="Times New Roman"/>
          <w:b/>
          <w:bCs/>
          <w:sz w:val="26"/>
          <w:szCs w:val="26"/>
          <w:lang w:val="en-CA"/>
        </w:rPr>
        <w:t>Bộ xử lý và Bộ nhớ tích hợp:</w:t>
      </w:r>
      <w:r w:rsidRPr="004F7C29">
        <w:rPr>
          <w:rFonts w:ascii="Times New Roman" w:hAnsi="Times New Roman" w:cs="Times New Roman"/>
          <w:sz w:val="26"/>
          <w:szCs w:val="26"/>
          <w:lang w:val="en-US"/>
        </w:rPr>
        <w:t xml:space="preserve"> AS608 có chip xử lý riêng để thực hiện các thuật toán nhận dạng, trích xuất và lưu trữ dữ liệu vân tay (template). Điều này giúp giảm tải cho ESP32.</w:t>
      </w:r>
    </w:p>
    <w:p w14:paraId="3397068B" w14:textId="77777777" w:rsidR="000C5451" w:rsidRPr="004F7C29" w:rsidRDefault="000C5451" w:rsidP="004F7C29">
      <w:pPr>
        <w:pStyle w:val="ListParagraph"/>
        <w:numPr>
          <w:ilvl w:val="0"/>
          <w:numId w:val="53"/>
        </w:numPr>
        <w:spacing w:line="288" w:lineRule="auto"/>
        <w:rPr>
          <w:rFonts w:ascii="Times New Roman" w:hAnsi="Times New Roman" w:cs="Times New Roman"/>
          <w:sz w:val="26"/>
          <w:szCs w:val="26"/>
          <w:lang w:val="en-US"/>
        </w:rPr>
      </w:pPr>
      <w:r w:rsidRPr="004F7C29">
        <w:rPr>
          <w:rFonts w:ascii="Times New Roman" w:hAnsi="Times New Roman" w:cs="Times New Roman"/>
          <w:b/>
          <w:bCs/>
          <w:sz w:val="26"/>
          <w:szCs w:val="26"/>
          <w:lang w:val="en-CA"/>
        </w:rPr>
        <w:t>Công nghệ Quang học (Optical</w:t>
      </w:r>
      <w:r w:rsidRPr="004F7C29">
        <w:rPr>
          <w:rFonts w:ascii="Times New Roman" w:hAnsi="Times New Roman" w:cs="Times New Roman"/>
          <w:sz w:val="26"/>
          <w:szCs w:val="26"/>
          <w:lang w:val="en-US"/>
        </w:rPr>
        <w:t>): Sử dụng ánh sáng để chụp ảnh vân tay, cho độ bền và độ chính xác cao.</w:t>
      </w:r>
    </w:p>
    <w:p w14:paraId="43E2CF86" w14:textId="77777777" w:rsidR="000C5451" w:rsidRPr="004F7C29" w:rsidRDefault="000C5451" w:rsidP="004F7C29">
      <w:pPr>
        <w:pStyle w:val="ListParagraph"/>
        <w:numPr>
          <w:ilvl w:val="0"/>
          <w:numId w:val="53"/>
        </w:numPr>
        <w:spacing w:line="288" w:lineRule="auto"/>
        <w:rPr>
          <w:rFonts w:ascii="Times New Roman" w:hAnsi="Times New Roman" w:cs="Times New Roman"/>
          <w:sz w:val="26"/>
          <w:szCs w:val="26"/>
          <w:lang w:val="en-US"/>
        </w:rPr>
      </w:pPr>
      <w:r w:rsidRPr="004F7C29">
        <w:rPr>
          <w:rFonts w:ascii="Times New Roman" w:hAnsi="Times New Roman" w:cs="Times New Roman"/>
          <w:b/>
          <w:bCs/>
          <w:sz w:val="26"/>
          <w:szCs w:val="26"/>
          <w:lang w:val="en-CA"/>
        </w:rPr>
        <w:t>Giao tiếp UART (Serial):</w:t>
      </w:r>
      <w:r w:rsidRPr="004F7C29">
        <w:rPr>
          <w:rFonts w:ascii="Times New Roman" w:hAnsi="Times New Roman" w:cs="Times New Roman"/>
          <w:sz w:val="26"/>
          <w:szCs w:val="26"/>
          <w:lang w:val="en-US"/>
        </w:rPr>
        <w:t xml:space="preserve"> Sử dụng giao tiếp nối tiếp TTL (Rx, Tx) để dễ dàng kết nối với ESP32.</w:t>
      </w:r>
    </w:p>
    <w:p w14:paraId="6F401707" w14:textId="77777777" w:rsidR="000C5451" w:rsidRPr="004F7C29" w:rsidRDefault="000C5451" w:rsidP="004F7C29">
      <w:pPr>
        <w:pStyle w:val="ListParagraph"/>
        <w:numPr>
          <w:ilvl w:val="0"/>
          <w:numId w:val="53"/>
        </w:numPr>
        <w:spacing w:line="288" w:lineRule="auto"/>
        <w:rPr>
          <w:rFonts w:ascii="Times New Roman" w:hAnsi="Times New Roman" w:cs="Times New Roman"/>
          <w:sz w:val="26"/>
          <w:szCs w:val="26"/>
          <w:lang w:val="en-US"/>
        </w:rPr>
      </w:pPr>
      <w:r w:rsidRPr="004F7C29">
        <w:rPr>
          <w:rFonts w:ascii="Times New Roman" w:hAnsi="Times New Roman" w:cs="Times New Roman"/>
          <w:b/>
          <w:bCs/>
          <w:sz w:val="26"/>
          <w:szCs w:val="26"/>
          <w:lang w:val="en-CA"/>
        </w:rPr>
        <w:t>Chế độ hoạt động đa dạng:</w:t>
      </w:r>
      <w:r w:rsidRPr="004F7C29">
        <w:rPr>
          <w:rFonts w:ascii="Times New Roman" w:hAnsi="Times New Roman" w:cs="Times New Roman"/>
          <w:sz w:val="26"/>
          <w:szCs w:val="26"/>
          <w:lang w:val="en-US"/>
        </w:rPr>
        <w:t xml:space="preserve"> Hỗ trợ chế độ Enroll (Đăng ký/Lưu vân tay) và Identify/Verify (Xác thực/So sánh vân tay), Xóa vân tay.</w:t>
      </w:r>
    </w:p>
    <w:p w14:paraId="08C04F19" w14:textId="77777777" w:rsidR="000C5451" w:rsidRPr="004540B9" w:rsidRDefault="000C5451" w:rsidP="004F7C29">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Vai trò của AS608 trong đề tài:</w:t>
      </w:r>
    </w:p>
    <w:p w14:paraId="54A726C1" w14:textId="77777777" w:rsidR="000C5451" w:rsidRPr="004540B9" w:rsidRDefault="000C5451" w:rsidP="00265B70">
      <w:pPr>
        <w:pStyle w:val="ListParagraph"/>
        <w:numPr>
          <w:ilvl w:val="0"/>
          <w:numId w:val="15"/>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Quét và ghi nhận dữ liệu vân tay của sinh viên tại phòng học</w:t>
      </w:r>
    </w:p>
    <w:p w14:paraId="2B86AE8E" w14:textId="77777777" w:rsidR="000C5451" w:rsidRPr="004540B9" w:rsidRDefault="000C5451" w:rsidP="00265B70">
      <w:pPr>
        <w:pStyle w:val="ListParagraph"/>
        <w:numPr>
          <w:ilvl w:val="0"/>
          <w:numId w:val="1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Tạo template dữ liệu đặc trưng và gửi sang ESP32 xử lý.</w:t>
      </w:r>
    </w:p>
    <w:p w14:paraId="68E33B66" w14:textId="77777777" w:rsidR="000C5451" w:rsidRPr="004540B9" w:rsidRDefault="000C5451" w:rsidP="00265B70">
      <w:pPr>
        <w:pStyle w:val="ListParagraph"/>
        <w:numPr>
          <w:ilvl w:val="0"/>
          <w:numId w:val="15"/>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Định danh sinh viên một cách duy nhất, đảm bảo chống gian lận điểm danh thay</w:t>
      </w:r>
    </w:p>
    <w:p w14:paraId="6743C58D" w14:textId="62CBC13C" w:rsidR="000C5451" w:rsidRPr="004F7C29" w:rsidRDefault="000C5451" w:rsidP="004F7C29">
      <w:pPr>
        <w:pStyle w:val="ListParagraph"/>
        <w:numPr>
          <w:ilvl w:val="0"/>
          <w:numId w:val="15"/>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Đồng bộ dữ liệu điểm danh lên hệ thống Web thông qua ESP32 và API backend</w:t>
      </w:r>
    </w:p>
    <w:p w14:paraId="2DFE9BCC" w14:textId="77777777" w:rsidR="000C5451" w:rsidRPr="004540B9" w:rsidRDefault="000C5451" w:rsidP="004F7C29">
      <w:pPr>
        <w:spacing w:after="0" w:line="288" w:lineRule="auto"/>
        <w:ind w:left="1134" w:hanging="283"/>
        <w:rPr>
          <w:rFonts w:ascii="Times New Roman" w:hAnsi="Times New Roman" w:cs="Times New Roman"/>
          <w:sz w:val="26"/>
          <w:szCs w:val="26"/>
          <w:lang w:val="en-CA"/>
        </w:rPr>
      </w:pPr>
      <w:r w:rsidRPr="004540B9">
        <w:rPr>
          <w:rFonts w:ascii="Times New Roman" w:hAnsi="Times New Roman" w:cs="Times New Roman"/>
          <w:b/>
          <w:bCs/>
          <w:sz w:val="26"/>
          <w:szCs w:val="26"/>
          <w:lang w:val="en-CA"/>
        </w:rPr>
        <w:t>Ưu điểm khi lựa chọn AS608 cho hệ thống</w:t>
      </w:r>
      <w:r w:rsidRPr="004540B9">
        <w:rPr>
          <w:rFonts w:ascii="Times New Roman" w:hAnsi="Times New Roman" w:cs="Times New Roman"/>
          <w:sz w:val="26"/>
          <w:szCs w:val="26"/>
          <w:lang w:val="en-CA"/>
        </w:rPr>
        <w:t>:</w:t>
      </w:r>
    </w:p>
    <w:p w14:paraId="1BABB854"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Hoạt động Độc lập (Standalone):</w:t>
      </w:r>
      <w:r w:rsidRPr="004540B9">
        <w:rPr>
          <w:rFonts w:ascii="Times New Roman" w:hAnsi="Times New Roman" w:cs="Times New Roman"/>
          <w:sz w:val="26"/>
          <w:szCs w:val="26"/>
          <w:lang w:val="en-CA"/>
        </w:rPr>
        <w:t xml:space="preserve"> AS608 tự xử lý thuật toán nhận dạng (ASIC Chip), giúp ESP32 chỉ cần gửi lệnh và nhận kết quả, không cần tài nguyên tính toán lớn.</w:t>
      </w:r>
    </w:p>
    <w:p w14:paraId="25CB327A"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Giá thành Hợp lý</w:t>
      </w:r>
      <w:r w:rsidRPr="004540B9">
        <w:rPr>
          <w:rFonts w:ascii="Times New Roman" w:hAnsi="Times New Roman" w:cs="Times New Roman"/>
          <w:sz w:val="26"/>
          <w:szCs w:val="26"/>
          <w:lang w:val="en-CA"/>
        </w:rPr>
        <w:t>: Là lựa chọn tối ưu về chi phí cho các dự án quy mô nhỏ và vừa.</w:t>
      </w:r>
    </w:p>
    <w:p w14:paraId="7F5C427D"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lastRenderedPageBreak/>
        <w:t>Dễ dàng Tích hợp:</w:t>
      </w:r>
      <w:r w:rsidRPr="004540B9">
        <w:rPr>
          <w:rFonts w:ascii="Times New Roman" w:hAnsi="Times New Roman" w:cs="Times New Roman"/>
          <w:sz w:val="26"/>
          <w:szCs w:val="26"/>
          <w:lang w:val="en-CA"/>
        </w:rPr>
        <w:t xml:space="preserve"> Giao tiếp UART đơn giản, có sẵn thư viện hỗ trợ tốt cho nền tảng Arduino (dùng cho ESP32).</w:t>
      </w:r>
    </w:p>
    <w:p w14:paraId="116FC341" w14:textId="3D0E4236"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Bảo mật Tốt:</w:t>
      </w:r>
      <w:r w:rsidRPr="004540B9">
        <w:rPr>
          <w:rFonts w:ascii="Times New Roman" w:hAnsi="Times New Roman" w:cs="Times New Roman"/>
          <w:sz w:val="26"/>
          <w:szCs w:val="26"/>
          <w:lang w:val="en-CA"/>
        </w:rPr>
        <w:t xml:space="preserve"> Mẫu vân tay được lưu dưới dạng template (dữ liệu nhị phân) chứ không phải ảnh gốc, khó bị sao chép ngược</w:t>
      </w:r>
    </w:p>
    <w:p w14:paraId="76D4361D" w14:textId="164F5529" w:rsidR="000C5451" w:rsidRPr="009E2C47" w:rsidRDefault="009E2C47" w:rsidP="009E2C47">
      <w:pPr>
        <w:spacing w:after="0" w:line="288" w:lineRule="auto"/>
        <w:ind w:left="1134" w:hanging="283"/>
        <w:rPr>
          <w:rFonts w:ascii="Times New Roman" w:hAnsi="Times New Roman" w:cs="Times New Roman"/>
          <w:sz w:val="26"/>
          <w:szCs w:val="26"/>
          <w:lang w:val="en-CA"/>
        </w:rPr>
      </w:pPr>
      <w:r w:rsidRPr="004540B9">
        <w:rPr>
          <w:noProof/>
        </w:rPr>
        <mc:AlternateContent>
          <mc:Choice Requires="wps">
            <w:drawing>
              <wp:anchor distT="0" distB="0" distL="114300" distR="114300" simplePos="0" relativeHeight="251632128" behindDoc="0" locked="0" layoutInCell="1" allowOverlap="1" wp14:anchorId="4551729D" wp14:editId="596DC865">
                <wp:simplePos x="0" y="0"/>
                <wp:positionH relativeFrom="column">
                  <wp:posOffset>1066800</wp:posOffset>
                </wp:positionH>
                <wp:positionV relativeFrom="paragraph">
                  <wp:posOffset>3053514</wp:posOffset>
                </wp:positionV>
                <wp:extent cx="3657600" cy="635"/>
                <wp:effectExtent l="0" t="0" r="0" b="0"/>
                <wp:wrapTopAndBottom/>
                <wp:docPr id="206645216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840EDDC" w14:textId="77777777" w:rsidR="000C5451" w:rsidRPr="00E44E05" w:rsidRDefault="000C5451" w:rsidP="000C5451">
                            <w:pPr>
                              <w:pStyle w:val="Caption"/>
                              <w:jc w:val="center"/>
                              <w:rPr>
                                <w:b/>
                                <w:bCs/>
                                <w:noProof/>
                                <w:sz w:val="26"/>
                                <w:szCs w:val="26"/>
                                <w:lang w:val="en-CA"/>
                              </w:rPr>
                            </w:pPr>
                            <w:bookmarkStart w:id="80" w:name="_Toc215738290"/>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5</w:t>
                            </w:r>
                            <w:r w:rsidRPr="00E44E05">
                              <w:rPr>
                                <w:sz w:val="26"/>
                                <w:szCs w:val="26"/>
                              </w:rPr>
                              <w:fldChar w:fldCharType="end"/>
                            </w:r>
                            <w:r w:rsidRPr="00E44E05">
                              <w:rPr>
                                <w:sz w:val="26"/>
                                <w:szCs w:val="26"/>
                              </w:rPr>
                              <w:t>: Sơ đồ chân AS608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1729D" id="_x0000_s1030" type="#_x0000_t202" style="position:absolute;left:0;text-align:left;margin-left:84pt;margin-top:240.45pt;width:4in;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c2n+ZR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" stroked="f">
                <v:textbox style="mso-fit-shape-to-text:t" inset="0,0,0,0">
                  <w:txbxContent>
                    <w:p w14:paraId="7840EDDC" w14:textId="77777777" w:rsidR="000C5451" w:rsidRPr="00E44E05" w:rsidRDefault="000C5451" w:rsidP="000C5451">
                      <w:pPr>
                        <w:pStyle w:val="Caption"/>
                        <w:jc w:val="center"/>
                        <w:rPr>
                          <w:b/>
                          <w:bCs/>
                          <w:noProof/>
                          <w:sz w:val="26"/>
                          <w:szCs w:val="26"/>
                          <w:lang w:val="en-CA"/>
                        </w:rPr>
                      </w:pPr>
                      <w:bookmarkStart w:id="81" w:name="_Toc215738290"/>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5</w:t>
                      </w:r>
                      <w:r w:rsidRPr="00E44E05">
                        <w:rPr>
                          <w:sz w:val="26"/>
                          <w:szCs w:val="26"/>
                        </w:rPr>
                        <w:fldChar w:fldCharType="end"/>
                      </w:r>
                      <w:r w:rsidRPr="00E44E05">
                        <w:rPr>
                          <w:sz w:val="26"/>
                          <w:szCs w:val="26"/>
                        </w:rPr>
                        <w:t>: Sơ đồ chân AS608</w:t>
                      </w:r>
                      <w:bookmarkEnd w:id="81"/>
                    </w:p>
                  </w:txbxContent>
                </v:textbox>
                <w10:wrap type="topAndBottom"/>
              </v:shape>
            </w:pict>
          </mc:Fallback>
        </mc:AlternateContent>
      </w:r>
      <w:r w:rsidRPr="004540B9">
        <w:rPr>
          <w:rFonts w:ascii="Times New Roman" w:hAnsi="Times New Roman" w:cs="Times New Roman"/>
          <w:b/>
          <w:bCs/>
          <w:noProof/>
          <w:sz w:val="26"/>
          <w:szCs w:val="26"/>
          <w:lang w:val="en-CA"/>
        </w:rPr>
        <w:drawing>
          <wp:anchor distT="0" distB="0" distL="114300" distR="114300" simplePos="0" relativeHeight="251309568" behindDoc="0" locked="0" layoutInCell="1" allowOverlap="1" wp14:anchorId="7ABBD9CB" wp14:editId="29FA9F1A">
            <wp:simplePos x="0" y="0"/>
            <wp:positionH relativeFrom="column">
              <wp:posOffset>1057747</wp:posOffset>
            </wp:positionH>
            <wp:positionV relativeFrom="paragraph">
              <wp:posOffset>307919</wp:posOffset>
            </wp:positionV>
            <wp:extent cx="3657600" cy="2624455"/>
            <wp:effectExtent l="0" t="0" r="0" b="4445"/>
            <wp:wrapTopAndBottom/>
            <wp:docPr id="2051223036"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3036" name="Picture 8" descr="A close-up of a circuit board&#10;&#10;AI-generated content may be incorrect."/>
                    <pic:cNvPicPr/>
                  </pic:nvPicPr>
                  <pic:blipFill rotWithShape="1">
                    <a:blip r:embed="rId19">
                      <a:extLst>
                        <a:ext uri="{28A0092B-C50C-407E-A947-70E740481C1C}">
                          <a14:useLocalDpi xmlns:a14="http://schemas.microsoft.com/office/drawing/2010/main" val="0"/>
                        </a:ext>
                      </a:extLst>
                    </a:blip>
                    <a:srcRect l="7978" t="15315" r="17997" b="31554"/>
                    <a:stretch>
                      <a:fillRect/>
                    </a:stretch>
                  </pic:blipFill>
                  <pic:spPr bwMode="auto">
                    <a:xfrm>
                      <a:off x="0" y="0"/>
                      <a:ext cx="3657600"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CA"/>
        </w:rPr>
        <w:t>Cấu trúc sơ đồ chân:</w:t>
      </w:r>
    </w:p>
    <w:tbl>
      <w:tblPr>
        <w:tblW w:w="6371" w:type="dxa"/>
        <w:jc w:val="center"/>
        <w:tblCellSpacing w:w="15" w:type="dxa"/>
        <w:tblCellMar>
          <w:left w:w="0" w:type="dxa"/>
          <w:right w:w="0" w:type="dxa"/>
        </w:tblCellMar>
        <w:tblLook w:val="04A0" w:firstRow="1" w:lastRow="0" w:firstColumn="1" w:lastColumn="0" w:noHBand="0" w:noVBand="1"/>
      </w:tblPr>
      <w:tblGrid>
        <w:gridCol w:w="800"/>
        <w:gridCol w:w="1842"/>
        <w:gridCol w:w="3729"/>
      </w:tblGrid>
      <w:tr w:rsidR="000C5451" w:rsidRPr="004540B9" w14:paraId="51499D7C" w14:textId="77777777" w:rsidTr="009E2C47">
        <w:trPr>
          <w:trHeight w:val="290"/>
          <w:tblHeader/>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CDE76"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Stt</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F2C4F"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 xml:space="preserve">Tên Chân </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3AB90"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Chức năng</w:t>
            </w:r>
          </w:p>
        </w:tc>
      </w:tr>
      <w:tr w:rsidR="000C5451" w:rsidRPr="004540B9" w14:paraId="1A82A322" w14:textId="77777777" w:rsidTr="009E2C47">
        <w:trPr>
          <w:trHeight w:val="197"/>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B86A6"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1</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957A8"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V+</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4C190"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Nguồn cấp chính (Power) (Thường 5V)</w:t>
            </w:r>
          </w:p>
        </w:tc>
      </w:tr>
      <w:tr w:rsidR="000C5451" w:rsidRPr="004540B9" w14:paraId="3451D09E" w14:textId="77777777" w:rsidTr="009E2C47">
        <w:trPr>
          <w:trHeight w:val="101"/>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B8FF75"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2</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CF681"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GND</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9AC3E"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Đất (Ground)</w:t>
            </w:r>
          </w:p>
        </w:tc>
      </w:tr>
      <w:tr w:rsidR="000C5451" w:rsidRPr="004540B9" w14:paraId="5087BF75" w14:textId="77777777" w:rsidTr="009E2C47">
        <w:trPr>
          <w:trHeight w:val="101"/>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D0E3F"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3</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8605B"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TX</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F531E3"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Truyền dữ liệu UART</w:t>
            </w:r>
          </w:p>
        </w:tc>
      </w:tr>
      <w:tr w:rsidR="000C5451" w:rsidRPr="004540B9" w14:paraId="4CC5F0A4" w14:textId="77777777" w:rsidTr="009E2C47">
        <w:trPr>
          <w:trHeight w:val="101"/>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DE39"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4</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1E7B4"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RX</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22CAAC"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Nhận dữ liệu UART</w:t>
            </w:r>
          </w:p>
        </w:tc>
      </w:tr>
      <w:tr w:rsidR="000C5451" w:rsidRPr="004540B9" w14:paraId="18850E61" w14:textId="77777777" w:rsidTr="009E2C47">
        <w:trPr>
          <w:trHeight w:val="101"/>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D9A58"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5</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0708D7"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TCH</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B2F5E"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Cảm ứng (Touch)</w:t>
            </w:r>
          </w:p>
        </w:tc>
      </w:tr>
      <w:tr w:rsidR="004540B9" w:rsidRPr="00A73D3D" w14:paraId="2EBF6A56" w14:textId="77777777" w:rsidTr="009E2C47">
        <w:trPr>
          <w:trHeight w:val="298"/>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561ED"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6</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A8DE6"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VA</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F2915E" w14:textId="77777777" w:rsidR="000C5451" w:rsidRPr="004540B9" w:rsidRDefault="000C5451" w:rsidP="004F7C29">
            <w:pPr>
              <w:spacing w:after="0"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Nguồn Analog/Tham chiếu (Voltage Analog)</w:t>
            </w:r>
          </w:p>
        </w:tc>
      </w:tr>
      <w:tr w:rsidR="000C5451" w:rsidRPr="004540B9" w14:paraId="76C599A0" w14:textId="77777777" w:rsidTr="009E2C47">
        <w:trPr>
          <w:trHeight w:val="197"/>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F3F03"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7</w:t>
            </w: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1116E"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D+</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6A3C6"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Dữ liệu USB Dương (USB Data +)</w:t>
            </w:r>
          </w:p>
        </w:tc>
      </w:tr>
      <w:tr w:rsidR="000C5451" w:rsidRPr="004540B9" w14:paraId="37CE5FC4" w14:textId="77777777" w:rsidTr="009E2C47">
        <w:trPr>
          <w:trHeight w:val="197"/>
          <w:tblCellSpacing w:w="15" w:type="dxa"/>
          <w:jc w:val="center"/>
        </w:trPr>
        <w:tc>
          <w:tcPr>
            <w:tcW w:w="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A37FE5"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8</w:t>
            </w:r>
          </w:p>
          <w:p w14:paraId="3C6E4171" w14:textId="77777777" w:rsidR="000C5451" w:rsidRPr="004540B9" w:rsidRDefault="000C5451" w:rsidP="004F7C29">
            <w:pPr>
              <w:spacing w:after="0" w:line="240" w:lineRule="auto"/>
              <w:ind w:left="0" w:firstLine="0"/>
              <w:rPr>
                <w:rFonts w:ascii="Times New Roman" w:hAnsi="Times New Roman" w:cs="Times New Roman"/>
                <w:sz w:val="26"/>
                <w:szCs w:val="26"/>
              </w:rPr>
            </w:pPr>
          </w:p>
        </w:tc>
        <w:tc>
          <w:tcPr>
            <w:tcW w:w="1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1704D" w14:textId="77777777" w:rsidR="000C5451" w:rsidRPr="004540B9" w:rsidRDefault="000C5451" w:rsidP="004F7C29">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D-</w:t>
            </w:r>
          </w:p>
        </w:tc>
        <w:tc>
          <w:tcPr>
            <w:tcW w:w="368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CE3B86" w14:textId="77777777" w:rsidR="000C5451" w:rsidRPr="004540B9" w:rsidRDefault="000C5451" w:rsidP="009E2C47">
            <w:pPr>
              <w:keepNext/>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Dữ liệu USB Âm (USB Data -)</w:t>
            </w:r>
          </w:p>
        </w:tc>
      </w:tr>
    </w:tbl>
    <w:p w14:paraId="41020F01" w14:textId="538264F0" w:rsidR="009E2C47" w:rsidRPr="009E2C47" w:rsidRDefault="009E2C47" w:rsidP="009E2C47">
      <w:pPr>
        <w:pStyle w:val="Caption"/>
        <w:jc w:val="center"/>
        <w:rPr>
          <w:sz w:val="26"/>
          <w:szCs w:val="26"/>
        </w:rPr>
      </w:pPr>
      <w:bookmarkStart w:id="82" w:name="_Toc215694986"/>
      <w:bookmarkStart w:id="83" w:name="_Toc215707654"/>
      <w:bookmarkStart w:id="84" w:name="_Toc215742370"/>
      <w:bookmarkStart w:id="85" w:name="_Toc215823439"/>
      <w:r w:rsidRPr="009E2C47">
        <w:rPr>
          <w:sz w:val="26"/>
          <w:szCs w:val="26"/>
        </w:rPr>
        <w:t xml:space="preserve">Bảng  </w:t>
      </w:r>
      <w:r w:rsidRPr="009E2C47">
        <w:rPr>
          <w:sz w:val="26"/>
          <w:szCs w:val="26"/>
        </w:rPr>
        <w:fldChar w:fldCharType="begin"/>
      </w:r>
      <w:r w:rsidRPr="009E2C47">
        <w:rPr>
          <w:sz w:val="26"/>
          <w:szCs w:val="26"/>
        </w:rPr>
        <w:instrText xml:space="preserve"> SEQ Bảng_ \* ARABIC </w:instrText>
      </w:r>
      <w:r w:rsidRPr="009E2C47">
        <w:rPr>
          <w:sz w:val="26"/>
          <w:szCs w:val="26"/>
        </w:rPr>
        <w:fldChar w:fldCharType="separate"/>
      </w:r>
      <w:r w:rsidR="00E47067">
        <w:rPr>
          <w:noProof/>
          <w:sz w:val="26"/>
          <w:szCs w:val="26"/>
        </w:rPr>
        <w:t>2</w:t>
      </w:r>
      <w:r w:rsidRPr="009E2C47">
        <w:rPr>
          <w:sz w:val="26"/>
          <w:szCs w:val="26"/>
        </w:rPr>
        <w:fldChar w:fldCharType="end"/>
      </w:r>
      <w:r w:rsidRPr="009E2C47">
        <w:rPr>
          <w:sz w:val="26"/>
          <w:szCs w:val="26"/>
        </w:rPr>
        <w:t xml:space="preserve"> Danh sách các chức năng chân của AS608</w:t>
      </w:r>
      <w:bookmarkEnd w:id="85"/>
    </w:p>
    <w:p w14:paraId="59D55D48" w14:textId="6C91AE76" w:rsidR="000C5451" w:rsidRPr="009E2C47" w:rsidRDefault="009E2C47" w:rsidP="009E2C47">
      <w:pPr>
        <w:pStyle w:val="Heading2"/>
        <w:rPr>
          <w:rFonts w:ascii="Times New Roman" w:hAnsi="Times New Roman" w:cs="Times New Roman"/>
          <w:i/>
          <w:iCs/>
          <w:color w:val="auto"/>
          <w:sz w:val="26"/>
          <w:szCs w:val="26"/>
          <w:lang w:val="en-US"/>
        </w:rPr>
      </w:pPr>
      <w:r w:rsidRPr="004540B9">
        <w:rPr>
          <w:rFonts w:ascii="Times New Roman" w:hAnsi="Times New Roman" w:cs="Times New Roman"/>
          <w:b/>
          <w:bCs/>
          <w:noProof/>
          <w:color w:val="auto"/>
          <w:sz w:val="26"/>
          <w:szCs w:val="26"/>
          <w:lang w:val="en-US"/>
        </w:rPr>
        <w:lastRenderedPageBreak/>
        <w:drawing>
          <wp:anchor distT="0" distB="0" distL="114300" distR="114300" simplePos="0" relativeHeight="251290112" behindDoc="0" locked="0" layoutInCell="1" allowOverlap="1" wp14:anchorId="33C3033E" wp14:editId="1CF66A45">
            <wp:simplePos x="0" y="0"/>
            <wp:positionH relativeFrom="margin">
              <wp:posOffset>1574184</wp:posOffset>
            </wp:positionH>
            <wp:positionV relativeFrom="margin">
              <wp:posOffset>433170</wp:posOffset>
            </wp:positionV>
            <wp:extent cx="2580005" cy="2159635"/>
            <wp:effectExtent l="0" t="0" r="0" b="0"/>
            <wp:wrapTopAndBottom/>
            <wp:docPr id="49790555" name="Picture 9"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555" name="Picture 9" descr="A close-up of a computer chip&#10;&#10;AI-generated content may be incorrect."/>
                    <pic:cNvPicPr/>
                  </pic:nvPicPr>
                  <pic:blipFill rotWithShape="1">
                    <a:blip r:embed="rId20">
                      <a:extLst>
                        <a:ext uri="{28A0092B-C50C-407E-A947-70E740481C1C}">
                          <a14:useLocalDpi xmlns:a14="http://schemas.microsoft.com/office/drawing/2010/main" val="0"/>
                        </a:ext>
                      </a:extLst>
                    </a:blip>
                    <a:srcRect l="7321" t="13425" r="7644" b="15371"/>
                    <a:stretch>
                      <a:fillRect/>
                    </a:stretch>
                  </pic:blipFill>
                  <pic:spPr bwMode="auto">
                    <a:xfrm>
                      <a:off x="0" y="0"/>
                      <a:ext cx="2580005"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noProof/>
          <w:color w:val="auto"/>
        </w:rPr>
        <mc:AlternateContent>
          <mc:Choice Requires="wps">
            <w:drawing>
              <wp:anchor distT="0" distB="0" distL="114300" distR="114300" simplePos="0" relativeHeight="251941376" behindDoc="0" locked="0" layoutInCell="1" allowOverlap="1" wp14:anchorId="5D7D739D" wp14:editId="0FC8D5DB">
                <wp:simplePos x="0" y="0"/>
                <wp:positionH relativeFrom="column">
                  <wp:posOffset>1565910</wp:posOffset>
                </wp:positionH>
                <wp:positionV relativeFrom="paragraph">
                  <wp:posOffset>2640965</wp:posOffset>
                </wp:positionV>
                <wp:extent cx="2580005" cy="635"/>
                <wp:effectExtent l="0" t="0" r="0" b="6985"/>
                <wp:wrapTopAndBottom/>
                <wp:docPr id="825196252" name="Text Box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78C75E8B" w14:textId="77777777" w:rsidR="000C5451" w:rsidRPr="00E44E05" w:rsidRDefault="000C5451" w:rsidP="000C5451">
                            <w:pPr>
                              <w:pStyle w:val="Caption"/>
                              <w:jc w:val="center"/>
                              <w:rPr>
                                <w:b/>
                                <w:bCs/>
                                <w:noProof/>
                                <w:sz w:val="26"/>
                                <w:szCs w:val="26"/>
                              </w:rPr>
                            </w:pPr>
                            <w:bookmarkStart w:id="86" w:name="_Toc215738291"/>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6</w:t>
                            </w:r>
                            <w:r w:rsidRPr="00E44E05">
                              <w:rPr>
                                <w:sz w:val="26"/>
                                <w:szCs w:val="26"/>
                              </w:rPr>
                              <w:fldChar w:fldCharType="end"/>
                            </w:r>
                            <w:r w:rsidRPr="00E44E05">
                              <w:rPr>
                                <w:sz w:val="26"/>
                                <w:szCs w:val="26"/>
                              </w:rPr>
                              <w:t>: Tổng quan LCD 1602 I2C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D739D" id="_x0000_s1031" type="#_x0000_t202" style="position:absolute;left:0;text-align:left;margin-left:123.3pt;margin-top:207.95pt;width:203.15pt;height:.05pt;z-index:25194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kDGQIAAD8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" stroked="f">
                <v:textbox style="mso-fit-shape-to-text:t" inset="0,0,0,0">
                  <w:txbxContent>
                    <w:p w14:paraId="78C75E8B" w14:textId="77777777" w:rsidR="000C5451" w:rsidRPr="00E44E05" w:rsidRDefault="000C5451" w:rsidP="000C5451">
                      <w:pPr>
                        <w:pStyle w:val="Caption"/>
                        <w:jc w:val="center"/>
                        <w:rPr>
                          <w:b/>
                          <w:bCs/>
                          <w:noProof/>
                          <w:sz w:val="26"/>
                          <w:szCs w:val="26"/>
                        </w:rPr>
                      </w:pPr>
                      <w:bookmarkStart w:id="87" w:name="_Toc215738291"/>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6</w:t>
                      </w:r>
                      <w:r w:rsidRPr="00E44E05">
                        <w:rPr>
                          <w:sz w:val="26"/>
                          <w:szCs w:val="26"/>
                        </w:rPr>
                        <w:fldChar w:fldCharType="end"/>
                      </w:r>
                      <w:r w:rsidRPr="00E44E05">
                        <w:rPr>
                          <w:sz w:val="26"/>
                          <w:szCs w:val="26"/>
                        </w:rPr>
                        <w:t>: Tổng quan LCD 1602 I2C</w:t>
                      </w:r>
                      <w:bookmarkEnd w:id="87"/>
                    </w:p>
                  </w:txbxContent>
                </v:textbox>
                <w10:wrap type="topAndBottom"/>
              </v:shape>
            </w:pict>
          </mc:Fallback>
        </mc:AlternateContent>
      </w:r>
      <w:r w:rsidR="000C5451" w:rsidRPr="004540B9">
        <w:rPr>
          <w:rFonts w:ascii="Times New Roman" w:hAnsi="Times New Roman" w:cs="Times New Roman"/>
          <w:b/>
          <w:bCs/>
          <w:color w:val="auto"/>
          <w:sz w:val="26"/>
          <w:szCs w:val="26"/>
          <w:lang w:val="en-US"/>
        </w:rPr>
        <w:t>2.3 Màn hình LCD 1602 I2C</w:t>
      </w:r>
      <w:bookmarkEnd w:id="82"/>
      <w:bookmarkEnd w:id="83"/>
      <w:bookmarkEnd w:id="84"/>
    </w:p>
    <w:p w14:paraId="69687F5A" w14:textId="56F3379C" w:rsidR="000C5451" w:rsidRPr="004540B9" w:rsidRDefault="000C5451" w:rsidP="009E2C47">
      <w:pPr>
        <w:spacing w:line="288" w:lineRule="auto"/>
        <w:ind w:left="851" w:firstLine="0"/>
        <w:rPr>
          <w:rFonts w:ascii="Times New Roman" w:hAnsi="Times New Roman" w:cs="Times New Roman"/>
          <w:b/>
          <w:bCs/>
          <w:sz w:val="26"/>
          <w:szCs w:val="26"/>
          <w:lang w:val="en-US"/>
        </w:rPr>
      </w:pPr>
      <w:r w:rsidRPr="004540B9">
        <w:rPr>
          <w:rFonts w:ascii="Times New Roman" w:hAnsi="Times New Roman" w:cs="Times New Roman"/>
          <w:sz w:val="26"/>
          <w:szCs w:val="26"/>
          <w:lang w:val="en-US"/>
        </w:rPr>
        <w:tab/>
      </w:r>
      <w:r w:rsidR="009E2C47">
        <w:rPr>
          <w:rFonts w:ascii="Times New Roman" w:hAnsi="Times New Roman" w:cs="Times New Roman"/>
          <w:sz w:val="26"/>
          <w:szCs w:val="26"/>
          <w:lang w:val="en-US"/>
        </w:rPr>
        <w:t>M</w:t>
      </w:r>
      <w:r w:rsidRPr="004540B9">
        <w:rPr>
          <w:rFonts w:ascii="Times New Roman" w:hAnsi="Times New Roman" w:cs="Times New Roman"/>
          <w:sz w:val="26"/>
          <w:szCs w:val="26"/>
          <w:lang w:val="en-US"/>
        </w:rPr>
        <w:t xml:space="preserve">odule </w:t>
      </w:r>
      <w:r w:rsidRPr="004540B9">
        <w:rPr>
          <w:rFonts w:ascii="Times New Roman" w:hAnsi="Times New Roman" w:cs="Times New Roman"/>
          <w:b/>
          <w:bCs/>
          <w:sz w:val="26"/>
          <w:szCs w:val="26"/>
          <w:lang w:val="en-US"/>
        </w:rPr>
        <w:t>LCD 1602 I2C</w:t>
      </w:r>
      <w:r w:rsidRPr="004540B9">
        <w:rPr>
          <w:rFonts w:ascii="Times New Roman" w:hAnsi="Times New Roman" w:cs="Times New Roman"/>
          <w:sz w:val="26"/>
          <w:szCs w:val="26"/>
          <w:lang w:val="en-US"/>
        </w:rPr>
        <w:t xml:space="preserve"> là một thiết bị hiển thị văn bản phổ biến, kết hợp màn hình tinh thể lỏng </w:t>
      </w:r>
      <w:r w:rsidRPr="004540B9">
        <w:rPr>
          <w:rFonts w:ascii="Times New Roman" w:hAnsi="Times New Roman" w:cs="Times New Roman"/>
          <w:b/>
          <w:bCs/>
          <w:sz w:val="26"/>
          <w:szCs w:val="26"/>
          <w:lang w:val="en-US"/>
        </w:rPr>
        <w:t>LCD 1602</w:t>
      </w:r>
      <w:r w:rsidRPr="004540B9">
        <w:rPr>
          <w:rFonts w:ascii="Times New Roman" w:hAnsi="Times New Roman" w:cs="Times New Roman"/>
          <w:sz w:val="26"/>
          <w:szCs w:val="26"/>
          <w:lang w:val="en-US"/>
        </w:rPr>
        <w:t xml:space="preserve"> (hiển thị 16 ký tự trên 2 dòng) với một module giao tiếp nối tiếp </w:t>
      </w:r>
      <w:r w:rsidRPr="004540B9">
        <w:rPr>
          <w:rFonts w:ascii="Times New Roman" w:hAnsi="Times New Roman" w:cs="Times New Roman"/>
          <w:b/>
          <w:bCs/>
          <w:sz w:val="26"/>
          <w:szCs w:val="26"/>
          <w:lang w:val="en-US"/>
        </w:rPr>
        <w:t>I2C</w:t>
      </w:r>
      <w:r w:rsidRPr="004540B9">
        <w:rPr>
          <w:rFonts w:ascii="Times New Roman" w:hAnsi="Times New Roman" w:cs="Times New Roman"/>
          <w:sz w:val="26"/>
          <w:szCs w:val="26"/>
          <w:lang w:val="en-US"/>
        </w:rPr>
        <w:t xml:space="preserve">. Module I2C này, thường sử dụng chip </w:t>
      </w:r>
      <w:r w:rsidRPr="004540B9">
        <w:rPr>
          <w:rFonts w:ascii="Times New Roman" w:hAnsi="Times New Roman" w:cs="Times New Roman"/>
          <w:b/>
          <w:bCs/>
          <w:sz w:val="26"/>
          <w:szCs w:val="26"/>
          <w:lang w:val="en-US"/>
        </w:rPr>
        <w:t>PCF8574</w:t>
      </w:r>
      <w:r w:rsidRPr="004540B9">
        <w:rPr>
          <w:rFonts w:ascii="Times New Roman" w:hAnsi="Times New Roman" w:cs="Times New Roman"/>
          <w:sz w:val="26"/>
          <w:szCs w:val="26"/>
          <w:lang w:val="en-US"/>
        </w:rPr>
        <w:t xml:space="preserve">, đóng vai trò là một bộ mở rộng I/O, chuyển đổi giao tiếp song song phức tạp của LCD sang giao thức I2C chỉ cần </w:t>
      </w:r>
      <w:r w:rsidRPr="004540B9">
        <w:rPr>
          <w:rFonts w:ascii="Times New Roman" w:hAnsi="Times New Roman" w:cs="Times New Roman"/>
          <w:b/>
          <w:bCs/>
          <w:sz w:val="26"/>
          <w:szCs w:val="26"/>
          <w:lang w:val="en-US"/>
        </w:rPr>
        <w:t>hai chân dữ liệu</w:t>
      </w:r>
      <w:r w:rsidRPr="004540B9">
        <w:rPr>
          <w:rFonts w:ascii="Times New Roman" w:hAnsi="Times New Roman" w:cs="Times New Roman"/>
          <w:sz w:val="26"/>
          <w:szCs w:val="26"/>
          <w:lang w:val="en-US"/>
        </w:rPr>
        <w:t xml:space="preserve"> là </w:t>
      </w:r>
      <w:r w:rsidRPr="004540B9">
        <w:rPr>
          <w:rFonts w:ascii="Times New Roman" w:hAnsi="Times New Roman" w:cs="Times New Roman"/>
          <w:b/>
          <w:bCs/>
          <w:sz w:val="26"/>
          <w:szCs w:val="26"/>
          <w:lang w:val="en-US"/>
        </w:rPr>
        <w:t>SDA</w:t>
      </w:r>
      <w:r w:rsidRPr="004540B9">
        <w:rPr>
          <w:rFonts w:ascii="Times New Roman" w:hAnsi="Times New Roman" w:cs="Times New Roman"/>
          <w:sz w:val="26"/>
          <w:szCs w:val="26"/>
          <w:lang w:val="en-US"/>
        </w:rPr>
        <w:t xml:space="preserve"> (Dữ liệu) và </w:t>
      </w:r>
      <w:r w:rsidRPr="004540B9">
        <w:rPr>
          <w:rFonts w:ascii="Times New Roman" w:hAnsi="Times New Roman" w:cs="Times New Roman"/>
          <w:b/>
          <w:bCs/>
          <w:sz w:val="26"/>
          <w:szCs w:val="26"/>
          <w:lang w:val="en-US"/>
        </w:rPr>
        <w:t>SCL</w:t>
      </w:r>
      <w:r w:rsidRPr="004540B9">
        <w:rPr>
          <w:rFonts w:ascii="Times New Roman" w:hAnsi="Times New Roman" w:cs="Times New Roman"/>
          <w:sz w:val="26"/>
          <w:szCs w:val="26"/>
          <w:lang w:val="en-US"/>
        </w:rPr>
        <w:t xml:space="preserve"> (Xung nhịp). Lợi ích chính của việc này là </w:t>
      </w:r>
      <w:r w:rsidRPr="004540B9">
        <w:rPr>
          <w:rFonts w:ascii="Times New Roman" w:hAnsi="Times New Roman" w:cs="Times New Roman"/>
          <w:b/>
          <w:bCs/>
          <w:sz w:val="26"/>
          <w:szCs w:val="26"/>
          <w:lang w:val="en-US"/>
        </w:rPr>
        <w:t>tiết kiệm đáng kể số lượng chân GPIO</w:t>
      </w:r>
      <w:r w:rsidRPr="004540B9">
        <w:rPr>
          <w:rFonts w:ascii="Times New Roman" w:hAnsi="Times New Roman" w:cs="Times New Roman"/>
          <w:sz w:val="26"/>
          <w:szCs w:val="26"/>
          <w:lang w:val="en-US"/>
        </w:rPr>
        <w:t xml:space="preserve"> trên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xml:space="preserve">, giúp giải phóng tài nguyên cho các thiết bị ngoại vi khác như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w:t>
      </w:r>
    </w:p>
    <w:p w14:paraId="68EA849F" w14:textId="03AB69CF" w:rsidR="000C5451" w:rsidRPr="004540B9" w:rsidRDefault="000C5451" w:rsidP="009E2C47">
      <w:pPr>
        <w:spacing w:after="0" w:line="288" w:lineRule="auto"/>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Đặc điểm nổi bật của màn hình LCD 1602 I2C:</w:t>
      </w:r>
    </w:p>
    <w:p w14:paraId="07EEBB4E" w14:textId="2B7934F4"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tiếp I2C: Sử dụng chip PCF8574 để giao tiếp nối tiếp.</w:t>
      </w:r>
    </w:p>
    <w:p w14:paraId="6C945642"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Tiết kiệm GPIO: Chỉ cần 4 chân (VCC, GND, SDA, SCL) thay vì 6-11 chân truyền thống.</w:t>
      </w:r>
    </w:p>
    <w:p w14:paraId="11BE014A"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Hiển thị 16x2: Khả năng hiển thị 16 ký tự trên 2 dòng.</w:t>
      </w:r>
    </w:p>
    <w:p w14:paraId="41442928" w14:textId="77BC3564"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Điều chỉnh Tương phản: Có biến trở để tùy chỉnh độ sắc nét của ký tự.</w:t>
      </w:r>
    </w:p>
    <w:p w14:paraId="6EEBC2FD" w14:textId="24945A13"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Đèn nền: Hỗ trợ bật/tắt đèn nền màn hình.</w:t>
      </w:r>
    </w:p>
    <w:p w14:paraId="65A44D7B" w14:textId="77777777" w:rsidR="000C5451" w:rsidRPr="004540B9" w:rsidRDefault="000C5451" w:rsidP="009E2C47">
      <w:pPr>
        <w:spacing w:after="0" w:line="288" w:lineRule="auto"/>
        <w:rPr>
          <w:rFonts w:ascii="Times New Roman" w:hAnsi="Times New Roman" w:cs="Times New Roman"/>
          <w:sz w:val="26"/>
          <w:szCs w:val="26"/>
          <w:lang w:val="en-US"/>
        </w:rPr>
      </w:pPr>
      <w:r w:rsidRPr="004540B9">
        <w:rPr>
          <w:rFonts w:ascii="Times New Roman" w:hAnsi="Times New Roman" w:cs="Times New Roman"/>
          <w:b/>
          <w:bCs/>
          <w:sz w:val="26"/>
          <w:szCs w:val="26"/>
          <w:lang w:val="en-US"/>
        </w:rPr>
        <w:t>Vai trò của LCD 1602 I2C trong đề tài:</w:t>
      </w:r>
    </w:p>
    <w:p w14:paraId="6B3D6556"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Thông báo Điểm danh: Hiển thị kết quả xác thực vân tay (Thành công, Thất bại, ID Sinh viên).</w:t>
      </w:r>
    </w:p>
    <w:p w14:paraId="2D658589"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Hướng dẫn Thao tác: Hiển thị các lệnh hướng dẫn tức thời ("Chạm vân tay...", "Đang đăng ký...").</w:t>
      </w:r>
    </w:p>
    <w:p w14:paraId="2AC0A4D3"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Báo cáo Trạng thái: Thông báo về trạng thái hệ thống (kết nối WiFi, lỗi Server, v.v.).</w:t>
      </w:r>
    </w:p>
    <w:p w14:paraId="3B7FF424" w14:textId="094C90DA"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lastRenderedPageBreak/>
        <w:t>Tăng</w:t>
      </w:r>
      <w:r w:rsidR="00A236AF">
        <w:rPr>
          <w:rFonts w:ascii="Times New Roman" w:hAnsi="Times New Roman" w:cs="Times New Roman"/>
          <w:sz w:val="26"/>
          <w:szCs w:val="26"/>
          <w:lang w:val="en-US"/>
        </w:rPr>
        <w:t xml:space="preserve"> t</w:t>
      </w:r>
      <w:r w:rsidRPr="004540B9">
        <w:rPr>
          <w:rFonts w:ascii="Times New Roman" w:hAnsi="Times New Roman" w:cs="Times New Roman"/>
          <w:sz w:val="26"/>
          <w:szCs w:val="26"/>
          <w:lang w:val="en-US"/>
        </w:rPr>
        <w:t xml:space="preserve">ính </w:t>
      </w:r>
      <w:r w:rsidR="00A236AF">
        <w:rPr>
          <w:rFonts w:ascii="Times New Roman" w:hAnsi="Times New Roman" w:cs="Times New Roman"/>
          <w:sz w:val="26"/>
          <w:szCs w:val="26"/>
          <w:lang w:val="en-US"/>
        </w:rPr>
        <w:t>t</w:t>
      </w:r>
      <w:r w:rsidRPr="004540B9">
        <w:rPr>
          <w:rFonts w:ascii="Times New Roman" w:hAnsi="Times New Roman" w:cs="Times New Roman"/>
          <w:sz w:val="26"/>
          <w:szCs w:val="26"/>
          <w:lang w:val="en-US"/>
        </w:rPr>
        <w:t>ương tác: Đảm bảo sinh viên nhận được phản hồi ngay lập tức, nâng cao độ tin cậy của hệ thống.</w:t>
      </w:r>
    </w:p>
    <w:p w14:paraId="36C5D97A" w14:textId="77777777" w:rsidR="000C5451" w:rsidRPr="004540B9" w:rsidRDefault="000C5451" w:rsidP="009E2C47">
      <w:pPr>
        <w:spacing w:after="0" w:line="288" w:lineRule="auto"/>
        <w:rPr>
          <w:rFonts w:ascii="Times New Roman" w:hAnsi="Times New Roman" w:cs="Times New Roman"/>
          <w:sz w:val="26"/>
          <w:szCs w:val="26"/>
          <w:lang w:val="en-US"/>
        </w:rPr>
      </w:pPr>
      <w:r w:rsidRPr="004540B9">
        <w:rPr>
          <w:rFonts w:ascii="Times New Roman" w:hAnsi="Times New Roman" w:cs="Times New Roman"/>
          <w:b/>
          <w:bCs/>
          <w:sz w:val="26"/>
          <w:szCs w:val="26"/>
          <w:lang w:val="en-US"/>
        </w:rPr>
        <w:t>Ưu điểm khi chọn LCD 1602 I2C cho hệ thống:</w:t>
      </w:r>
    </w:p>
    <w:p w14:paraId="5F34F356" w14:textId="77777777" w:rsidR="000C5451" w:rsidRPr="004540B9" w:rsidRDefault="000C5451" w:rsidP="00265B70">
      <w:pPr>
        <w:pStyle w:val="ListParagraph"/>
        <w:numPr>
          <w:ilvl w:val="0"/>
          <w:numId w:val="18"/>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Chỉ sử dụng 2 chân dữ liệu I2C (SDA/SCL), giải phóng các chân GPIO khác trên ESP32 cho AS608.</w:t>
      </w:r>
    </w:p>
    <w:p w14:paraId="0D68182A" w14:textId="31921540" w:rsidR="000C5451" w:rsidRPr="004540B9" w:rsidRDefault="000C5451" w:rsidP="00265B70">
      <w:pPr>
        <w:pStyle w:val="ListParagraph"/>
        <w:numPr>
          <w:ilvl w:val="0"/>
          <w:numId w:val="18"/>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Giảm độ phức tạp của mạch và lỗi kết nối (chỉ cần 4 dây: VCC, GND, SDA, SCL).</w:t>
      </w:r>
    </w:p>
    <w:p w14:paraId="6D73C8A4" w14:textId="46F433D5" w:rsidR="000C5451" w:rsidRPr="004540B9" w:rsidRDefault="000C5451" w:rsidP="00265B70">
      <w:pPr>
        <w:pStyle w:val="ListParagraph"/>
        <w:numPr>
          <w:ilvl w:val="0"/>
          <w:numId w:val="18"/>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Cung cấp thông báo trạng thái và kết quả điểm danh tức thời ngay tại thiết bị.</w:t>
      </w:r>
    </w:p>
    <w:p w14:paraId="0DE51D10" w14:textId="6523413E" w:rsidR="000C5451" w:rsidRPr="004540B9" w:rsidRDefault="000C5451" w:rsidP="00265B70">
      <w:pPr>
        <w:pStyle w:val="ListParagraph"/>
        <w:numPr>
          <w:ilvl w:val="0"/>
          <w:numId w:val="18"/>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thức I2C cho phép dễ dàng kết nối thêm các thiết bị I2C khác (ví dụ: cảm biến thời gian thực RTC) nếu cần.</w:t>
      </w:r>
    </w:p>
    <w:p w14:paraId="2998AE6E" w14:textId="6C5A42C2" w:rsidR="000C5451" w:rsidRPr="004540B9" w:rsidRDefault="009E2C47" w:rsidP="009E2C47">
      <w:pPr>
        <w:spacing w:after="0" w:line="288" w:lineRule="auto"/>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1775488" behindDoc="0" locked="0" layoutInCell="1" allowOverlap="1" wp14:anchorId="128DB618" wp14:editId="6AE8E53A">
                <wp:simplePos x="0" y="0"/>
                <wp:positionH relativeFrom="column">
                  <wp:posOffset>923290</wp:posOffset>
                </wp:positionH>
                <wp:positionV relativeFrom="paragraph">
                  <wp:posOffset>3006725</wp:posOffset>
                </wp:positionV>
                <wp:extent cx="3571875" cy="234950"/>
                <wp:effectExtent l="0" t="0" r="9525" b="0"/>
                <wp:wrapTopAndBottom/>
                <wp:docPr id="1436725113" name="Text Box 1"/>
                <wp:cNvGraphicFramePr/>
                <a:graphic xmlns:a="http://schemas.openxmlformats.org/drawingml/2006/main">
                  <a:graphicData uri="http://schemas.microsoft.com/office/word/2010/wordprocessingShape">
                    <wps:wsp>
                      <wps:cNvSpPr txBox="1"/>
                      <wps:spPr>
                        <a:xfrm>
                          <a:off x="0" y="0"/>
                          <a:ext cx="3571875" cy="234950"/>
                        </a:xfrm>
                        <a:prstGeom prst="rect">
                          <a:avLst/>
                        </a:prstGeom>
                        <a:solidFill>
                          <a:prstClr val="white"/>
                        </a:solidFill>
                        <a:ln>
                          <a:noFill/>
                        </a:ln>
                      </wps:spPr>
                      <wps:txbx>
                        <w:txbxContent>
                          <w:p w14:paraId="2270FB6F" w14:textId="77777777" w:rsidR="000C5451" w:rsidRPr="00E44E05" w:rsidRDefault="000C5451" w:rsidP="000C5451">
                            <w:pPr>
                              <w:pStyle w:val="Caption"/>
                              <w:jc w:val="center"/>
                              <w:rPr>
                                <w:noProof/>
                                <w:sz w:val="26"/>
                                <w:szCs w:val="26"/>
                              </w:rPr>
                            </w:pPr>
                            <w:bookmarkStart w:id="88" w:name="_Toc215738292"/>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7</w:t>
                            </w:r>
                            <w:r w:rsidRPr="00E44E05">
                              <w:rPr>
                                <w:sz w:val="26"/>
                                <w:szCs w:val="26"/>
                              </w:rPr>
                              <w:fldChar w:fldCharType="end"/>
                            </w:r>
                            <w:r w:rsidRPr="00E44E05">
                              <w:rPr>
                                <w:sz w:val="26"/>
                                <w:szCs w:val="26"/>
                              </w:rPr>
                              <w:t xml:space="preserve"> Sơ đồ chân trên LCD 1602 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DB618" id="_x0000_s1032" type="#_x0000_t202" style="position:absolute;left:0;text-align:left;margin-left:72.7pt;margin-top:236.75pt;width:281.25pt;height:18.5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" stroked="f">
                <v:textbox inset="0,0,0,0">
                  <w:txbxContent>
                    <w:p w14:paraId="2270FB6F" w14:textId="77777777" w:rsidR="000C5451" w:rsidRPr="00E44E05" w:rsidRDefault="000C5451" w:rsidP="000C5451">
                      <w:pPr>
                        <w:pStyle w:val="Caption"/>
                        <w:jc w:val="center"/>
                        <w:rPr>
                          <w:noProof/>
                          <w:sz w:val="26"/>
                          <w:szCs w:val="26"/>
                        </w:rPr>
                      </w:pPr>
                      <w:bookmarkStart w:id="89" w:name="_Toc215738292"/>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7</w:t>
                      </w:r>
                      <w:r w:rsidRPr="00E44E05">
                        <w:rPr>
                          <w:sz w:val="26"/>
                          <w:szCs w:val="26"/>
                        </w:rPr>
                        <w:fldChar w:fldCharType="end"/>
                      </w:r>
                      <w:r w:rsidRPr="00E44E05">
                        <w:rPr>
                          <w:sz w:val="26"/>
                          <w:szCs w:val="26"/>
                        </w:rPr>
                        <w:t xml:space="preserve"> Sơ đồ chân trên LCD 1602 I2C</w:t>
                      </w:r>
                      <w:bookmarkEnd w:id="89"/>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324928" behindDoc="0" locked="0" layoutInCell="1" allowOverlap="1" wp14:anchorId="5756E169" wp14:editId="3E98AD1D">
            <wp:simplePos x="0" y="0"/>
            <wp:positionH relativeFrom="column">
              <wp:posOffset>995680</wp:posOffset>
            </wp:positionH>
            <wp:positionV relativeFrom="page">
              <wp:posOffset>3964940</wp:posOffset>
            </wp:positionV>
            <wp:extent cx="3571875" cy="2733675"/>
            <wp:effectExtent l="0" t="0" r="9525" b="9525"/>
            <wp:wrapTopAndBottom/>
            <wp:docPr id="1054651605" name="Picture 10"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1605" name="Picture 10" descr="A close-up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US"/>
        </w:rPr>
        <w:tab/>
        <w:t>Cấu trúc sơ đồ chân:</w:t>
      </w:r>
    </w:p>
    <w:p w14:paraId="61686D9A" w14:textId="5464A15A" w:rsidR="000C5451" w:rsidRPr="009E2C47" w:rsidRDefault="000C5451" w:rsidP="000C5451">
      <w:pPr>
        <w:spacing w:line="288" w:lineRule="auto"/>
        <w:ind w:firstLine="720"/>
        <w:rPr>
          <w:rFonts w:ascii="Times New Roman" w:hAnsi="Times New Roman" w:cs="Times New Roman"/>
          <w:i/>
          <w:iCs/>
          <w:sz w:val="2"/>
          <w:szCs w:val="2"/>
          <w:lang w:val="en-US"/>
        </w:rPr>
      </w:pPr>
    </w:p>
    <w:tbl>
      <w:tblPr>
        <w:tblpPr w:leftFromText="180" w:rightFromText="180" w:vertAnchor="text" w:horzAnchor="margin" w:tblpXSpec="center" w:tblpY="37"/>
        <w:tblW w:w="0" w:type="auto"/>
        <w:tblCellSpacing w:w="15" w:type="dxa"/>
        <w:tblCellMar>
          <w:left w:w="0" w:type="dxa"/>
          <w:right w:w="0" w:type="dxa"/>
        </w:tblCellMar>
        <w:tblLook w:val="04A0" w:firstRow="1" w:lastRow="0" w:firstColumn="1" w:lastColumn="0" w:noHBand="0" w:noVBand="1"/>
      </w:tblPr>
      <w:tblGrid>
        <w:gridCol w:w="927"/>
        <w:gridCol w:w="2059"/>
        <w:gridCol w:w="4702"/>
      </w:tblGrid>
      <w:tr w:rsidR="000C5451" w:rsidRPr="004540B9" w14:paraId="5FE0A218" w14:textId="77777777" w:rsidTr="009E2C47">
        <w:trPr>
          <w:trHeight w:val="4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19D42"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STT</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AF7E5"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Ký hiệu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4DD0B"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Chức năng</w:t>
            </w:r>
          </w:p>
        </w:tc>
      </w:tr>
      <w:tr w:rsidR="000C5451" w:rsidRPr="004540B9" w14:paraId="0A936DA4" w14:textId="77777777" w:rsidTr="009E2C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B76E46"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1</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E616C"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GND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C5EF3"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nối đất</w:t>
            </w:r>
          </w:p>
        </w:tc>
      </w:tr>
      <w:tr w:rsidR="000C5451" w:rsidRPr="004540B9" w14:paraId="6CA78D9B" w14:textId="77777777" w:rsidTr="009E2C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E1EC7E"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2</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A7549"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VCC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77B8"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cấp nguồn (Thường 5V hoặc 3.3V)</w:t>
            </w:r>
          </w:p>
        </w:tc>
      </w:tr>
      <w:tr w:rsidR="000C5451" w:rsidRPr="004540B9" w14:paraId="58F68CCF" w14:textId="77777777" w:rsidTr="009E2C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06340"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3</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C767B"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F9F345"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dữ liệu I2C</w:t>
            </w:r>
          </w:p>
        </w:tc>
      </w:tr>
      <w:tr w:rsidR="000C5451" w:rsidRPr="004540B9" w14:paraId="5615430E" w14:textId="77777777" w:rsidTr="009E2C4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4CCE0"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4</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46186" w14:textId="77777777" w:rsidR="000C5451" w:rsidRPr="004540B9" w:rsidRDefault="000C5451" w:rsidP="009E2C47">
            <w:pPr>
              <w:spacing w:after="0" w:line="240"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SCL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E3BB3" w14:textId="77777777" w:rsidR="000C5451" w:rsidRPr="004540B9" w:rsidRDefault="000C5451" w:rsidP="009E2C47">
            <w:pPr>
              <w:keepNext/>
              <w:spacing w:after="0"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xung nhịp I2C</w:t>
            </w:r>
          </w:p>
        </w:tc>
      </w:tr>
    </w:tbl>
    <w:p w14:paraId="6C7C68BC" w14:textId="7675A59C" w:rsidR="000C5451" w:rsidRPr="004540B9" w:rsidRDefault="000C5451" w:rsidP="000C5451">
      <w:pPr>
        <w:spacing w:line="288" w:lineRule="auto"/>
        <w:ind w:firstLine="720"/>
        <w:rPr>
          <w:rFonts w:ascii="Times New Roman" w:hAnsi="Times New Roman" w:cs="Times New Roman"/>
          <w:i/>
          <w:iCs/>
          <w:sz w:val="26"/>
          <w:szCs w:val="26"/>
          <w:lang w:val="en-US"/>
        </w:rPr>
      </w:pPr>
    </w:p>
    <w:p w14:paraId="12853055"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5070AB1B"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72881A06"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677F8BBD"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01E77E95" w14:textId="4AD1B41C" w:rsidR="009E2C47" w:rsidRPr="009E2C47" w:rsidRDefault="009E2C47" w:rsidP="009E2C47">
      <w:pPr>
        <w:pStyle w:val="Caption"/>
        <w:framePr w:hSpace="180" w:wrap="around" w:vAnchor="text" w:hAnchor="page" w:x="2815" w:y="432"/>
        <w:jc w:val="center"/>
        <w:rPr>
          <w:sz w:val="26"/>
          <w:szCs w:val="26"/>
        </w:rPr>
      </w:pPr>
      <w:bookmarkStart w:id="90" w:name="_Toc215823440"/>
      <w:r w:rsidRPr="009E2C47">
        <w:rPr>
          <w:sz w:val="26"/>
          <w:szCs w:val="26"/>
        </w:rPr>
        <w:t xml:space="preserve">Bảng  </w:t>
      </w:r>
      <w:r w:rsidRPr="009E2C47">
        <w:rPr>
          <w:sz w:val="26"/>
          <w:szCs w:val="26"/>
        </w:rPr>
        <w:fldChar w:fldCharType="begin"/>
      </w:r>
      <w:r w:rsidRPr="009E2C47">
        <w:rPr>
          <w:sz w:val="26"/>
          <w:szCs w:val="26"/>
        </w:rPr>
        <w:instrText xml:space="preserve"> SEQ Bảng_ \* ARABIC </w:instrText>
      </w:r>
      <w:r w:rsidRPr="009E2C47">
        <w:rPr>
          <w:sz w:val="26"/>
          <w:szCs w:val="26"/>
        </w:rPr>
        <w:fldChar w:fldCharType="separate"/>
      </w:r>
      <w:r w:rsidR="00E47067">
        <w:rPr>
          <w:noProof/>
          <w:sz w:val="26"/>
          <w:szCs w:val="26"/>
        </w:rPr>
        <w:t>3</w:t>
      </w:r>
      <w:r w:rsidRPr="009E2C47">
        <w:rPr>
          <w:sz w:val="26"/>
          <w:szCs w:val="26"/>
        </w:rPr>
        <w:fldChar w:fldCharType="end"/>
      </w:r>
      <w:r w:rsidRPr="009E2C47">
        <w:rPr>
          <w:sz w:val="26"/>
          <w:szCs w:val="26"/>
        </w:rPr>
        <w:t xml:space="preserve"> Danh sách chức năng các chân của LCD 1602 I2C</w:t>
      </w:r>
      <w:bookmarkEnd w:id="90"/>
    </w:p>
    <w:p w14:paraId="501D8687"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7BCAE4C3" w14:textId="77777777" w:rsidR="000C5451" w:rsidRPr="004540B9" w:rsidRDefault="000C5451" w:rsidP="000C5451">
      <w:pPr>
        <w:pStyle w:val="Heading2"/>
        <w:ind w:left="851" w:firstLine="0"/>
        <w:rPr>
          <w:rFonts w:ascii="Times New Roman" w:hAnsi="Times New Roman" w:cs="Times New Roman"/>
          <w:b/>
          <w:bCs/>
          <w:color w:val="auto"/>
          <w:sz w:val="26"/>
          <w:szCs w:val="26"/>
          <w:lang w:val="en-US"/>
        </w:rPr>
      </w:pPr>
      <w:bookmarkStart w:id="91" w:name="_Toc215694987"/>
      <w:bookmarkStart w:id="92" w:name="_Toc215707655"/>
      <w:bookmarkStart w:id="93" w:name="_Toc215742371"/>
      <w:r w:rsidRPr="004540B9">
        <w:rPr>
          <w:rFonts w:ascii="Times New Roman" w:hAnsi="Times New Roman" w:cs="Times New Roman"/>
          <w:b/>
          <w:bCs/>
          <w:color w:val="auto"/>
          <w:sz w:val="26"/>
          <w:szCs w:val="26"/>
          <w:lang w:val="en-US"/>
        </w:rPr>
        <w:lastRenderedPageBreak/>
        <w:t>2.4 Java Spring Boot</w:t>
      </w:r>
      <w:bookmarkStart w:id="94" w:name="_Toc215694988"/>
      <w:bookmarkStart w:id="95" w:name="_Toc215707656"/>
      <w:bookmarkEnd w:id="91"/>
      <w:bookmarkEnd w:id="92"/>
      <w:bookmarkEnd w:id="93"/>
    </w:p>
    <w:p w14:paraId="31B6FF68" w14:textId="77777777" w:rsidR="000C5451" w:rsidRPr="004540B9" w:rsidRDefault="000C5451" w:rsidP="000C5451">
      <w:pPr>
        <w:pStyle w:val="Heading3"/>
        <w:rPr>
          <w:rFonts w:ascii="Times New Roman" w:hAnsi="Times New Roman" w:cs="Times New Roman"/>
          <w:b/>
          <w:bCs/>
          <w:color w:val="auto"/>
          <w:sz w:val="26"/>
          <w:szCs w:val="26"/>
          <w:lang w:val="en-US"/>
        </w:rPr>
      </w:pPr>
      <w:bookmarkStart w:id="96" w:name="_Toc215742372"/>
      <w:r w:rsidRPr="004540B9">
        <w:rPr>
          <w:rFonts w:ascii="Times New Roman" w:hAnsi="Times New Roman" w:cs="Times New Roman"/>
          <w:b/>
          <w:bCs/>
          <w:color w:val="auto"/>
          <w:sz w:val="26"/>
          <w:szCs w:val="26"/>
          <w:lang w:val="en-US"/>
        </w:rPr>
        <w:t xml:space="preserve">2.4.1 </w:t>
      </w:r>
      <w:r w:rsidRPr="004540B9">
        <w:rPr>
          <w:rFonts w:ascii="Times New Roman" w:hAnsi="Times New Roman" w:cs="Times New Roman"/>
          <w:b/>
          <w:bCs/>
          <w:color w:val="auto"/>
          <w:sz w:val="26"/>
          <w:szCs w:val="26"/>
        </w:rPr>
        <w:t>Giới thiệu Tổng quan</w:t>
      </w:r>
      <w:bookmarkEnd w:id="94"/>
      <w:bookmarkEnd w:id="95"/>
      <w:bookmarkEnd w:id="96"/>
    </w:p>
    <w:p w14:paraId="54710847" w14:textId="77777777" w:rsidR="000C5451" w:rsidRPr="004540B9" w:rsidRDefault="000C5451" w:rsidP="000C5451">
      <w:pPr>
        <w:spacing w:line="288" w:lineRule="auto"/>
        <w:ind w:left="1004"/>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Spring Boot</w:t>
      </w:r>
      <w:r w:rsidRPr="004540B9">
        <w:rPr>
          <w:rFonts w:ascii="Times New Roman" w:hAnsi="Times New Roman" w:cs="Times New Roman"/>
          <w:sz w:val="26"/>
          <w:szCs w:val="26"/>
        </w:rPr>
        <w:t xml:space="preserve"> được phát triển trên nền tảng của Spring Framework bằng ngôn ngữ Java. Nó là một phiên bản có tính tự động hoá cao hơn và đơn giản hơn của Spring, giúp việc tạo và khởi chạy ứng dụng diễn ra nhanh chóng.</w:t>
      </w:r>
    </w:p>
    <w:p w14:paraId="0F578149" w14:textId="77777777" w:rsidR="000C5451" w:rsidRPr="004540B9" w:rsidRDefault="000C5451" w:rsidP="000C5451">
      <w:pPr>
        <w:tabs>
          <w:tab w:val="left" w:pos="851"/>
        </w:tabs>
        <w:spacing w:line="288" w:lineRule="auto"/>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Mặc dù Spring Framework cung cấp một kiến trúc toàn diện (với các module như Spring MVC, Spring JDBC, Spring AOP, v.v.) và nguyên tắc cốt lõi là Dependency Injection (DI) — cho phép các đối tượng được tiêm (injected) vào nhau một cách linh hoạt — sự phức tạp của việc cấu hình ban đầu đã đặt ra thách thức. Spring Boot ra đời với mục tiêu đơn giản hóa việc phát triển ứng dụng Java bằng cách giảm thiểu cấu hình thủ công và cung cấp các thiết lập mặc định hợp lý (Convention over Configuration). Nó tích hợp sẵn các công cụ quan trọng như máy chủ nhúng (embedded server) (ví dụ: Tomcat) và tính năng tự động cấu hình (Auto-Configuration).</w:t>
      </w:r>
    </w:p>
    <w:p w14:paraId="2B0779CE" w14:textId="77777777" w:rsidR="000C5451" w:rsidRPr="004540B9" w:rsidRDefault="000C5451" w:rsidP="000C5451">
      <w:pPr>
        <w:numPr>
          <w:ilvl w:val="0"/>
          <w:numId w:val="2"/>
        </w:numPr>
        <w:spacing w:line="288" w:lineRule="auto"/>
        <w:ind w:firstLine="720"/>
        <w:rPr>
          <w:rFonts w:ascii="Times New Roman" w:hAnsi="Times New Roman" w:cs="Times New Roman"/>
          <w:b/>
          <w:bCs/>
          <w:vanish/>
          <w:sz w:val="26"/>
          <w:szCs w:val="26"/>
        </w:rPr>
      </w:pPr>
    </w:p>
    <w:p w14:paraId="58D894B9" w14:textId="77777777" w:rsidR="000C5451" w:rsidRPr="004540B9" w:rsidRDefault="000C5451" w:rsidP="000C5451">
      <w:pPr>
        <w:numPr>
          <w:ilvl w:val="0"/>
          <w:numId w:val="2"/>
        </w:numPr>
        <w:spacing w:line="288" w:lineRule="auto"/>
        <w:ind w:firstLine="720"/>
        <w:rPr>
          <w:rFonts w:ascii="Times New Roman" w:hAnsi="Times New Roman" w:cs="Times New Roman"/>
          <w:b/>
          <w:bCs/>
          <w:vanish/>
          <w:sz w:val="26"/>
          <w:szCs w:val="26"/>
        </w:rPr>
      </w:pPr>
    </w:p>
    <w:p w14:paraId="07CE6297" w14:textId="77777777" w:rsidR="000C5451" w:rsidRPr="004540B9" w:rsidRDefault="000C5451" w:rsidP="000C5451">
      <w:pPr>
        <w:numPr>
          <w:ilvl w:val="0"/>
          <w:numId w:val="2"/>
        </w:numPr>
        <w:spacing w:line="288" w:lineRule="auto"/>
        <w:ind w:firstLine="720"/>
        <w:rPr>
          <w:rFonts w:ascii="Times New Roman" w:hAnsi="Times New Roman" w:cs="Times New Roman"/>
          <w:b/>
          <w:bCs/>
          <w:vanish/>
          <w:sz w:val="26"/>
          <w:szCs w:val="26"/>
        </w:rPr>
      </w:pPr>
    </w:p>
    <w:p w14:paraId="13A8E51E" w14:textId="77777777" w:rsidR="000C5451" w:rsidRPr="004540B9" w:rsidRDefault="000C5451" w:rsidP="000C5451">
      <w:pPr>
        <w:numPr>
          <w:ilvl w:val="0"/>
          <w:numId w:val="2"/>
        </w:numPr>
        <w:spacing w:line="288" w:lineRule="auto"/>
        <w:ind w:firstLine="720"/>
        <w:rPr>
          <w:rFonts w:ascii="Times New Roman" w:hAnsi="Times New Roman" w:cs="Times New Roman"/>
          <w:b/>
          <w:bCs/>
          <w:vanish/>
          <w:sz w:val="26"/>
          <w:szCs w:val="26"/>
        </w:rPr>
      </w:pPr>
    </w:p>
    <w:p w14:paraId="516A7475" w14:textId="77777777" w:rsidR="000C5451" w:rsidRPr="004540B9" w:rsidRDefault="000C5451" w:rsidP="000C5451">
      <w:pPr>
        <w:numPr>
          <w:ilvl w:val="1"/>
          <w:numId w:val="2"/>
        </w:numPr>
        <w:spacing w:line="288" w:lineRule="auto"/>
        <w:ind w:firstLine="720"/>
        <w:rPr>
          <w:rFonts w:ascii="Times New Roman" w:hAnsi="Times New Roman" w:cs="Times New Roman"/>
          <w:b/>
          <w:bCs/>
          <w:vanish/>
          <w:sz w:val="26"/>
          <w:szCs w:val="26"/>
        </w:rPr>
      </w:pPr>
    </w:p>
    <w:p w14:paraId="7C028E0F" w14:textId="77777777" w:rsidR="000C5451" w:rsidRPr="004540B9" w:rsidRDefault="000C5451" w:rsidP="000C5451">
      <w:pPr>
        <w:pStyle w:val="Heading3"/>
        <w:ind w:hanging="426"/>
        <w:rPr>
          <w:rFonts w:ascii="Times New Roman" w:hAnsi="Times New Roman" w:cs="Times New Roman"/>
          <w:b/>
          <w:bCs/>
          <w:color w:val="auto"/>
          <w:sz w:val="26"/>
          <w:szCs w:val="26"/>
        </w:rPr>
      </w:pPr>
      <w:bookmarkStart w:id="97" w:name="_Toc215742373"/>
      <w:r w:rsidRPr="004540B9">
        <w:rPr>
          <w:rFonts w:ascii="Times New Roman" w:hAnsi="Times New Roman" w:cs="Times New Roman"/>
          <w:b/>
          <w:bCs/>
          <w:color w:val="auto"/>
          <w:sz w:val="26"/>
          <w:szCs w:val="26"/>
        </w:rPr>
        <w:t>2.4.2 Kiến trúc và Luồng Hoạt động (Luồng Request)</w:t>
      </w:r>
      <w:bookmarkEnd w:id="97"/>
    </w:p>
    <w:p w14:paraId="0910C253" w14:textId="77777777" w:rsidR="000C5451" w:rsidRPr="004540B9" w:rsidRDefault="000C5451" w:rsidP="00265B70">
      <w:pPr>
        <w:pStyle w:val="ListParagraph"/>
        <w:numPr>
          <w:ilvl w:val="0"/>
          <w:numId w:val="19"/>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Server Layer</w:t>
      </w:r>
      <w:r w:rsidRPr="004540B9">
        <w:rPr>
          <w:rFonts w:ascii="Times New Roman" w:hAnsi="Times New Roman" w:cs="Times New Roman"/>
          <w:sz w:val="26"/>
          <w:szCs w:val="26"/>
        </w:rPr>
        <w:t xml:space="preserve"> đảm nhận vai trò Back-end trung tâm, xử lý mọi yêu cầu từ Front-end (Angular) và thiết bị IoT (ESP32).</w:t>
      </w:r>
    </w:p>
    <w:p w14:paraId="62FB9AC7" w14:textId="77777777" w:rsidR="000C5451" w:rsidRPr="004540B9" w:rsidRDefault="000C5451" w:rsidP="00265B70">
      <w:pPr>
        <w:pStyle w:val="ListParagraph"/>
        <w:numPr>
          <w:ilvl w:val="0"/>
          <w:numId w:val="19"/>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Controller (Presentation Layer):</w:t>
      </w:r>
      <w:r w:rsidRPr="004540B9">
        <w:rPr>
          <w:rFonts w:ascii="Times New Roman" w:hAnsi="Times New Roman" w:cs="Times New Roman"/>
          <w:sz w:val="26"/>
          <w:szCs w:val="26"/>
        </w:rPr>
        <w:t xml:space="preserve"> Khi có một HTTP Request (từ Angular hoặc ESP32) đến server, RestController sẽ tiếp nhận và xử lý yêu cầu.</w:t>
      </w:r>
    </w:p>
    <w:p w14:paraId="696DC013" w14:textId="77777777" w:rsidR="000C5451" w:rsidRPr="004540B9" w:rsidRDefault="000C5451" w:rsidP="00265B70">
      <w:pPr>
        <w:pStyle w:val="ListParagraph"/>
        <w:numPr>
          <w:ilvl w:val="0"/>
          <w:numId w:val="19"/>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Service (Business Layer):</w:t>
      </w:r>
      <w:r w:rsidRPr="004540B9">
        <w:rPr>
          <w:rFonts w:ascii="Times New Roman" w:hAnsi="Times New Roman" w:cs="Times New Roman"/>
          <w:sz w:val="26"/>
          <w:szCs w:val="26"/>
        </w:rPr>
        <w:t xml:space="preserve"> Controller sẽ gọi các Service tương ứng. Service Layer chứa toàn bộ Business Logic (xử lý nghiệp vụ), quy tắc, và xác thực dữ liệu.</w:t>
      </w:r>
    </w:p>
    <w:p w14:paraId="326E7571" w14:textId="77777777" w:rsidR="000C5451" w:rsidRPr="004540B9" w:rsidRDefault="000C5451" w:rsidP="00265B70">
      <w:pPr>
        <w:pStyle w:val="ListParagraph"/>
        <w:numPr>
          <w:ilvl w:val="0"/>
          <w:numId w:val="19"/>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Repository (Data Access Layer):</w:t>
      </w:r>
      <w:r w:rsidRPr="004540B9">
        <w:rPr>
          <w:rFonts w:ascii="Times New Roman" w:hAnsi="Times New Roman" w:cs="Times New Roman"/>
          <w:sz w:val="26"/>
          <w:szCs w:val="26"/>
        </w:rPr>
        <w:t xml:space="preserve"> Service thao tác với dữ liệu thông qua các Repository. Repository chịu trách nhiệm giao tiếp trực tiếp với Cơ sở dữ liệu (Database) và ánh xạ dữ liệu giữa Database và các lớp Model (Entity/Class) trong Java Các Module Cốt lõi được Ứng dụng Trong hệ thống quản lý sinh viên sử dụng API (RESTful Services), các module Starter sau là không thể thiếu:</w:t>
      </w:r>
      <w:r w:rsidRPr="004540B9">
        <w:rPr>
          <w:rFonts w:ascii="Times New Roman" w:hAnsi="Times New Roman" w:cs="Times New Roman"/>
          <w:b/>
          <w:bCs/>
          <w:sz w:val="26"/>
          <w:szCs w:val="26"/>
        </w:rPr>
        <w:t xml:space="preserve"> </w:t>
      </w:r>
    </w:p>
    <w:p w14:paraId="529C300A" w14:textId="77777777" w:rsidR="000C5451" w:rsidRPr="004540B9" w:rsidRDefault="000C5451" w:rsidP="00265B70">
      <w:pPr>
        <w:pStyle w:val="ListParagraph"/>
        <w:numPr>
          <w:ilvl w:val="0"/>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Web</w:t>
      </w:r>
    </w:p>
    <w:p w14:paraId="4CEBCE1E" w14:textId="77777777" w:rsidR="000C5451" w:rsidRPr="004540B9" w:rsidRDefault="000C5451" w:rsidP="00265B70">
      <w:pPr>
        <w:pStyle w:val="ListParagraph"/>
        <w:numPr>
          <w:ilvl w:val="0"/>
          <w:numId w:val="21"/>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Cung cấp đầy đủ các thư viện cần thiết để xây dựng các </w:t>
      </w:r>
      <w:r w:rsidRPr="004540B9">
        <w:rPr>
          <w:rFonts w:ascii="Times New Roman" w:hAnsi="Times New Roman" w:cs="Times New Roman"/>
          <w:b/>
          <w:bCs/>
          <w:sz w:val="26"/>
          <w:szCs w:val="26"/>
        </w:rPr>
        <w:t>RESTful API</w:t>
      </w:r>
      <w:r w:rsidRPr="004540B9">
        <w:rPr>
          <w:rFonts w:ascii="Times New Roman" w:hAnsi="Times New Roman" w:cs="Times New Roman"/>
          <w:sz w:val="26"/>
          <w:szCs w:val="26"/>
        </w:rPr>
        <w:t xml:space="preserve"> và tích hợp máy chủ web nhúng.</w:t>
      </w:r>
    </w:p>
    <w:p w14:paraId="0D4F309D" w14:textId="77777777" w:rsidR="000C5451" w:rsidRPr="004540B9" w:rsidRDefault="000C5451" w:rsidP="00265B70">
      <w:pPr>
        <w:pStyle w:val="ListParagraph"/>
        <w:numPr>
          <w:ilvl w:val="0"/>
          <w:numId w:val="21"/>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lastRenderedPageBreak/>
        <w:t>Áp dụng:</w:t>
      </w:r>
      <w:r w:rsidRPr="004540B9">
        <w:rPr>
          <w:rFonts w:ascii="Times New Roman" w:hAnsi="Times New Roman" w:cs="Times New Roman"/>
          <w:sz w:val="26"/>
          <w:szCs w:val="26"/>
        </w:rPr>
        <w:t xml:space="preserve"> Xây dựng API quản lý sinh viên, lịch học (CRUD), và đặc biệt là </w:t>
      </w:r>
      <w:r w:rsidRPr="004540B9">
        <w:rPr>
          <w:rFonts w:ascii="Times New Roman" w:hAnsi="Times New Roman" w:cs="Times New Roman"/>
          <w:b/>
          <w:bCs/>
          <w:sz w:val="26"/>
          <w:szCs w:val="26"/>
        </w:rPr>
        <w:t>API nhận dữ liệu điểm danh</w:t>
      </w:r>
      <w:r w:rsidRPr="004540B9">
        <w:rPr>
          <w:rFonts w:ascii="Times New Roman" w:hAnsi="Times New Roman" w:cs="Times New Roman"/>
          <w:sz w:val="26"/>
          <w:szCs w:val="26"/>
        </w:rPr>
        <w:t xml:space="preserve"> từ ESP32.</w:t>
      </w:r>
    </w:p>
    <w:p w14:paraId="3208B71A" w14:textId="77777777" w:rsidR="000C5451" w:rsidRPr="004540B9" w:rsidRDefault="000C5451" w:rsidP="00265B70">
      <w:pPr>
        <w:pStyle w:val="ListParagraph"/>
        <w:numPr>
          <w:ilvl w:val="0"/>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Data JPA</w:t>
      </w:r>
    </w:p>
    <w:p w14:paraId="13651F8A"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Hỗ trợ tương tác với Database thông qua </w:t>
      </w:r>
      <w:r w:rsidRPr="004540B9">
        <w:rPr>
          <w:rFonts w:ascii="Times New Roman" w:hAnsi="Times New Roman" w:cs="Times New Roman"/>
          <w:b/>
          <w:bCs/>
          <w:sz w:val="26"/>
          <w:szCs w:val="26"/>
        </w:rPr>
        <w:t>Hibernate ORM (Object-Relational Mapping)</w:t>
      </w:r>
      <w:r w:rsidRPr="004540B9">
        <w:rPr>
          <w:rFonts w:ascii="Times New Roman" w:hAnsi="Times New Roman" w:cs="Times New Roman"/>
          <w:sz w:val="26"/>
          <w:szCs w:val="26"/>
        </w:rPr>
        <w:t>, giúp lập trình viên thao tác với dữ liệu bằng các phương thức của Java thay vì viết code SQL thủ công.</w:t>
      </w:r>
    </w:p>
    <w:p w14:paraId="2977A25D"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Áp dụng</w:t>
      </w:r>
      <w:r w:rsidRPr="004540B9">
        <w:rPr>
          <w:rFonts w:ascii="Times New Roman" w:hAnsi="Times New Roman" w:cs="Times New Roman"/>
          <w:sz w:val="26"/>
          <w:szCs w:val="26"/>
        </w:rPr>
        <w:t>: Dễ dàng mapping Entity (ví dụ: lớp SinhVien, DiemDanh) giữa Database và Java Object, hỗ trợ triển khai Repository Pattern để truy vấn dữ liệu.</w:t>
      </w:r>
    </w:p>
    <w:p w14:paraId="6D9C8A39" w14:textId="77777777" w:rsidR="000C5451" w:rsidRPr="004540B9" w:rsidRDefault="000C5451" w:rsidP="00265B70">
      <w:pPr>
        <w:pStyle w:val="ListParagraph"/>
        <w:numPr>
          <w:ilvl w:val="0"/>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Security + JWT</w:t>
      </w:r>
    </w:p>
    <w:p w14:paraId="296F8EA4"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Quản lý Xác thực (Authentication) và Phân quyền (Authorization) cho các tài khoản quản lý trên nền tảng Web.</w:t>
      </w:r>
    </w:p>
    <w:p w14:paraId="37BFECA4"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Áp dụng:</w:t>
      </w:r>
      <w:r w:rsidRPr="004540B9">
        <w:rPr>
          <w:rFonts w:ascii="Times New Roman" w:hAnsi="Times New Roman" w:cs="Times New Roman"/>
          <w:sz w:val="26"/>
          <w:szCs w:val="26"/>
        </w:rPr>
        <w:t xml:space="preserve"> Bảo vệ các API quản lý bằng JSON Web Token (JWT), đảm bảo chỉ người dùng có quyền (ví dụ: Quản trị viên) mới có thể truy cập và chỉnh sửa dữ liệu sinh viên/lịch học.</w:t>
      </w:r>
    </w:p>
    <w:p w14:paraId="58E618DB" w14:textId="77777777" w:rsidR="000C5451" w:rsidRPr="004540B9" w:rsidRDefault="000C5451" w:rsidP="00265B70">
      <w:pPr>
        <w:pStyle w:val="ListParagraph"/>
        <w:numPr>
          <w:ilvl w:val="0"/>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Các Module Mở rộng (Tùy chọn)</w:t>
      </w:r>
    </w:p>
    <w:p w14:paraId="0E547C21"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Mail:</w:t>
      </w:r>
      <w:r w:rsidRPr="004540B9">
        <w:rPr>
          <w:rFonts w:ascii="Times New Roman" w:hAnsi="Times New Roman" w:cs="Times New Roman"/>
          <w:sz w:val="26"/>
          <w:szCs w:val="26"/>
        </w:rPr>
        <w:t xml:space="preserve"> Dùng để gửi các thông báo qua </w:t>
      </w:r>
      <w:proofErr w:type="gramStart"/>
      <w:r w:rsidRPr="004540B9">
        <w:rPr>
          <w:rFonts w:ascii="Times New Roman" w:hAnsi="Times New Roman" w:cs="Times New Roman"/>
          <w:sz w:val="26"/>
          <w:szCs w:val="26"/>
        </w:rPr>
        <w:t>email</w:t>
      </w:r>
      <w:proofErr w:type="gramEnd"/>
      <w:r w:rsidRPr="004540B9">
        <w:rPr>
          <w:rFonts w:ascii="Times New Roman" w:hAnsi="Times New Roman" w:cs="Times New Roman"/>
          <w:sz w:val="26"/>
          <w:szCs w:val="26"/>
        </w:rPr>
        <w:t xml:space="preserve"> </w:t>
      </w:r>
    </w:p>
    <w:p w14:paraId="5A2AA70C"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Lombok:</w:t>
      </w:r>
      <w:r w:rsidRPr="004540B9">
        <w:rPr>
          <w:rFonts w:ascii="Times New Roman" w:hAnsi="Times New Roman" w:cs="Times New Roman"/>
          <w:sz w:val="26"/>
          <w:szCs w:val="26"/>
        </w:rPr>
        <w:t xml:space="preserve"> </w:t>
      </w:r>
      <w:r w:rsidRPr="004540B9">
        <w:rPr>
          <w:rFonts w:ascii="Times New Roman" w:hAnsi="Times New Roman" w:cs="Times New Roman"/>
          <w:sz w:val="26"/>
          <w:szCs w:val="26"/>
          <w:lang w:val="en-US"/>
        </w:rPr>
        <w:t>một thư viện Java được sử dụng để giảm thiểu tối đa các đoạn code lặp đi lặp lại (boilerplate code) như Getters, Setters, hàm tạo</w:t>
      </w:r>
    </w:p>
    <w:p w14:paraId="315765E1" w14:textId="77777777" w:rsidR="000C5451" w:rsidRPr="004540B9" w:rsidRDefault="000C5451" w:rsidP="00265B70">
      <w:pPr>
        <w:pStyle w:val="ListParagraph"/>
        <w:numPr>
          <w:ilvl w:val="1"/>
          <w:numId w:val="20"/>
        </w:numPr>
        <w:spacing w:line="288" w:lineRule="auto"/>
        <w:rPr>
          <w:rFonts w:ascii="Times New Roman" w:hAnsi="Times New Roman" w:cs="Times New Roman"/>
          <w:sz w:val="26"/>
          <w:szCs w:val="26"/>
          <w:lang w:val="en-US"/>
        </w:rPr>
      </w:pPr>
      <w:r w:rsidRPr="004540B9">
        <w:rPr>
          <w:rFonts w:ascii="Times New Roman" w:hAnsi="Times New Roman" w:cs="Times New Roman"/>
          <w:b/>
          <w:bCs/>
          <w:sz w:val="26"/>
          <w:szCs w:val="26"/>
        </w:rPr>
        <w:t>Gemini API:</w:t>
      </w:r>
      <w:r w:rsidRPr="004540B9">
        <w:rPr>
          <w:rFonts w:ascii="Times New Roman" w:hAnsi="Times New Roman" w:cs="Times New Roman"/>
          <w:sz w:val="26"/>
          <w:szCs w:val="26"/>
        </w:rPr>
        <w:t xml:space="preserve"> </w:t>
      </w:r>
      <w:r w:rsidRPr="004540B9">
        <w:rPr>
          <w:rFonts w:ascii="Times New Roman" w:hAnsi="Times New Roman" w:cs="Times New Roman"/>
          <w:sz w:val="26"/>
          <w:szCs w:val="26"/>
          <w:lang w:val="en-US"/>
        </w:rPr>
        <w:t>Gemini có thể phân tích dữ liệu điểm danh, lịch học để đưa ra các báo cáo tóm tắt hoặc dự đoán phức tạp (ví dụ: "Phân tích xu hướng vắng mặt của sinh viên theo môn học và đưa ra cảnh báo sớm").</w:t>
      </w:r>
    </w:p>
    <w:p w14:paraId="00EC3F82" w14:textId="77777777" w:rsidR="000C5451" w:rsidRPr="004540B9" w:rsidRDefault="000C5451" w:rsidP="000C5451">
      <w:pPr>
        <w:pStyle w:val="Heading2"/>
        <w:rPr>
          <w:rFonts w:ascii="Times New Roman" w:hAnsi="Times New Roman" w:cs="Times New Roman"/>
          <w:b/>
          <w:bCs/>
          <w:color w:val="auto"/>
          <w:sz w:val="26"/>
          <w:szCs w:val="26"/>
          <w:lang w:val="en-CA"/>
        </w:rPr>
      </w:pPr>
      <w:bookmarkStart w:id="98" w:name="_Toc215742374"/>
      <w:r w:rsidRPr="004540B9">
        <w:rPr>
          <w:rFonts w:ascii="Times New Roman" w:hAnsi="Times New Roman" w:cs="Times New Roman"/>
          <w:b/>
          <w:bCs/>
          <w:color w:val="auto"/>
          <w:sz w:val="26"/>
          <w:szCs w:val="26"/>
          <w:lang w:val="en-CA"/>
        </w:rPr>
        <w:t>2.5 Angular Framework</w:t>
      </w:r>
      <w:bookmarkEnd w:id="98"/>
    </w:p>
    <w:p w14:paraId="024D1EBE" w14:textId="77777777" w:rsidR="000C5451" w:rsidRPr="004540B9" w:rsidRDefault="000C5451" w:rsidP="000C5451">
      <w:pPr>
        <w:pStyle w:val="Heading3"/>
        <w:rPr>
          <w:rFonts w:ascii="Times New Roman" w:hAnsi="Times New Roman" w:cs="Times New Roman"/>
          <w:color w:val="auto"/>
          <w:sz w:val="26"/>
          <w:szCs w:val="26"/>
        </w:rPr>
      </w:pPr>
      <w:bookmarkStart w:id="99" w:name="_Toc215742375"/>
      <w:r w:rsidRPr="004540B9">
        <w:rPr>
          <w:rFonts w:ascii="Times New Roman" w:hAnsi="Times New Roman" w:cs="Times New Roman"/>
          <w:b/>
          <w:bCs/>
          <w:color w:val="auto"/>
          <w:sz w:val="26"/>
          <w:szCs w:val="26"/>
        </w:rPr>
        <w:t>2.5.1 Khái niệm tổng quan</w:t>
      </w:r>
      <w:bookmarkEnd w:id="99"/>
    </w:p>
    <w:p w14:paraId="63A1218F"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Angular</w:t>
      </w:r>
      <w:r w:rsidRPr="004540B9">
        <w:rPr>
          <w:rFonts w:ascii="Times New Roman" w:hAnsi="Times New Roman" w:cs="Times New Roman"/>
          <w:sz w:val="26"/>
          <w:szCs w:val="26"/>
        </w:rPr>
        <w:t xml:space="preserve"> là một </w:t>
      </w:r>
      <w:r w:rsidRPr="004540B9">
        <w:rPr>
          <w:rFonts w:ascii="Times New Roman" w:hAnsi="Times New Roman" w:cs="Times New Roman"/>
          <w:b/>
          <w:bCs/>
          <w:sz w:val="26"/>
          <w:szCs w:val="26"/>
        </w:rPr>
        <w:t>Framework JavaScript/TypeScript mã nguồn mở</w:t>
      </w:r>
      <w:r w:rsidRPr="004540B9">
        <w:rPr>
          <w:rFonts w:ascii="Times New Roman" w:hAnsi="Times New Roman" w:cs="Times New Roman"/>
          <w:sz w:val="26"/>
          <w:szCs w:val="26"/>
        </w:rPr>
        <w:t xml:space="preserve"> được phát triển bởi Google, dùng để xây dựng các ứng dụng phía người dùng (Client-side) có hiệu suất cao, đặc biệt là các </w:t>
      </w:r>
      <w:r w:rsidRPr="004540B9">
        <w:rPr>
          <w:rFonts w:ascii="Times New Roman" w:hAnsi="Times New Roman" w:cs="Times New Roman"/>
          <w:b/>
          <w:bCs/>
          <w:sz w:val="26"/>
          <w:szCs w:val="26"/>
        </w:rPr>
        <w:t>Ứng dụng Một trang (Single Page Applications - SPA)</w:t>
      </w:r>
      <w:r w:rsidRPr="004540B9">
        <w:rPr>
          <w:rFonts w:ascii="Times New Roman" w:hAnsi="Times New Roman" w:cs="Times New Roman"/>
          <w:sz w:val="26"/>
          <w:szCs w:val="26"/>
        </w:rPr>
        <w:t>.</w:t>
      </w:r>
    </w:p>
    <w:p w14:paraId="37915BAD"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lastRenderedPageBreak/>
        <w:tab/>
      </w: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TypeScript:</w:t>
      </w:r>
      <w:r w:rsidRPr="004540B9">
        <w:rPr>
          <w:rFonts w:ascii="Times New Roman" w:hAnsi="Times New Roman" w:cs="Times New Roman"/>
          <w:sz w:val="26"/>
          <w:szCs w:val="26"/>
        </w:rPr>
        <w:t xml:space="preserve"> Angular được xây dựng dựa trên </w:t>
      </w:r>
      <w:r w:rsidRPr="004540B9">
        <w:rPr>
          <w:rFonts w:ascii="Times New Roman" w:hAnsi="Times New Roman" w:cs="Times New Roman"/>
          <w:b/>
          <w:bCs/>
          <w:sz w:val="26"/>
          <w:szCs w:val="26"/>
        </w:rPr>
        <w:t>TypeScript</w:t>
      </w:r>
      <w:r w:rsidRPr="004540B9">
        <w:rPr>
          <w:rFonts w:ascii="Times New Roman" w:hAnsi="Times New Roman" w:cs="Times New Roman"/>
          <w:sz w:val="26"/>
          <w:szCs w:val="26"/>
        </w:rPr>
        <w:t xml:space="preserve"> (một siêu tập hợp của JavaScript), giúp mã nguồn có tính </w:t>
      </w:r>
      <w:r w:rsidRPr="004540B9">
        <w:rPr>
          <w:rFonts w:ascii="Times New Roman" w:hAnsi="Times New Roman" w:cs="Times New Roman"/>
          <w:b/>
          <w:bCs/>
          <w:sz w:val="26"/>
          <w:szCs w:val="26"/>
        </w:rPr>
        <w:t>kiểu dữ liệu mạnh mẽ</w:t>
      </w:r>
      <w:r w:rsidRPr="004540B9">
        <w:rPr>
          <w:rFonts w:ascii="Times New Roman" w:hAnsi="Times New Roman" w:cs="Times New Roman"/>
          <w:sz w:val="26"/>
          <w:szCs w:val="26"/>
        </w:rPr>
        <w:t xml:space="preserve"> (strong typing), dễ bảo trì và mở rộng hơn so với JavaScript thuần.</w:t>
      </w:r>
    </w:p>
    <w:p w14:paraId="5E76DC94"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SPA:</w:t>
      </w:r>
      <w:r w:rsidRPr="004540B9">
        <w:rPr>
          <w:rFonts w:ascii="Times New Roman" w:hAnsi="Times New Roman" w:cs="Times New Roman"/>
          <w:sz w:val="26"/>
          <w:szCs w:val="26"/>
        </w:rPr>
        <w:t xml:space="preserve"> Ứng dụng SPA tải toàn bộ mã HTML, CSS và JavaScript chỉ trong lần truy cập đầu tiên. Sau đó, các tương tác tiếp theo chỉ tải về dữ liệu, giúp tốc độ chuyển đổi giữa các trang (views) diễn ra nhanh chóng, mang lại trải nghiệm người dùng mượt mà.</w:t>
      </w:r>
    </w:p>
    <w:p w14:paraId="10F906B7" w14:textId="77777777" w:rsidR="000C5451" w:rsidRPr="004540B9" w:rsidRDefault="000C5451" w:rsidP="000C5451">
      <w:pPr>
        <w:pStyle w:val="Heading3"/>
        <w:rPr>
          <w:rFonts w:ascii="Times New Roman" w:hAnsi="Times New Roman" w:cs="Times New Roman"/>
          <w:color w:val="auto"/>
          <w:sz w:val="26"/>
          <w:szCs w:val="26"/>
        </w:rPr>
      </w:pPr>
      <w:bookmarkStart w:id="100" w:name="_Toc215742376"/>
      <w:r w:rsidRPr="004540B9">
        <w:rPr>
          <w:rFonts w:ascii="Times New Roman" w:hAnsi="Times New Roman" w:cs="Times New Roman"/>
          <w:b/>
          <w:bCs/>
          <w:color w:val="auto"/>
          <w:sz w:val="26"/>
          <w:szCs w:val="26"/>
        </w:rPr>
        <w:t>2.5.2 Kiến trúc và các khái niệm cốt lõi</w:t>
      </w:r>
      <w:bookmarkEnd w:id="100"/>
    </w:p>
    <w:p w14:paraId="14EDBAB2" w14:textId="09FDF2BD"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 xml:space="preserve">Kiến trúc của Angular dựa trên nguyên tắc </w:t>
      </w:r>
      <w:r w:rsidRPr="004540B9">
        <w:rPr>
          <w:rFonts w:ascii="Times New Roman" w:hAnsi="Times New Roman" w:cs="Times New Roman"/>
          <w:b/>
          <w:bCs/>
          <w:sz w:val="26"/>
          <w:szCs w:val="26"/>
        </w:rPr>
        <w:t>Component-Based Architecture</w:t>
      </w:r>
      <w:r w:rsidRPr="004540B9">
        <w:rPr>
          <w:rFonts w:ascii="Times New Roman" w:hAnsi="Times New Roman" w:cs="Times New Roman"/>
          <w:sz w:val="26"/>
          <w:szCs w:val="26"/>
        </w:rPr>
        <w:t xml:space="preserve"> (Kiến trúc dựa trên Thành phần).</w:t>
      </w:r>
    </w:p>
    <w:p w14:paraId="7F1FF954"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Component (Thành phần)</w:t>
      </w:r>
    </w:p>
    <w:p w14:paraId="08AD1457" w14:textId="77777777" w:rsidR="000C5451" w:rsidRPr="004540B9" w:rsidRDefault="000C5451" w:rsidP="00265B70">
      <w:pPr>
        <w:pStyle w:val="ListParagraph"/>
        <w:numPr>
          <w:ilvl w:val="0"/>
          <w:numId w:val="22"/>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Component là </w:t>
      </w:r>
      <w:r w:rsidRPr="004540B9">
        <w:rPr>
          <w:rFonts w:ascii="Times New Roman" w:hAnsi="Times New Roman" w:cs="Times New Roman"/>
          <w:b/>
          <w:bCs/>
          <w:sz w:val="26"/>
          <w:szCs w:val="26"/>
        </w:rPr>
        <w:t>khối xây dựng cơ bản</w:t>
      </w:r>
      <w:r w:rsidRPr="004540B9">
        <w:rPr>
          <w:rFonts w:ascii="Times New Roman" w:hAnsi="Times New Roman" w:cs="Times New Roman"/>
          <w:sz w:val="26"/>
          <w:szCs w:val="26"/>
        </w:rPr>
        <w:t xml:space="preserve"> của ứng dụng Angular. Mỗi Component kiểm soát một phần nhỏ của màn hình (view).</w:t>
      </w:r>
    </w:p>
    <w:p w14:paraId="72F1F4CA" w14:textId="77777777" w:rsidR="000C5451" w:rsidRPr="004540B9" w:rsidRDefault="000C5451" w:rsidP="00265B70">
      <w:pPr>
        <w:pStyle w:val="ListParagraph"/>
        <w:numPr>
          <w:ilvl w:val="0"/>
          <w:numId w:val="22"/>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Thành phần cấu tạo:</w:t>
      </w:r>
      <w:r w:rsidRPr="004540B9">
        <w:rPr>
          <w:rFonts w:ascii="Times New Roman" w:hAnsi="Times New Roman" w:cs="Times New Roman"/>
          <w:sz w:val="26"/>
          <w:szCs w:val="26"/>
        </w:rPr>
        <w:t xml:space="preserve"> Mỗi Component bao gồm ba phần:</w:t>
      </w:r>
    </w:p>
    <w:p w14:paraId="4748E983" w14:textId="77777777" w:rsidR="000C5451" w:rsidRPr="004540B9" w:rsidRDefault="000C5451" w:rsidP="00265B70">
      <w:pPr>
        <w:pStyle w:val="ListParagraph"/>
        <w:numPr>
          <w:ilvl w:val="0"/>
          <w:numId w:val="22"/>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Template (HTML):</w:t>
      </w:r>
      <w:r w:rsidRPr="004540B9">
        <w:rPr>
          <w:rFonts w:ascii="Times New Roman" w:hAnsi="Times New Roman" w:cs="Times New Roman"/>
          <w:sz w:val="26"/>
          <w:szCs w:val="26"/>
        </w:rPr>
        <w:t xml:space="preserve"> Định nghĩa cấu trúc giao diện người dùng.</w:t>
      </w:r>
    </w:p>
    <w:p w14:paraId="53331171" w14:textId="77777777" w:rsidR="000C5451" w:rsidRPr="004540B9" w:rsidRDefault="000C5451" w:rsidP="00265B70">
      <w:pPr>
        <w:pStyle w:val="ListParagraph"/>
        <w:numPr>
          <w:ilvl w:val="0"/>
          <w:numId w:val="22"/>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Styles (CSS/SCSS):</w:t>
      </w:r>
      <w:r w:rsidRPr="004540B9">
        <w:rPr>
          <w:rFonts w:ascii="Times New Roman" w:hAnsi="Times New Roman" w:cs="Times New Roman"/>
          <w:sz w:val="26"/>
          <w:szCs w:val="26"/>
        </w:rPr>
        <w:t xml:space="preserve"> Định nghĩa giao diện/phong cách cho Component đó.</w:t>
      </w:r>
    </w:p>
    <w:p w14:paraId="6931077F" w14:textId="77777777" w:rsidR="000C5451" w:rsidRPr="004540B9" w:rsidRDefault="000C5451" w:rsidP="00265B70">
      <w:pPr>
        <w:pStyle w:val="ListParagraph"/>
        <w:numPr>
          <w:ilvl w:val="0"/>
          <w:numId w:val="22"/>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Class (TypeScript):</w:t>
      </w:r>
      <w:r w:rsidRPr="004540B9">
        <w:rPr>
          <w:rFonts w:ascii="Times New Roman" w:hAnsi="Times New Roman" w:cs="Times New Roman"/>
          <w:sz w:val="26"/>
          <w:szCs w:val="26"/>
        </w:rPr>
        <w:t xml:space="preserve"> Chứa logic nghiệp vụ, dữ liệu và tương tác với các Service.</w:t>
      </w:r>
    </w:p>
    <w:p w14:paraId="18F97F1C"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Module (NgModule)</w:t>
      </w:r>
    </w:p>
    <w:p w14:paraId="368E2532" w14:textId="77777777" w:rsidR="000C5451" w:rsidRPr="004540B9" w:rsidRDefault="000C5451" w:rsidP="00265B70">
      <w:pPr>
        <w:pStyle w:val="ListParagraph"/>
        <w:numPr>
          <w:ilvl w:val="0"/>
          <w:numId w:val="23"/>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Module giúp </w:t>
      </w:r>
      <w:r w:rsidRPr="004540B9">
        <w:rPr>
          <w:rFonts w:ascii="Times New Roman" w:hAnsi="Times New Roman" w:cs="Times New Roman"/>
          <w:b/>
          <w:bCs/>
          <w:sz w:val="26"/>
          <w:szCs w:val="26"/>
        </w:rPr>
        <w:t>tổ chức các Component, Service và Pipe</w:t>
      </w:r>
      <w:r w:rsidRPr="004540B9">
        <w:rPr>
          <w:rFonts w:ascii="Times New Roman" w:hAnsi="Times New Roman" w:cs="Times New Roman"/>
          <w:sz w:val="26"/>
          <w:szCs w:val="26"/>
        </w:rPr>
        <w:t xml:space="preserve"> có liên quan thành các khối chức năng. Ứng dụng Angular luôn có ít nhất một </w:t>
      </w:r>
      <w:r w:rsidRPr="004540B9">
        <w:rPr>
          <w:rFonts w:ascii="Times New Roman" w:hAnsi="Times New Roman" w:cs="Times New Roman"/>
          <w:b/>
          <w:bCs/>
          <w:sz w:val="26"/>
          <w:szCs w:val="26"/>
        </w:rPr>
        <w:t>Root Module</w:t>
      </w:r>
      <w:r w:rsidRPr="004540B9">
        <w:rPr>
          <w:rFonts w:ascii="Times New Roman" w:hAnsi="Times New Roman" w:cs="Times New Roman"/>
          <w:sz w:val="26"/>
          <w:szCs w:val="26"/>
        </w:rPr>
        <w:t xml:space="preserve"> (AppModule).</w:t>
      </w:r>
    </w:p>
    <w:p w14:paraId="0635C8B5" w14:textId="77777777" w:rsidR="000C5451" w:rsidRPr="004540B9" w:rsidRDefault="000C5451" w:rsidP="00265B70">
      <w:pPr>
        <w:pStyle w:val="ListParagraph"/>
        <w:numPr>
          <w:ilvl w:val="0"/>
          <w:numId w:val="23"/>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Vai trò:</w:t>
      </w:r>
      <w:r w:rsidRPr="004540B9">
        <w:rPr>
          <w:rFonts w:ascii="Times New Roman" w:hAnsi="Times New Roman" w:cs="Times New Roman"/>
          <w:sz w:val="26"/>
          <w:szCs w:val="26"/>
        </w:rPr>
        <w:t xml:space="preserve"> Quản lý việc khai báo, nhập khẩu (imports) và xuất khẩu (exports) các thành phần, giúp ứng dụng có cấu trúc rõ ràng.</w:t>
      </w:r>
    </w:p>
    <w:p w14:paraId="58617D8D" w14:textId="77777777" w:rsidR="000C5451" w:rsidRPr="004540B9" w:rsidRDefault="000C5451" w:rsidP="000C5451">
      <w:pPr>
        <w:spacing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Service và Dependency Injection (DI)</w:t>
      </w:r>
    </w:p>
    <w:p w14:paraId="2F1A7419" w14:textId="77777777" w:rsidR="000C5451" w:rsidRPr="004540B9" w:rsidRDefault="000C5451" w:rsidP="00265B70">
      <w:pPr>
        <w:pStyle w:val="ListParagraph"/>
        <w:numPr>
          <w:ilvl w:val="0"/>
          <w:numId w:val="24"/>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Service:</w:t>
      </w:r>
      <w:r w:rsidRPr="004540B9">
        <w:rPr>
          <w:rFonts w:ascii="Times New Roman" w:hAnsi="Times New Roman" w:cs="Times New Roman"/>
          <w:sz w:val="26"/>
          <w:szCs w:val="26"/>
        </w:rPr>
        <w:t xml:space="preserve"> Các lớp (Classes) chứa logic không liên quan đến giao diện người dùng (ví dụ: lấy dữ liệu từ Back-end, xử lý tính toán). Trong đề tài này, Service sẽ chịu trách nhiệm gọi các </w:t>
      </w:r>
      <w:r w:rsidRPr="004540B9">
        <w:rPr>
          <w:rFonts w:ascii="Times New Roman" w:hAnsi="Times New Roman" w:cs="Times New Roman"/>
          <w:b/>
          <w:bCs/>
          <w:sz w:val="26"/>
          <w:szCs w:val="26"/>
        </w:rPr>
        <w:t>RESTful API</w:t>
      </w:r>
      <w:r w:rsidRPr="004540B9">
        <w:rPr>
          <w:rFonts w:ascii="Times New Roman" w:hAnsi="Times New Roman" w:cs="Times New Roman"/>
          <w:sz w:val="26"/>
          <w:szCs w:val="26"/>
        </w:rPr>
        <w:t xml:space="preserve"> do Spring Boot cung cấp.</w:t>
      </w:r>
    </w:p>
    <w:p w14:paraId="24E4AFD0" w14:textId="77777777" w:rsidR="000C5451" w:rsidRPr="004540B9" w:rsidRDefault="000C5451" w:rsidP="00265B70">
      <w:pPr>
        <w:pStyle w:val="ListParagraph"/>
        <w:numPr>
          <w:ilvl w:val="0"/>
          <w:numId w:val="24"/>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Dependency Injection (DI):</w:t>
      </w:r>
      <w:r w:rsidRPr="004540B9">
        <w:rPr>
          <w:rFonts w:ascii="Times New Roman" w:hAnsi="Times New Roman" w:cs="Times New Roman"/>
          <w:sz w:val="26"/>
          <w:szCs w:val="26"/>
        </w:rPr>
        <w:t xml:space="preserve"> Angular sử dụng hệ thống DI để cung cấp các Service cho các Component cần chúng một cách linh hoạt, tương tự </w:t>
      </w:r>
      <w:r w:rsidRPr="004540B9">
        <w:rPr>
          <w:rFonts w:ascii="Times New Roman" w:hAnsi="Times New Roman" w:cs="Times New Roman"/>
          <w:sz w:val="26"/>
          <w:szCs w:val="26"/>
        </w:rPr>
        <w:lastRenderedPageBreak/>
        <w:t>như trong Spring Boot. Điều này giúp các Component dễ dàng được kiểm thử và tái sử dụng.</w:t>
      </w:r>
    </w:p>
    <w:p w14:paraId="74397209" w14:textId="77777777" w:rsidR="000C5451" w:rsidRPr="004540B9" w:rsidRDefault="000C5451" w:rsidP="000C5451">
      <w:pPr>
        <w:spacing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Data Binding</w:t>
      </w:r>
    </w:p>
    <w:p w14:paraId="5AD8BB4E" w14:textId="77777777" w:rsidR="000C5451" w:rsidRPr="004540B9" w:rsidRDefault="000C5451" w:rsidP="00265B70">
      <w:pPr>
        <w:pStyle w:val="ListParagraph"/>
        <w:numPr>
          <w:ilvl w:val="0"/>
          <w:numId w:val="25"/>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Là cơ chế tự động đồng bộ hóa dữ liệu giữa </w:t>
      </w:r>
      <w:r w:rsidRPr="004540B9">
        <w:rPr>
          <w:rFonts w:ascii="Times New Roman" w:hAnsi="Times New Roman" w:cs="Times New Roman"/>
          <w:b/>
          <w:bCs/>
          <w:sz w:val="26"/>
          <w:szCs w:val="26"/>
        </w:rPr>
        <w:t>Model (Class/TypeScript)</w:t>
      </w:r>
      <w:r w:rsidRPr="004540B9">
        <w:rPr>
          <w:rFonts w:ascii="Times New Roman" w:hAnsi="Times New Roman" w:cs="Times New Roman"/>
          <w:sz w:val="26"/>
          <w:szCs w:val="26"/>
        </w:rPr>
        <w:t xml:space="preserve"> và </w:t>
      </w:r>
      <w:r w:rsidRPr="004540B9">
        <w:rPr>
          <w:rFonts w:ascii="Times New Roman" w:hAnsi="Times New Roman" w:cs="Times New Roman"/>
          <w:b/>
          <w:bCs/>
          <w:sz w:val="26"/>
          <w:szCs w:val="26"/>
        </w:rPr>
        <w:t>View (Template/HTML)</w:t>
      </w:r>
      <w:r w:rsidRPr="004540B9">
        <w:rPr>
          <w:rFonts w:ascii="Times New Roman" w:hAnsi="Times New Roman" w:cs="Times New Roman"/>
          <w:sz w:val="26"/>
          <w:szCs w:val="26"/>
        </w:rPr>
        <w:t>.</w:t>
      </w:r>
    </w:p>
    <w:p w14:paraId="479678E0" w14:textId="77777777" w:rsidR="000C5451" w:rsidRPr="004540B9" w:rsidRDefault="000C5451" w:rsidP="00265B70">
      <w:pPr>
        <w:pStyle w:val="ListParagraph"/>
        <w:numPr>
          <w:ilvl w:val="0"/>
          <w:numId w:val="25"/>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Các loại Binding quan trọng:</w:t>
      </w:r>
    </w:p>
    <w:p w14:paraId="72A80589" w14:textId="77777777"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Interpolation (</w:t>
      </w:r>
      <w:proofErr w:type="gramStart"/>
      <w:r w:rsidRPr="004540B9">
        <w:rPr>
          <w:rFonts w:ascii="Times New Roman" w:hAnsi="Times New Roman" w:cs="Times New Roman"/>
          <w:b/>
          <w:bCs/>
          <w:sz w:val="26"/>
          <w:szCs w:val="26"/>
        </w:rPr>
        <w:t>{{ value</w:t>
      </w:r>
      <w:proofErr w:type="gramEnd"/>
      <w:r w:rsidRPr="004540B9">
        <w:rPr>
          <w:rFonts w:ascii="Times New Roman" w:hAnsi="Times New Roman" w:cs="Times New Roman"/>
          <w:b/>
          <w:bCs/>
          <w:sz w:val="26"/>
          <w:szCs w:val="26"/>
        </w:rPr>
        <w:t xml:space="preserve"> }}):</w:t>
      </w:r>
      <w:r w:rsidRPr="004540B9">
        <w:rPr>
          <w:rFonts w:ascii="Times New Roman" w:hAnsi="Times New Roman" w:cs="Times New Roman"/>
          <w:sz w:val="26"/>
          <w:szCs w:val="26"/>
        </w:rPr>
        <w:t xml:space="preserve"> Hiển thị dữ liệu từ Component lên Template.</w:t>
      </w:r>
    </w:p>
    <w:p w14:paraId="32E942A5" w14:textId="77777777"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Property Binding ([property]="value"):</w:t>
      </w:r>
      <w:r w:rsidRPr="004540B9">
        <w:rPr>
          <w:rFonts w:ascii="Times New Roman" w:hAnsi="Times New Roman" w:cs="Times New Roman"/>
          <w:sz w:val="26"/>
          <w:szCs w:val="26"/>
        </w:rPr>
        <w:t xml:space="preserve"> Gán giá trị từ Component Class vào thuộc tính HTML.</w:t>
      </w:r>
    </w:p>
    <w:p w14:paraId="39AE80BE" w14:textId="77777777"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Event Binding ((event)="</w:t>
      </w:r>
      <w:proofErr w:type="gramStart"/>
      <w:r w:rsidRPr="004540B9">
        <w:rPr>
          <w:rFonts w:ascii="Times New Roman" w:hAnsi="Times New Roman" w:cs="Times New Roman"/>
          <w:b/>
          <w:bCs/>
          <w:sz w:val="26"/>
          <w:szCs w:val="26"/>
        </w:rPr>
        <w:t>handler(</w:t>
      </w:r>
      <w:proofErr w:type="gramEnd"/>
      <w:r w:rsidRPr="004540B9">
        <w:rPr>
          <w:rFonts w:ascii="Times New Roman" w:hAnsi="Times New Roman" w:cs="Times New Roman"/>
          <w:b/>
          <w:bCs/>
          <w:sz w:val="26"/>
          <w:szCs w:val="26"/>
        </w:rPr>
        <w:t>)"):</w:t>
      </w:r>
      <w:r w:rsidRPr="004540B9">
        <w:rPr>
          <w:rFonts w:ascii="Times New Roman" w:hAnsi="Times New Roman" w:cs="Times New Roman"/>
          <w:sz w:val="26"/>
          <w:szCs w:val="26"/>
        </w:rPr>
        <w:t xml:space="preserve"> Phản ứng với các sự kiện người dùng (nhấp chuột, nhập liệu).</w:t>
      </w:r>
    </w:p>
    <w:p w14:paraId="768DD9D4" w14:textId="77777777"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Two-Way Binding ([(ngModel)]):</w:t>
      </w:r>
      <w:r w:rsidRPr="004540B9">
        <w:rPr>
          <w:rFonts w:ascii="Times New Roman" w:hAnsi="Times New Roman" w:cs="Times New Roman"/>
          <w:sz w:val="26"/>
          <w:szCs w:val="26"/>
        </w:rPr>
        <w:t xml:space="preserve"> Đồng bộ dữ liệu hai chiều giữa Model và Input Form (thường dùng trong quản lý/chỉnh sửa dữ liệu sinh viên).</w:t>
      </w:r>
    </w:p>
    <w:p w14:paraId="3AEA8DEE" w14:textId="77777777" w:rsidR="000C5451" w:rsidRPr="004540B9" w:rsidRDefault="000C5451" w:rsidP="000C5451">
      <w:pPr>
        <w:spacing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Xử lý dữ liệu bất đồng bộ với RxJS</w:t>
      </w:r>
    </w:p>
    <w:p w14:paraId="5353BD4D" w14:textId="77777777" w:rsidR="000C5451" w:rsidRPr="004540B9" w:rsidRDefault="000C5451" w:rsidP="00265B70">
      <w:pPr>
        <w:pStyle w:val="ListParagraph"/>
        <w:numPr>
          <w:ilvl w:val="0"/>
          <w:numId w:val="27"/>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 xml:space="preserve">Khái niệm: </w:t>
      </w:r>
      <w:r w:rsidRPr="004540B9">
        <w:rPr>
          <w:rFonts w:ascii="Times New Roman" w:hAnsi="Times New Roman" w:cs="Times New Roman"/>
          <w:sz w:val="26"/>
          <w:szCs w:val="26"/>
        </w:rPr>
        <w:t>RxJs (Reactive Extensions for JavaScript) là một thư viện được Angular tích hợp sâu để xử lý dữ liệu và sự kiện bất đồng bộ. RxJS được sử dụng trong các Service để gọi RESTful API (sử dụng HttpClient). Thay vì nhận kết quả ngay lập tức (như code đồng bộ), Service sẽ trả về một Observable. Component sẽ subscribe (đăng ký) vào Observable này để nhận dữ liệu khi dữ liệu từ Spring Boot (Back-end) sẵn sàng.</w:t>
      </w:r>
    </w:p>
    <w:p w14:paraId="4E9204A5" w14:textId="77777777" w:rsidR="000C5451" w:rsidRPr="004540B9" w:rsidRDefault="000C5451" w:rsidP="00265B70">
      <w:pPr>
        <w:pStyle w:val="ListParagraph"/>
        <w:numPr>
          <w:ilvl w:val="0"/>
          <w:numId w:val="27"/>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Observable (Luồng Quan sát được):</w:t>
      </w:r>
      <w:r w:rsidRPr="004540B9">
        <w:rPr>
          <w:rFonts w:ascii="Times New Roman" w:hAnsi="Times New Roman" w:cs="Times New Roman"/>
          <w:sz w:val="26"/>
          <w:szCs w:val="26"/>
        </w:rPr>
        <w:t xml:space="preserve"> Đại diện cho một luồng dữ liệu hoặc sự kiện có thể phát ra nhiều giá trị theo thời gian (ví dụ: dữ liệu nhận được từ API của Spring Boot).</w:t>
      </w:r>
    </w:p>
    <w:p w14:paraId="52C90754" w14:textId="77777777" w:rsidR="000C5451" w:rsidRPr="004540B9" w:rsidRDefault="000C5451" w:rsidP="00265B70">
      <w:pPr>
        <w:pStyle w:val="ListParagraph"/>
        <w:numPr>
          <w:ilvl w:val="0"/>
          <w:numId w:val="27"/>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Observer (Người Quan sát):</w:t>
      </w:r>
      <w:r w:rsidRPr="004540B9">
        <w:rPr>
          <w:rFonts w:ascii="Times New Roman" w:hAnsi="Times New Roman" w:cs="Times New Roman"/>
          <w:sz w:val="26"/>
          <w:szCs w:val="26"/>
        </w:rPr>
        <w:t xml:space="preserve"> Là đối tượng tiêu thụ các giá trị được phát ra từ Observable.</w:t>
      </w:r>
    </w:p>
    <w:p w14:paraId="052B161C" w14:textId="77777777" w:rsidR="000C5451" w:rsidRPr="004540B9" w:rsidRDefault="000C5451" w:rsidP="00265B70">
      <w:pPr>
        <w:pStyle w:val="ListParagraph"/>
        <w:numPr>
          <w:ilvl w:val="0"/>
          <w:numId w:val="27"/>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Operators (Toán tử):</w:t>
      </w:r>
      <w:r w:rsidRPr="004540B9">
        <w:rPr>
          <w:rFonts w:ascii="Times New Roman" w:hAnsi="Times New Roman" w:cs="Times New Roman"/>
          <w:sz w:val="26"/>
          <w:szCs w:val="26"/>
        </w:rPr>
        <w:t xml:space="preserve"> Các hàm mạnh mẽ (như map, filter, switchMap) giúp thao tác, biến đổi và kết hợp các luồng dữ liệu một cách dễ dàng và hiệu quả.</w:t>
      </w:r>
    </w:p>
    <w:p w14:paraId="60FBD58F" w14:textId="77777777" w:rsidR="000C5451" w:rsidRPr="004540B9" w:rsidRDefault="000C5451" w:rsidP="000C5451">
      <w:pPr>
        <w:spacing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Thiết kế đáp ứng (Responsive Design)</w:t>
      </w:r>
    </w:p>
    <w:p w14:paraId="383CC14A" w14:textId="77777777" w:rsidR="000C5451" w:rsidRPr="004540B9" w:rsidRDefault="000C5451" w:rsidP="00265B70">
      <w:pPr>
        <w:pStyle w:val="ListParagraph"/>
        <w:numPr>
          <w:ilvl w:val="0"/>
          <w:numId w:val="28"/>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Khái niệm: Responsive Design</w:t>
      </w:r>
      <w:r w:rsidRPr="004540B9">
        <w:rPr>
          <w:rFonts w:ascii="Times New Roman" w:hAnsi="Times New Roman" w:cs="Times New Roman"/>
          <w:sz w:val="26"/>
          <w:szCs w:val="26"/>
        </w:rPr>
        <w:t xml:space="preserve"> là một phương pháp thiết kế giao diện web nhằm mục đích làm cho ứng dụng hoạt động và hiển thị tốt trên mọi </w:t>
      </w:r>
      <w:r w:rsidRPr="004540B9">
        <w:rPr>
          <w:rFonts w:ascii="Times New Roman" w:hAnsi="Times New Roman" w:cs="Times New Roman"/>
          <w:sz w:val="26"/>
          <w:szCs w:val="26"/>
        </w:rPr>
        <w:lastRenderedPageBreak/>
        <w:t>kích thước màn hình và thiết bị (máy tính, máy tính bảng, điện thoại di động).</w:t>
      </w:r>
    </w:p>
    <w:p w14:paraId="0DD014C5" w14:textId="77777777" w:rsidR="000C5451" w:rsidRPr="004540B9" w:rsidRDefault="000C5451" w:rsidP="00265B70">
      <w:pPr>
        <w:pStyle w:val="ListParagraph"/>
        <w:numPr>
          <w:ilvl w:val="0"/>
          <w:numId w:val="28"/>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Kỹ thuật áp dụng:</w:t>
      </w:r>
    </w:p>
    <w:p w14:paraId="02B977BA" w14:textId="77777777" w:rsidR="000C5451" w:rsidRPr="004540B9" w:rsidRDefault="000C5451" w:rsidP="00265B70">
      <w:pPr>
        <w:pStyle w:val="ListParagraph"/>
        <w:numPr>
          <w:ilvl w:val="0"/>
          <w:numId w:val="29"/>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Flexible Grids và Layouts:</w:t>
      </w:r>
      <w:r w:rsidRPr="004540B9">
        <w:rPr>
          <w:rFonts w:ascii="Times New Roman" w:hAnsi="Times New Roman" w:cs="Times New Roman"/>
          <w:sz w:val="26"/>
          <w:szCs w:val="26"/>
        </w:rPr>
        <w:t xml:space="preserve"> Sử dụng các đơn vị tương đối (như phần trăm, rem, em) thay vì giá trị cố định (pixel).</w:t>
      </w:r>
    </w:p>
    <w:p w14:paraId="2032C9DA" w14:textId="77777777" w:rsidR="000C5451" w:rsidRPr="004540B9" w:rsidRDefault="000C5451" w:rsidP="00265B70">
      <w:pPr>
        <w:pStyle w:val="ListParagraph"/>
        <w:numPr>
          <w:ilvl w:val="0"/>
          <w:numId w:val="29"/>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Media Queries:</w:t>
      </w:r>
      <w:r w:rsidRPr="004540B9">
        <w:rPr>
          <w:rFonts w:ascii="Times New Roman" w:hAnsi="Times New Roman" w:cs="Times New Roman"/>
          <w:sz w:val="26"/>
          <w:szCs w:val="26"/>
        </w:rPr>
        <w:t xml:space="preserve"> Sử dụng các quy tắc CSS để áp dụng phong cách khác nhau dựa trên kích thước màn hình (ví dụ: ẩn một số cột trong bảng khi hiển thị trên điện thoại).</w:t>
      </w:r>
    </w:p>
    <w:p w14:paraId="57767B46" w14:textId="77777777" w:rsidR="000C5451" w:rsidRPr="004540B9" w:rsidRDefault="000C5451" w:rsidP="00265B70">
      <w:pPr>
        <w:pStyle w:val="ListParagraph"/>
        <w:numPr>
          <w:ilvl w:val="0"/>
          <w:numId w:val="29"/>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Angular Flex-Layout:</w:t>
      </w:r>
      <w:r w:rsidRPr="004540B9">
        <w:rPr>
          <w:rFonts w:ascii="Times New Roman" w:hAnsi="Times New Roman" w:cs="Times New Roman"/>
          <w:sz w:val="26"/>
          <w:szCs w:val="26"/>
        </w:rPr>
        <w:t xml:space="preserve"> Angular thường sử dụng thư viện </w:t>
      </w:r>
      <w:r w:rsidRPr="004540B9">
        <w:rPr>
          <w:rFonts w:ascii="Times New Roman" w:hAnsi="Times New Roman" w:cs="Times New Roman"/>
          <w:b/>
          <w:bCs/>
          <w:sz w:val="26"/>
          <w:szCs w:val="26"/>
        </w:rPr>
        <w:t>Flex-Layout</w:t>
      </w:r>
      <w:r w:rsidRPr="004540B9">
        <w:rPr>
          <w:rFonts w:ascii="Times New Roman" w:hAnsi="Times New Roman" w:cs="Times New Roman"/>
          <w:sz w:val="26"/>
          <w:szCs w:val="26"/>
        </w:rPr>
        <w:t xml:space="preserve"> (hoặc các tiện ích Flexbox/Grid của CSS) để xây dựng bố cục linh hoạt và đáp ứng.</w:t>
      </w:r>
    </w:p>
    <w:p w14:paraId="56C98EC7"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101" w:name="_Toc215742377"/>
      <w:r w:rsidRPr="004540B9">
        <w:rPr>
          <w:rFonts w:ascii="Times New Roman" w:hAnsi="Times New Roman" w:cs="Times New Roman"/>
          <w:b/>
          <w:bCs/>
          <w:color w:val="auto"/>
          <w:sz w:val="26"/>
          <w:szCs w:val="26"/>
          <w:lang w:val="en-US"/>
        </w:rPr>
        <w:t>2.6 Microsoft SQL Server.</w:t>
      </w:r>
      <w:bookmarkEnd w:id="101"/>
    </w:p>
    <w:p w14:paraId="0D773A58" w14:textId="77777777" w:rsidR="000C5451" w:rsidRPr="004540B9" w:rsidRDefault="000C5451" w:rsidP="000C5451">
      <w:pPr>
        <w:pStyle w:val="Heading3"/>
        <w:rPr>
          <w:rFonts w:ascii="Times New Roman" w:hAnsi="Times New Roman" w:cs="Times New Roman"/>
          <w:b/>
          <w:bCs/>
          <w:color w:val="auto"/>
          <w:sz w:val="26"/>
          <w:szCs w:val="26"/>
        </w:rPr>
      </w:pPr>
      <w:bookmarkStart w:id="102" w:name="_Toc215742378"/>
      <w:r w:rsidRPr="004540B9">
        <w:rPr>
          <w:rFonts w:ascii="Times New Roman" w:hAnsi="Times New Roman" w:cs="Times New Roman"/>
          <w:b/>
          <w:bCs/>
          <w:color w:val="auto"/>
          <w:sz w:val="26"/>
          <w:szCs w:val="26"/>
        </w:rPr>
        <w:t>2.6.1 Khái niệm và đặc điểm chính</w:t>
      </w:r>
      <w:bookmarkEnd w:id="102"/>
    </w:p>
    <w:p w14:paraId="3205F179" w14:textId="77777777" w:rsidR="000C5451" w:rsidRPr="004540B9" w:rsidRDefault="000C5451" w:rsidP="000C5451">
      <w:pPr>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Hệ Quản trị Cơ sở dữ liệu quan hệ (RDBMS):</w:t>
      </w:r>
      <w:r w:rsidRPr="004540B9">
        <w:rPr>
          <w:rFonts w:ascii="Times New Roman" w:hAnsi="Times New Roman" w:cs="Times New Roman"/>
          <w:sz w:val="26"/>
          <w:szCs w:val="26"/>
        </w:rPr>
        <w:t xml:space="preserve"> SQL Server lưu trữ dữ liệu dưới dạng </w:t>
      </w:r>
      <w:r w:rsidRPr="004540B9">
        <w:rPr>
          <w:rFonts w:ascii="Times New Roman" w:hAnsi="Times New Roman" w:cs="Times New Roman"/>
          <w:b/>
          <w:bCs/>
          <w:sz w:val="26"/>
          <w:szCs w:val="26"/>
        </w:rPr>
        <w:t>các bảng</w:t>
      </w:r>
      <w:r w:rsidRPr="004540B9">
        <w:rPr>
          <w:rFonts w:ascii="Times New Roman" w:hAnsi="Times New Roman" w:cs="Times New Roman"/>
          <w:sz w:val="26"/>
          <w:szCs w:val="26"/>
        </w:rPr>
        <w:t xml:space="preserve"> có quan hệ logic với nhau thông qua </w:t>
      </w:r>
      <w:r w:rsidRPr="004540B9">
        <w:rPr>
          <w:rFonts w:ascii="Times New Roman" w:hAnsi="Times New Roman" w:cs="Times New Roman"/>
          <w:b/>
          <w:bCs/>
          <w:sz w:val="26"/>
          <w:szCs w:val="26"/>
        </w:rPr>
        <w:t>các khóa (Keys)</w:t>
      </w:r>
      <w:r w:rsidRPr="004540B9">
        <w:rPr>
          <w:rFonts w:ascii="Times New Roman" w:hAnsi="Times New Roman" w:cs="Times New Roman"/>
          <w:sz w:val="26"/>
          <w:szCs w:val="26"/>
        </w:rPr>
        <w:t>. Nó tuân thủ mô hình quan hệ do E.F. Codd đề xuất.</w:t>
      </w:r>
    </w:p>
    <w:p w14:paraId="290D8EF1"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Ngôn ngữ SQL (Structured Query Language):</w:t>
      </w:r>
      <w:r w:rsidRPr="004540B9">
        <w:rPr>
          <w:rFonts w:ascii="Times New Roman" w:hAnsi="Times New Roman" w:cs="Times New Roman"/>
          <w:sz w:val="26"/>
          <w:szCs w:val="26"/>
        </w:rPr>
        <w:t xml:space="preserve"> Đây là ngôn ngữ tiêu chuẩn được sử dụng để định nghĩa, truy vấn, và quản lý dữ liệu trong SQL Server.</w:t>
      </w:r>
    </w:p>
    <w:p w14:paraId="0831812E"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Hỗ trợ ACID:</w:t>
      </w:r>
      <w:r w:rsidRPr="004540B9">
        <w:rPr>
          <w:rFonts w:ascii="Times New Roman" w:hAnsi="Times New Roman" w:cs="Times New Roman"/>
          <w:sz w:val="26"/>
          <w:szCs w:val="26"/>
        </w:rPr>
        <w:t xml:space="preserve"> SQL Server đảm bảo các giao dịch dữ liệu tuân thủ các thuộc tính </w:t>
      </w:r>
      <w:r w:rsidRPr="004540B9">
        <w:rPr>
          <w:rFonts w:ascii="Times New Roman" w:hAnsi="Times New Roman" w:cs="Times New Roman"/>
          <w:b/>
          <w:bCs/>
          <w:sz w:val="26"/>
          <w:szCs w:val="26"/>
        </w:rPr>
        <w:t>ACID</w:t>
      </w:r>
      <w:r w:rsidRPr="004540B9">
        <w:rPr>
          <w:rFonts w:ascii="Times New Roman" w:hAnsi="Times New Roman" w:cs="Times New Roman"/>
          <w:sz w:val="26"/>
          <w:szCs w:val="26"/>
        </w:rPr>
        <w:t xml:space="preserve"> (Atomicity, Consistency, Isolation, Durability), đảm bảo tính toàn vẹn và đáng tin cậy của dữ liệu.</w:t>
      </w:r>
    </w:p>
    <w:p w14:paraId="6E357C14" w14:textId="77777777" w:rsidR="000C5451" w:rsidRPr="004540B9" w:rsidRDefault="000C5451" w:rsidP="000C5451">
      <w:pPr>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T-SQL (Transact-SQL):</w:t>
      </w:r>
      <w:r w:rsidRPr="004540B9">
        <w:rPr>
          <w:rFonts w:ascii="Times New Roman" w:hAnsi="Times New Roman" w:cs="Times New Roman"/>
          <w:sz w:val="26"/>
          <w:szCs w:val="26"/>
        </w:rPr>
        <w:t xml:space="preserve"> Là phần mở rộng độc quyền của Microsoft cho ngôn ngữ SQL tiêu chuẩn. T-SQL bổ sung các tính năng lập trình (ví dụ: biến, hàm, câu lệnh điều kiện) giúp tăng cường khả năng xử lý nghiệp vụ phức tạp ngay tại cấp độ cơ sở dữ liệu (ví dụ: thông qua Stored Procedures).</w:t>
      </w:r>
    </w:p>
    <w:p w14:paraId="14E5F837" w14:textId="77777777" w:rsidR="000C5451" w:rsidRPr="004540B9" w:rsidRDefault="000C5451" w:rsidP="000C5451">
      <w:pPr>
        <w:pStyle w:val="Heading3"/>
        <w:rPr>
          <w:rFonts w:ascii="Times New Roman" w:hAnsi="Times New Roman" w:cs="Times New Roman"/>
          <w:b/>
          <w:bCs/>
          <w:color w:val="auto"/>
          <w:sz w:val="26"/>
          <w:szCs w:val="26"/>
        </w:rPr>
      </w:pPr>
      <w:bookmarkStart w:id="103" w:name="_Toc215742379"/>
      <w:r w:rsidRPr="004540B9">
        <w:rPr>
          <w:rFonts w:ascii="Times New Roman" w:hAnsi="Times New Roman" w:cs="Times New Roman"/>
          <w:b/>
          <w:bCs/>
          <w:color w:val="auto"/>
          <w:sz w:val="26"/>
          <w:szCs w:val="26"/>
        </w:rPr>
        <w:t>2.6.2 Các thành phần quan trọng</w:t>
      </w:r>
      <w:bookmarkEnd w:id="103"/>
    </w:p>
    <w:p w14:paraId="55700DA7"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Engine Cơ sở Dữ liệu (Database Engine):</w:t>
      </w:r>
      <w:r w:rsidRPr="004540B9">
        <w:rPr>
          <w:rFonts w:ascii="Times New Roman" w:hAnsi="Times New Roman" w:cs="Times New Roman"/>
          <w:sz w:val="26"/>
          <w:szCs w:val="26"/>
        </w:rPr>
        <w:t xml:space="preserve"> Đây là dịch vụ cốt lõi, chịu trách nhiệm lưu trữ, xử lý, bảo mật dữ liệu và quản lý các tài nguyên liên quan.</w:t>
      </w:r>
    </w:p>
    <w:p w14:paraId="46C897EF"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Bảng (Tables):</w:t>
      </w:r>
      <w:r w:rsidRPr="004540B9">
        <w:rPr>
          <w:rFonts w:ascii="Times New Roman" w:hAnsi="Times New Roman" w:cs="Times New Roman"/>
          <w:sz w:val="26"/>
          <w:szCs w:val="26"/>
        </w:rPr>
        <w:t xml:space="preserve"> Nơi dữ liệu được lưu trữ theo cấu trúc hàng và cột.</w:t>
      </w:r>
    </w:p>
    <w:p w14:paraId="1879849E"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Khóa Chính (Primary Keys):</w:t>
      </w:r>
      <w:r w:rsidRPr="004540B9">
        <w:rPr>
          <w:rFonts w:ascii="Times New Roman" w:hAnsi="Times New Roman" w:cs="Times New Roman"/>
          <w:sz w:val="26"/>
          <w:szCs w:val="26"/>
        </w:rPr>
        <w:t xml:space="preserve"> Định danh duy nhất cho mỗi hàng trong một bảng (ví dụ: MaSinhVien).</w:t>
      </w:r>
    </w:p>
    <w:p w14:paraId="08E15E3E"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lastRenderedPageBreak/>
        <w:tab/>
      </w:r>
      <w:r w:rsidRPr="004540B9">
        <w:rPr>
          <w:rFonts w:ascii="Times New Roman" w:hAnsi="Times New Roman" w:cs="Times New Roman"/>
          <w:b/>
          <w:bCs/>
          <w:sz w:val="26"/>
          <w:szCs w:val="26"/>
        </w:rPr>
        <w:tab/>
        <w:t>Khóa Ngoại (Foreign Keys):</w:t>
      </w:r>
      <w:r w:rsidRPr="004540B9">
        <w:rPr>
          <w:rFonts w:ascii="Times New Roman" w:hAnsi="Times New Roman" w:cs="Times New Roman"/>
          <w:sz w:val="26"/>
          <w:szCs w:val="26"/>
        </w:rPr>
        <w:t xml:space="preserve"> Thiết lập mối quan hệ giữa các bảng. Khóa ngoại đảm bảo tính toàn vẹn tham chiếu (</w:t>
      </w:r>
      <w:r w:rsidRPr="004540B9">
        <w:rPr>
          <w:rFonts w:ascii="Times New Roman" w:hAnsi="Times New Roman" w:cs="Times New Roman"/>
          <w:b/>
          <w:bCs/>
          <w:sz w:val="26"/>
          <w:szCs w:val="26"/>
        </w:rPr>
        <w:t>Referential Integrity</w:t>
      </w:r>
      <w:r w:rsidRPr="004540B9">
        <w:rPr>
          <w:rFonts w:ascii="Times New Roman" w:hAnsi="Times New Roman" w:cs="Times New Roman"/>
          <w:sz w:val="26"/>
          <w:szCs w:val="26"/>
        </w:rPr>
        <w:t>) (ví dụ: ID_SinhVien trong bảng DiemDanh tham chiếu đến MaSinhVien trong bảng SinhVien).</w:t>
      </w:r>
    </w:p>
    <w:p w14:paraId="48E936E2" w14:textId="77777777" w:rsidR="000C5451" w:rsidRPr="004540B9" w:rsidRDefault="000C5451" w:rsidP="000C5451">
      <w:pPr>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Stored Procedures (Thủ tục Lưu trữ):</w:t>
      </w:r>
      <w:r w:rsidRPr="004540B9">
        <w:rPr>
          <w:rFonts w:ascii="Times New Roman" w:hAnsi="Times New Roman" w:cs="Times New Roman"/>
          <w:sz w:val="26"/>
          <w:szCs w:val="26"/>
        </w:rPr>
        <w:t xml:space="preserve"> Là các đoạn mã T-SQL được biên dịch sẵn và lưu trữ trong cơ sở dữ liệu. Chúng được sử dụng để thực hiện các tác vụ phức tạp, giúp tăng hiệu suất và bảo mật.</w:t>
      </w:r>
    </w:p>
    <w:p w14:paraId="35EB4515" w14:textId="77777777" w:rsidR="000C5451" w:rsidRPr="004540B9" w:rsidRDefault="000C5451" w:rsidP="000C5451">
      <w:pPr>
        <w:spacing w:line="288" w:lineRule="auto"/>
        <w:ind w:hanging="426"/>
        <w:rPr>
          <w:rFonts w:ascii="Times New Roman" w:hAnsi="Times New Roman" w:cs="Times New Roman"/>
          <w:b/>
          <w:bCs/>
          <w:sz w:val="26"/>
          <w:szCs w:val="26"/>
          <w:lang w:val="en-CA"/>
        </w:rPr>
      </w:pPr>
      <w:r w:rsidRPr="004540B9">
        <w:rPr>
          <w:rFonts w:ascii="Times New Roman" w:hAnsi="Times New Roman" w:cs="Times New Roman"/>
          <w:b/>
          <w:bCs/>
          <w:sz w:val="26"/>
          <w:szCs w:val="26"/>
          <w:lang w:val="en-CA"/>
        </w:rPr>
        <w:br w:type="page"/>
      </w:r>
    </w:p>
    <w:p w14:paraId="1DC60D53" w14:textId="00BB4A3E" w:rsidR="000C5451" w:rsidRPr="004540B9" w:rsidRDefault="000C5451" w:rsidP="009E2C47">
      <w:pPr>
        <w:pStyle w:val="Heading1"/>
        <w:jc w:val="center"/>
        <w:rPr>
          <w:rFonts w:ascii="Times New Roman" w:hAnsi="Times New Roman" w:cs="Times New Roman"/>
          <w:b/>
          <w:bCs/>
          <w:color w:val="auto"/>
          <w:sz w:val="26"/>
          <w:szCs w:val="26"/>
          <w:lang w:val="en-CA"/>
        </w:rPr>
      </w:pPr>
      <w:bookmarkStart w:id="104" w:name="_Toc215742380"/>
      <w:r w:rsidRPr="004540B9">
        <w:rPr>
          <w:rFonts w:ascii="Times New Roman" w:hAnsi="Times New Roman" w:cs="Times New Roman"/>
          <w:b/>
          <w:bCs/>
          <w:color w:val="auto"/>
          <w:sz w:val="26"/>
          <w:szCs w:val="26"/>
          <w:lang w:val="en-CA"/>
        </w:rPr>
        <w:lastRenderedPageBreak/>
        <w:t>CHƯƠNG 3: PHÂN TÍCH THIẾT KẾ</w:t>
      </w:r>
      <w:bookmarkEnd w:id="104"/>
    </w:p>
    <w:p w14:paraId="51F9E2B2" w14:textId="77777777" w:rsidR="000C5451" w:rsidRPr="004540B9" w:rsidRDefault="000C5451" w:rsidP="000C5451">
      <w:pPr>
        <w:pStyle w:val="Heading2"/>
        <w:rPr>
          <w:rFonts w:ascii="Times New Roman" w:hAnsi="Times New Roman" w:cs="Times New Roman"/>
          <w:b/>
          <w:bCs/>
          <w:color w:val="auto"/>
          <w:sz w:val="26"/>
          <w:szCs w:val="26"/>
          <w:lang w:val="en-CA"/>
        </w:rPr>
      </w:pPr>
      <w:bookmarkStart w:id="105" w:name="_Toc215742381"/>
      <w:r w:rsidRPr="004540B9">
        <w:rPr>
          <w:rFonts w:ascii="Times New Roman" w:hAnsi="Times New Roman" w:cs="Times New Roman"/>
          <w:b/>
          <w:bCs/>
          <w:color w:val="auto"/>
          <w:sz w:val="26"/>
          <w:szCs w:val="26"/>
          <w:lang w:val="en-CA"/>
        </w:rPr>
        <w:t>3.1 Phân tích hệ thống</w:t>
      </w:r>
      <w:bookmarkEnd w:id="105"/>
    </w:p>
    <w:p w14:paraId="7A7AB3AE" w14:textId="5A52EA14" w:rsidR="000C5451" w:rsidRPr="004540B9" w:rsidRDefault="000C5451" w:rsidP="000C5451">
      <w:pPr>
        <w:spacing w:line="288" w:lineRule="auto"/>
        <w:ind w:left="709" w:firstLine="0"/>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Đề tài đặt ra yêu cầu xây dựng một hệ thống quản lý sinh viên và điểm danh tự động bằng vân tay, kết hợp nền tảng Web để theo dõi lịch học, điểm số và đánh giá chuyên cần. Hệ thống hướng tới việc hỗ trợ giảng viên và sinh viên trong quá trình học tập, đồng thời giúp quản lý lớp học hiệu quả và minh bạch hơn</w:t>
      </w:r>
    </w:p>
    <w:p w14:paraId="504C256D" w14:textId="77777777" w:rsidR="000C5451" w:rsidRPr="004540B9" w:rsidRDefault="000C5451" w:rsidP="000C5451">
      <w:pPr>
        <w:spacing w:line="288" w:lineRule="auto"/>
        <w:ind w:left="709" w:firstLine="0"/>
        <w:rPr>
          <w:rFonts w:ascii="Times New Roman" w:hAnsi="Times New Roman" w:cs="Times New Roman"/>
          <w:b/>
          <w:bCs/>
          <w:sz w:val="26"/>
          <w:szCs w:val="26"/>
          <w:lang w:val="en-CA"/>
        </w:rPr>
      </w:pPr>
      <w:r w:rsidRPr="004540B9">
        <w:rPr>
          <w:rFonts w:ascii="Times New Roman" w:hAnsi="Times New Roman" w:cs="Times New Roman"/>
          <w:sz w:val="26"/>
          <w:szCs w:val="26"/>
        </w:rPr>
        <w:tab/>
      </w:r>
      <w:r w:rsidRPr="004540B9">
        <w:rPr>
          <w:rFonts w:ascii="Times New Roman" w:hAnsi="Times New Roman" w:cs="Times New Roman"/>
          <w:sz w:val="26"/>
          <w:szCs w:val="26"/>
        </w:rPr>
        <w:tab/>
        <w:t>Hệ thống phục vụ ba nhóm người dùng chính: Sinh viên, Giảng viên, và Quản trị viên hệ thống, đồng thời tích hợp các chức năng toàn hệ thống như xử lý dữ liệu IoT theo thời gian thực, phân tích dữ liệu bằng AI</w:t>
      </w:r>
    </w:p>
    <w:p w14:paraId="1444B352" w14:textId="77777777" w:rsidR="000C5451" w:rsidRPr="004540B9" w:rsidRDefault="000C5451" w:rsidP="000C5451">
      <w:pPr>
        <w:pStyle w:val="Heading3"/>
        <w:rPr>
          <w:rFonts w:ascii="Times New Roman" w:hAnsi="Times New Roman" w:cs="Times New Roman"/>
          <w:b/>
          <w:bCs/>
          <w:color w:val="auto"/>
          <w:sz w:val="26"/>
          <w:szCs w:val="26"/>
          <w:lang w:val="en-CA"/>
        </w:rPr>
      </w:pPr>
      <w:bookmarkStart w:id="106" w:name="_Toc215742382"/>
      <w:r w:rsidRPr="004540B9">
        <w:rPr>
          <w:rFonts w:ascii="Times New Roman" w:hAnsi="Times New Roman" w:cs="Times New Roman"/>
          <w:b/>
          <w:bCs/>
          <w:color w:val="auto"/>
          <w:sz w:val="26"/>
          <w:szCs w:val="26"/>
        </w:rPr>
        <w:t>3.1.1 Các chức năng cho sinh viên</w:t>
      </w:r>
      <w:bookmarkEnd w:id="106"/>
    </w:p>
    <w:p w14:paraId="2AA019C5" w14:textId="77777777"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Sinh viên có thể tạo tài khoản, đăng nhập vào hệ thống để truy cập vào thông tin cá nhân, các tác vụ lớp học </w:t>
      </w:r>
    </w:p>
    <w:p w14:paraId="5B097142" w14:textId="77777777"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cung cấp giao diện Lịch học giúp sinh viên xem thời khóa biểu theo theo tháng.</w:t>
      </w:r>
    </w:p>
    <w:p w14:paraId="144AD0E3" w14:textId="77777777"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Sinh viên có thể xem trạng thái điểm danh của từng buổi học: </w:t>
      </w:r>
      <w:r w:rsidRPr="004540B9">
        <w:rPr>
          <w:rFonts w:ascii="Times New Roman" w:hAnsi="Times New Roman" w:cs="Times New Roman"/>
          <w:i/>
          <w:iCs/>
          <w:sz w:val="26"/>
          <w:szCs w:val="26"/>
        </w:rPr>
        <w:t>Có mặt</w:t>
      </w:r>
      <w:r w:rsidRPr="004540B9">
        <w:rPr>
          <w:rFonts w:ascii="Times New Roman" w:hAnsi="Times New Roman" w:cs="Times New Roman"/>
          <w:sz w:val="26"/>
          <w:szCs w:val="26"/>
        </w:rPr>
        <w:t xml:space="preserve">, </w:t>
      </w:r>
      <w:r w:rsidRPr="004540B9">
        <w:rPr>
          <w:rFonts w:ascii="Times New Roman" w:hAnsi="Times New Roman" w:cs="Times New Roman"/>
          <w:i/>
          <w:iCs/>
          <w:sz w:val="26"/>
          <w:szCs w:val="26"/>
        </w:rPr>
        <w:t>Vắng</w:t>
      </w:r>
      <w:r w:rsidRPr="004540B9">
        <w:rPr>
          <w:rFonts w:ascii="Times New Roman" w:hAnsi="Times New Roman" w:cs="Times New Roman"/>
          <w:sz w:val="26"/>
          <w:szCs w:val="26"/>
        </w:rPr>
        <w:t xml:space="preserve">, </w:t>
      </w:r>
      <w:r w:rsidRPr="004540B9">
        <w:rPr>
          <w:rFonts w:ascii="Times New Roman" w:hAnsi="Times New Roman" w:cs="Times New Roman"/>
          <w:i/>
          <w:iCs/>
          <w:sz w:val="26"/>
          <w:szCs w:val="26"/>
        </w:rPr>
        <w:t>Đi muộn</w:t>
      </w:r>
      <w:r w:rsidRPr="004540B9">
        <w:rPr>
          <w:rFonts w:ascii="Times New Roman" w:hAnsi="Times New Roman" w:cs="Times New Roman"/>
          <w:sz w:val="26"/>
          <w:szCs w:val="26"/>
        </w:rPr>
        <w:t>.</w:t>
      </w:r>
    </w:p>
    <w:p w14:paraId="153C5B20" w14:textId="77777777"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lưu lại toàn bộ lịch sử điểm danh để sinh viên theo dõi và tự đánh giá mức độ chuyên cần.</w:t>
      </w:r>
    </w:p>
    <w:p w14:paraId="4780991D" w14:textId="3EA80184"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xem được điểm từng môn học, bao gồm điểm chuyên cần, giữa kỳ, cuối kỳ, điểm tổng kết.</w:t>
      </w:r>
    </w:p>
    <w:p w14:paraId="3C821F37" w14:textId="77777777"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có thể cập nhật thông tin tài khoản: Tên, số điện thoại, email, mật khẩu…</w:t>
      </w:r>
    </w:p>
    <w:p w14:paraId="66F45FEA" w14:textId="61917ADF" w:rsidR="000C5451" w:rsidRPr="004540B9" w:rsidRDefault="000C5451" w:rsidP="00265B70">
      <w:pPr>
        <w:pStyle w:val="ListParagraph"/>
        <w:numPr>
          <w:ilvl w:val="0"/>
          <w:numId w:val="30"/>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có thể đặt mật khẩu mới nếu bị qu</w:t>
      </w:r>
      <w:r w:rsidR="00DE59D7">
        <w:rPr>
          <w:rFonts w:ascii="Times New Roman" w:hAnsi="Times New Roman" w:cs="Times New Roman"/>
          <w:sz w:val="26"/>
          <w:szCs w:val="26"/>
        </w:rPr>
        <w:t>ê</w:t>
      </w:r>
      <w:r w:rsidRPr="004540B9">
        <w:rPr>
          <w:rFonts w:ascii="Times New Roman" w:hAnsi="Times New Roman" w:cs="Times New Roman"/>
          <w:sz w:val="26"/>
          <w:szCs w:val="26"/>
        </w:rPr>
        <w:t>n mật khẩu khi dăng nhập</w:t>
      </w:r>
    </w:p>
    <w:p w14:paraId="4810732B" w14:textId="77777777" w:rsidR="000C5451" w:rsidRPr="004540B9" w:rsidRDefault="000C5451" w:rsidP="000C5451">
      <w:pPr>
        <w:pStyle w:val="Heading3"/>
        <w:rPr>
          <w:rFonts w:ascii="Times New Roman" w:hAnsi="Times New Roman" w:cs="Times New Roman"/>
          <w:b/>
          <w:bCs/>
          <w:color w:val="auto"/>
          <w:sz w:val="26"/>
          <w:szCs w:val="26"/>
        </w:rPr>
      </w:pPr>
      <w:bookmarkStart w:id="107" w:name="_Toc215742383"/>
      <w:r w:rsidRPr="004540B9">
        <w:rPr>
          <w:rFonts w:ascii="Times New Roman" w:hAnsi="Times New Roman" w:cs="Times New Roman"/>
          <w:b/>
          <w:bCs/>
          <w:color w:val="auto"/>
          <w:sz w:val="26"/>
          <w:szCs w:val="26"/>
        </w:rPr>
        <w:t>3.1.2 Các chức năng cho giảng viên</w:t>
      </w:r>
      <w:bookmarkEnd w:id="107"/>
    </w:p>
    <w:p w14:paraId="3A1F0653"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b/>
          <w:bCs/>
          <w:sz w:val="26"/>
          <w:szCs w:val="26"/>
        </w:rPr>
        <w:t>G</w:t>
      </w:r>
      <w:r w:rsidRPr="004540B9">
        <w:rPr>
          <w:rFonts w:ascii="Times New Roman" w:hAnsi="Times New Roman" w:cs="Times New Roman"/>
          <w:sz w:val="26"/>
          <w:szCs w:val="26"/>
        </w:rPr>
        <w:t xml:space="preserve">iảng viên đăng kí, đăng nhập để sử dụng hệ thống và được phân công lớp học. </w:t>
      </w:r>
    </w:p>
    <w:p w14:paraId="53425F7D"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cung cấp giao diện quản lý lớp học đang dạy từ đó có thể xuất dữ liệu danh sách lớp, danh sách sinh viên của lớp dạng .CSV và có thể thêm sinh viên vào lớp, xóa sv khỏi lớp</w:t>
      </w:r>
    </w:p>
    <w:p w14:paraId="3456273C"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hỗ trợ xem lịch giảng dạy theo ngày và truy cập nhanh vào từng lớp.</w:t>
      </w:r>
    </w:p>
    <w:p w14:paraId="682C070E"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Xem được trạng thái điểm danh của lớp trong quá trình học hoặc lớp đã xong do thiết bị điểm danh gửi về, giảng viên có thể xuất dữ liệu điểm danh của sinh viên trong </w:t>
      </w:r>
      <w:proofErr w:type="gramStart"/>
      <w:r w:rsidRPr="004540B9">
        <w:rPr>
          <w:rFonts w:ascii="Times New Roman" w:hAnsi="Times New Roman" w:cs="Times New Roman"/>
          <w:sz w:val="26"/>
          <w:szCs w:val="26"/>
        </w:rPr>
        <w:t>lớp</w:t>
      </w:r>
      <w:proofErr w:type="gramEnd"/>
    </w:p>
    <w:p w14:paraId="7C179141" w14:textId="338EE0C9"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lastRenderedPageBreak/>
        <w:t>Giảng viên có thể điều chỉnh trạng thái điểm danh trong trường hợp sinh viên có lý do chính đáng hoặc thiết bị gặp sự cố</w:t>
      </w:r>
      <w:r w:rsidR="00DE59D7">
        <w:rPr>
          <w:rFonts w:ascii="Times New Roman" w:hAnsi="Times New Roman" w:cs="Times New Roman"/>
          <w:sz w:val="26"/>
          <w:szCs w:val="26"/>
        </w:rPr>
        <w:t>.</w:t>
      </w:r>
    </w:p>
    <w:p w14:paraId="2F2C5D68"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Hỗ trợ nhập và chỉnh sửa điểm số của sinh viên bằng 3 phương pháp nhập thủ công, nhập hàng loạt, lấy dữ liệu điểm từ file .CSV hoặc có thể xuất bảng điểm của lớp.</w:t>
      </w:r>
    </w:p>
    <w:p w14:paraId="54081CBF"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Giảng viên có thể xem phân bố điểm số qua phần biểu đồ hệ thống cung cấp và có thể xem danh sách các sinh viên cần chú </w:t>
      </w:r>
      <w:proofErr w:type="gramStart"/>
      <w:r w:rsidRPr="004540B9">
        <w:rPr>
          <w:rFonts w:ascii="Times New Roman" w:hAnsi="Times New Roman" w:cs="Times New Roman"/>
          <w:sz w:val="26"/>
          <w:szCs w:val="26"/>
        </w:rPr>
        <w:t xml:space="preserve">ý.  </w:t>
      </w:r>
      <w:proofErr w:type="gramEnd"/>
    </w:p>
    <w:p w14:paraId="5643AD8B"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AI phân tích tình trạng lớp học, cảnh báo các sinh viên vắng nhiều hoặc nguy cơ suy giảm kết quả học tập.</w:t>
      </w:r>
    </w:p>
    <w:p w14:paraId="7D658562"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thêm vân tay của học sinh vào kho dữ liệu tập trung để phục vụ việc điểm danh của sinh viên</w:t>
      </w:r>
    </w:p>
    <w:p w14:paraId="3ABB0347" w14:textId="77777777"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cập nhật thông tin tài khoản: Tên, số điện thoại, email, mật khẩu…</w:t>
      </w:r>
    </w:p>
    <w:p w14:paraId="33798C3E" w14:textId="11E3C205" w:rsidR="000C5451" w:rsidRPr="004540B9" w:rsidRDefault="000C5451" w:rsidP="00265B70">
      <w:pPr>
        <w:pStyle w:val="ListParagraph"/>
        <w:numPr>
          <w:ilvl w:val="0"/>
          <w:numId w:val="31"/>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đặt mật khẩu mới nếu bị qu</w:t>
      </w:r>
      <w:r w:rsidR="00DE59D7">
        <w:rPr>
          <w:rFonts w:ascii="Times New Roman" w:hAnsi="Times New Roman" w:cs="Times New Roman"/>
          <w:sz w:val="26"/>
          <w:szCs w:val="26"/>
        </w:rPr>
        <w:t>ê</w:t>
      </w:r>
      <w:r w:rsidRPr="004540B9">
        <w:rPr>
          <w:rFonts w:ascii="Times New Roman" w:hAnsi="Times New Roman" w:cs="Times New Roman"/>
          <w:sz w:val="26"/>
          <w:szCs w:val="26"/>
        </w:rPr>
        <w:t xml:space="preserve">n mật khẩu khi </w:t>
      </w:r>
      <w:r w:rsidR="00DE59D7">
        <w:rPr>
          <w:rFonts w:ascii="Times New Roman" w:hAnsi="Times New Roman" w:cs="Times New Roman"/>
          <w:sz w:val="26"/>
          <w:szCs w:val="26"/>
        </w:rPr>
        <w:t>đ</w:t>
      </w:r>
      <w:r w:rsidRPr="004540B9">
        <w:rPr>
          <w:rFonts w:ascii="Times New Roman" w:hAnsi="Times New Roman" w:cs="Times New Roman"/>
          <w:sz w:val="26"/>
          <w:szCs w:val="26"/>
        </w:rPr>
        <w:t>ăng nhập</w:t>
      </w:r>
    </w:p>
    <w:p w14:paraId="5905EB02" w14:textId="77777777" w:rsidR="000C5451" w:rsidRPr="004540B9" w:rsidRDefault="000C5451" w:rsidP="000C5451">
      <w:pPr>
        <w:pStyle w:val="Heading3"/>
        <w:rPr>
          <w:rFonts w:ascii="Times New Roman" w:hAnsi="Times New Roman" w:cs="Times New Roman"/>
          <w:b/>
          <w:bCs/>
          <w:color w:val="auto"/>
          <w:sz w:val="26"/>
          <w:szCs w:val="26"/>
        </w:rPr>
      </w:pPr>
      <w:bookmarkStart w:id="108" w:name="_Toc215742384"/>
      <w:r w:rsidRPr="004540B9">
        <w:rPr>
          <w:rFonts w:ascii="Times New Roman" w:hAnsi="Times New Roman" w:cs="Times New Roman"/>
          <w:b/>
          <w:bCs/>
          <w:color w:val="auto"/>
          <w:sz w:val="26"/>
          <w:szCs w:val="26"/>
        </w:rPr>
        <w:t>3.1.3 Chức năng của quản trị viên hệ thống</w:t>
      </w:r>
      <w:bookmarkEnd w:id="108"/>
    </w:p>
    <w:p w14:paraId="53158650" w14:textId="77777777" w:rsidR="000C5451" w:rsidRPr="004540B9" w:rsidRDefault="000C5451" w:rsidP="00265B70">
      <w:pPr>
        <w:pStyle w:val="ListParagraph"/>
        <w:numPr>
          <w:ilvl w:val="0"/>
          <w:numId w:val="32"/>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Quản trị viên quản lý toàn bộ tài khoản sinh viên và giảng viên có thể xóa tài khoản người dùng</w:t>
      </w:r>
    </w:p>
    <w:p w14:paraId="7BCE9C0D" w14:textId="6996F89B" w:rsidR="000C5451" w:rsidRPr="004540B9" w:rsidRDefault="000C5451" w:rsidP="00265B70">
      <w:pPr>
        <w:pStyle w:val="ListParagraph"/>
        <w:numPr>
          <w:ilvl w:val="0"/>
          <w:numId w:val="32"/>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hỗ trợ quản lý danh sách lớp học, thêm lớp học, phân công giảng viên, thêm sinh viên vào lớp, thay đổi trạng thái lớp, xóa lớp</w:t>
      </w:r>
    </w:p>
    <w:p w14:paraId="40459BA1" w14:textId="77777777" w:rsidR="000C5451" w:rsidRPr="004540B9" w:rsidRDefault="000C5451" w:rsidP="00265B70">
      <w:pPr>
        <w:pStyle w:val="ListParagraph"/>
        <w:numPr>
          <w:ilvl w:val="0"/>
          <w:numId w:val="32"/>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nhiệm vụ thêm sửa xóa lịch học cho từng lớp</w:t>
      </w:r>
    </w:p>
    <w:p w14:paraId="49704189" w14:textId="77777777" w:rsidR="000C5451" w:rsidRPr="004540B9" w:rsidRDefault="000C5451" w:rsidP="00265B70">
      <w:pPr>
        <w:pStyle w:val="ListParagraph"/>
        <w:numPr>
          <w:ilvl w:val="0"/>
          <w:numId w:val="32"/>
        </w:numPr>
        <w:spacing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Quản trị viên quản lý các thiết bị điểm danh ESP32 – AS608 có thể thêm thiết bị mới, sửa, xóa, cập nhật trạng thái của thiết bị </w:t>
      </w:r>
    </w:p>
    <w:p w14:paraId="728EFAA2" w14:textId="77777777" w:rsidR="000C5451" w:rsidRPr="004540B9" w:rsidRDefault="000C5451" w:rsidP="000C5451">
      <w:pPr>
        <w:pStyle w:val="Heading3"/>
        <w:rPr>
          <w:rFonts w:ascii="Times New Roman" w:hAnsi="Times New Roman" w:cs="Times New Roman"/>
          <w:b/>
          <w:bCs/>
          <w:color w:val="auto"/>
          <w:sz w:val="26"/>
          <w:szCs w:val="26"/>
        </w:rPr>
      </w:pPr>
      <w:bookmarkStart w:id="109" w:name="_Toc215742385"/>
      <w:r w:rsidRPr="004540B9">
        <w:rPr>
          <w:rFonts w:ascii="Times New Roman" w:hAnsi="Times New Roman" w:cs="Times New Roman"/>
          <w:b/>
          <w:bCs/>
          <w:color w:val="auto"/>
          <w:sz w:val="26"/>
          <w:szCs w:val="26"/>
        </w:rPr>
        <w:t>3.1.4 Chức năng toàn hệ thống</w:t>
      </w:r>
      <w:bookmarkEnd w:id="109"/>
    </w:p>
    <w:p w14:paraId="72321F32" w14:textId="4DC43EA5" w:rsidR="000C5451" w:rsidRPr="004540B9" w:rsidRDefault="000C5451" w:rsidP="00265B70">
      <w:pPr>
        <w:pStyle w:val="ListParagraph"/>
        <w:numPr>
          <w:ilvl w:val="0"/>
          <w:numId w:val="33"/>
        </w:numPr>
        <w:spacing w:line="288" w:lineRule="auto"/>
        <w:rPr>
          <w:rFonts w:ascii="Times New Roman" w:hAnsi="Times New Roman" w:cs="Times New Roman"/>
          <w:sz w:val="26"/>
          <w:szCs w:val="26"/>
        </w:rPr>
      </w:pPr>
      <w:r w:rsidRPr="004540B9">
        <w:rPr>
          <w:rFonts w:ascii="Times New Roman" w:hAnsi="Times New Roman" w:cs="Times New Roman"/>
          <w:sz w:val="26"/>
          <w:szCs w:val="26"/>
        </w:rPr>
        <w:t>Nhận dữ liệu điểm danh từ thiết bị IoT. Thiết bị điểm danh gửi dữ liệu điểm danh</w:t>
      </w:r>
      <w:r w:rsidR="00DE59D7">
        <w:rPr>
          <w:rFonts w:ascii="Times New Roman" w:hAnsi="Times New Roman" w:cs="Times New Roman"/>
          <w:sz w:val="26"/>
          <w:szCs w:val="26"/>
        </w:rPr>
        <w:t xml:space="preserve"> </w:t>
      </w:r>
      <w:r w:rsidRPr="004540B9">
        <w:rPr>
          <w:rFonts w:ascii="Times New Roman" w:hAnsi="Times New Roman" w:cs="Times New Roman"/>
          <w:sz w:val="26"/>
          <w:szCs w:val="26"/>
        </w:rPr>
        <w:t>lên server để hệ thống Web hiển thị theo thời gian thực.</w:t>
      </w:r>
    </w:p>
    <w:p w14:paraId="07E3B53B" w14:textId="77777777" w:rsidR="000C5451" w:rsidRPr="004540B9" w:rsidRDefault="000C5451" w:rsidP="000C5451">
      <w:pPr>
        <w:spacing w:after="0" w:line="312" w:lineRule="auto"/>
        <w:rPr>
          <w:rFonts w:ascii="Times New Roman" w:hAnsi="Times New Roman" w:cs="Times New Roman"/>
          <w:sz w:val="26"/>
          <w:szCs w:val="26"/>
        </w:rPr>
      </w:pPr>
      <w:r w:rsidRPr="004540B9">
        <w:rPr>
          <w:rFonts w:ascii="Times New Roman" w:hAnsi="Times New Roman" w:cs="Times New Roman"/>
          <w:sz w:val="26"/>
          <w:szCs w:val="26"/>
        </w:rPr>
        <w:br w:type="page"/>
      </w:r>
    </w:p>
    <w:p w14:paraId="45AC59D9" w14:textId="2C202C87" w:rsidR="000C5451" w:rsidRPr="004540B9" w:rsidRDefault="000C5451" w:rsidP="000C5451">
      <w:pPr>
        <w:pStyle w:val="Heading2"/>
        <w:rPr>
          <w:rFonts w:ascii="Times New Roman" w:hAnsi="Times New Roman" w:cs="Times New Roman"/>
          <w:b/>
          <w:bCs/>
          <w:color w:val="auto"/>
          <w:sz w:val="26"/>
          <w:szCs w:val="26"/>
        </w:rPr>
      </w:pPr>
      <w:bookmarkStart w:id="110" w:name="_Toc215742386"/>
      <w:r w:rsidRPr="004540B9">
        <w:rPr>
          <w:rFonts w:ascii="Times New Roman" w:hAnsi="Times New Roman" w:cs="Times New Roman"/>
          <w:b/>
          <w:bCs/>
          <w:color w:val="auto"/>
          <w:sz w:val="26"/>
          <w:szCs w:val="26"/>
        </w:rPr>
        <w:lastRenderedPageBreak/>
        <w:t>3.2 Biểu đồ Usecase</w:t>
      </w:r>
      <w:bookmarkEnd w:id="110"/>
      <w:r w:rsidRPr="004540B9">
        <w:rPr>
          <w:rFonts w:ascii="Times New Roman" w:hAnsi="Times New Roman" w:cs="Times New Roman"/>
          <w:b/>
          <w:bCs/>
          <w:color w:val="auto"/>
          <w:sz w:val="26"/>
          <w:szCs w:val="26"/>
        </w:rPr>
        <w:t xml:space="preserve"> </w:t>
      </w:r>
    </w:p>
    <w:p w14:paraId="7FFFA342" w14:textId="5D62C23C" w:rsidR="000C5451" w:rsidRPr="004540B9" w:rsidRDefault="00CE5EEB" w:rsidP="000C5451">
      <w:pPr>
        <w:pStyle w:val="Heading3"/>
        <w:rPr>
          <w:rFonts w:ascii="Times New Roman" w:hAnsi="Times New Roman" w:cs="Times New Roman"/>
          <w:b/>
          <w:bCs/>
          <w:color w:val="auto"/>
          <w:sz w:val="26"/>
          <w:szCs w:val="26"/>
        </w:rPr>
      </w:pPr>
      <w:bookmarkStart w:id="111" w:name="_Toc215742387"/>
      <w:r w:rsidRPr="004540B9">
        <w:rPr>
          <w:rFonts w:ascii="Times New Roman" w:hAnsi="Times New Roman" w:cs="Times New Roman"/>
          <w:b/>
          <w:bCs/>
          <w:noProof/>
          <w:color w:val="auto"/>
          <w:sz w:val="26"/>
          <w:szCs w:val="26"/>
        </w:rPr>
        <w:drawing>
          <wp:anchor distT="0" distB="0" distL="114300" distR="114300" simplePos="0" relativeHeight="251923968" behindDoc="0" locked="0" layoutInCell="1" allowOverlap="1" wp14:anchorId="5959F057" wp14:editId="50DC4169">
            <wp:simplePos x="0" y="0"/>
            <wp:positionH relativeFrom="column">
              <wp:posOffset>381000</wp:posOffset>
            </wp:positionH>
            <wp:positionV relativeFrom="paragraph">
              <wp:posOffset>368935</wp:posOffset>
            </wp:positionV>
            <wp:extent cx="5731510" cy="5186680"/>
            <wp:effectExtent l="0" t="0" r="2540" b="0"/>
            <wp:wrapTopAndBottom/>
            <wp:docPr id="1517535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3519" name="Picture 1"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5186680"/>
                    </a:xfrm>
                    <a:prstGeom prst="rect">
                      <a:avLst/>
                    </a:prstGeom>
                  </pic:spPr>
                </pic:pic>
              </a:graphicData>
            </a:graphic>
          </wp:anchor>
        </w:drawing>
      </w:r>
      <w:r w:rsidR="000C5451" w:rsidRPr="004540B9">
        <w:rPr>
          <w:noProof/>
          <w:color w:val="auto"/>
        </w:rPr>
        <mc:AlternateContent>
          <mc:Choice Requires="wps">
            <w:drawing>
              <wp:anchor distT="0" distB="0" distL="114300" distR="114300" simplePos="0" relativeHeight="251781632" behindDoc="0" locked="0" layoutInCell="1" allowOverlap="1" wp14:anchorId="4B032854" wp14:editId="275212C6">
                <wp:simplePos x="0" y="0"/>
                <wp:positionH relativeFrom="margin">
                  <wp:posOffset>-1270</wp:posOffset>
                </wp:positionH>
                <wp:positionV relativeFrom="paragraph">
                  <wp:posOffset>5633720</wp:posOffset>
                </wp:positionV>
                <wp:extent cx="5731510" cy="316865"/>
                <wp:effectExtent l="0" t="0" r="2540" b="6985"/>
                <wp:wrapSquare wrapText="bothSides"/>
                <wp:docPr id="298830063" name="Text Box 1"/>
                <wp:cNvGraphicFramePr/>
                <a:graphic xmlns:a="http://schemas.openxmlformats.org/drawingml/2006/main">
                  <a:graphicData uri="http://schemas.microsoft.com/office/word/2010/wordprocessingShape">
                    <wps:wsp>
                      <wps:cNvSpPr txBox="1"/>
                      <wps:spPr>
                        <a:xfrm>
                          <a:off x="0" y="0"/>
                          <a:ext cx="5731510" cy="316865"/>
                        </a:xfrm>
                        <a:prstGeom prst="rect">
                          <a:avLst/>
                        </a:prstGeom>
                        <a:solidFill>
                          <a:prstClr val="white"/>
                        </a:solidFill>
                        <a:ln>
                          <a:noFill/>
                        </a:ln>
                      </wps:spPr>
                      <wps:txbx>
                        <w:txbxContent>
                          <w:p w14:paraId="08AC1BB1" w14:textId="77777777" w:rsidR="000C5451" w:rsidRPr="00E44E05" w:rsidRDefault="000C5451" w:rsidP="000C5451">
                            <w:pPr>
                              <w:pStyle w:val="Caption"/>
                              <w:jc w:val="center"/>
                              <w:rPr>
                                <w:b/>
                                <w:bCs/>
                                <w:noProof/>
                                <w:sz w:val="26"/>
                                <w:szCs w:val="26"/>
                              </w:rPr>
                            </w:pPr>
                            <w:bookmarkStart w:id="112" w:name="_Toc21573829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8</w:t>
                            </w:r>
                            <w:r w:rsidRPr="00E44E05">
                              <w:rPr>
                                <w:sz w:val="26"/>
                                <w:szCs w:val="26"/>
                              </w:rPr>
                              <w:fldChar w:fldCharType="end"/>
                            </w:r>
                            <w:r w:rsidRPr="00E44E05">
                              <w:rPr>
                                <w:sz w:val="26"/>
                                <w:szCs w:val="26"/>
                              </w:rPr>
                              <w:t>: Biểu đồ Use Case tổng quát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2854" id="_x0000_s1033" type="#_x0000_t202" style="position:absolute;left:0;text-align:left;margin-left:-.1pt;margin-top:443.6pt;width:451.3pt;height:24.95pt;z-index:251781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" stroked="f">
                <v:textbox style="mso-fit-shape-to-text:t" inset="0,0,0,0">
                  <w:txbxContent>
                    <w:p w14:paraId="08AC1BB1" w14:textId="77777777" w:rsidR="000C5451" w:rsidRPr="00E44E05" w:rsidRDefault="000C5451" w:rsidP="000C5451">
                      <w:pPr>
                        <w:pStyle w:val="Caption"/>
                        <w:jc w:val="center"/>
                        <w:rPr>
                          <w:b/>
                          <w:bCs/>
                          <w:noProof/>
                          <w:sz w:val="26"/>
                          <w:szCs w:val="26"/>
                        </w:rPr>
                      </w:pPr>
                      <w:bookmarkStart w:id="113" w:name="_Toc21573829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82492D">
                        <w:rPr>
                          <w:noProof/>
                          <w:sz w:val="26"/>
                          <w:szCs w:val="26"/>
                        </w:rPr>
                        <w:t>8</w:t>
                      </w:r>
                      <w:r w:rsidRPr="00E44E05">
                        <w:rPr>
                          <w:sz w:val="26"/>
                          <w:szCs w:val="26"/>
                        </w:rPr>
                        <w:fldChar w:fldCharType="end"/>
                      </w:r>
                      <w:r w:rsidRPr="00E44E05">
                        <w:rPr>
                          <w:sz w:val="26"/>
                          <w:szCs w:val="26"/>
                        </w:rPr>
                        <w:t>: Biểu đồ Use Case tổng quát</w:t>
                      </w:r>
                      <w:bookmarkEnd w:id="113"/>
                    </w:p>
                  </w:txbxContent>
                </v:textbox>
                <w10:wrap type="square" anchorx="margin"/>
              </v:shape>
            </w:pict>
          </mc:Fallback>
        </mc:AlternateContent>
      </w:r>
      <w:r w:rsidR="000C5451" w:rsidRPr="004540B9">
        <w:rPr>
          <w:rFonts w:ascii="Times New Roman" w:hAnsi="Times New Roman" w:cs="Times New Roman"/>
          <w:b/>
          <w:bCs/>
          <w:color w:val="auto"/>
          <w:sz w:val="26"/>
          <w:szCs w:val="26"/>
        </w:rPr>
        <w:t>3.2.1 Biểu đồ Usecase tổng quát</w:t>
      </w:r>
      <w:bookmarkEnd w:id="111"/>
      <w:r w:rsidR="000C5451" w:rsidRPr="004540B9">
        <w:rPr>
          <w:rFonts w:ascii="Times New Roman" w:hAnsi="Times New Roman" w:cs="Times New Roman"/>
          <w:b/>
          <w:bCs/>
          <w:color w:val="auto"/>
          <w:sz w:val="26"/>
          <w:szCs w:val="26"/>
        </w:rPr>
        <w:t xml:space="preserve"> </w:t>
      </w:r>
    </w:p>
    <w:p w14:paraId="5A102BA8" w14:textId="77777777" w:rsidR="00CE5EEB" w:rsidRPr="004540B9" w:rsidRDefault="00CE5EEB" w:rsidP="000C5451">
      <w:pPr>
        <w:pStyle w:val="Heading3"/>
        <w:ind w:hanging="426"/>
        <w:rPr>
          <w:rFonts w:ascii="Times New Roman" w:hAnsi="Times New Roman" w:cs="Times New Roman"/>
          <w:b/>
          <w:bCs/>
          <w:color w:val="auto"/>
          <w:sz w:val="26"/>
          <w:szCs w:val="26"/>
          <w:lang w:val="en-CA"/>
        </w:rPr>
      </w:pPr>
    </w:p>
    <w:p w14:paraId="1E1EF625" w14:textId="77777777" w:rsidR="00CE5EEB" w:rsidRPr="004540B9" w:rsidRDefault="00CE5EEB">
      <w:pPr>
        <w:ind w:left="0" w:firstLine="0"/>
        <w:rPr>
          <w:rFonts w:ascii="Times New Roman" w:eastAsiaTheme="majorEastAsia" w:hAnsi="Times New Roman" w:cs="Times New Roman"/>
          <w:b/>
          <w:bCs/>
          <w:sz w:val="26"/>
          <w:szCs w:val="26"/>
          <w:lang w:val="en-CA"/>
        </w:rPr>
      </w:pPr>
      <w:r w:rsidRPr="004540B9">
        <w:rPr>
          <w:rFonts w:ascii="Times New Roman" w:hAnsi="Times New Roman" w:cs="Times New Roman"/>
          <w:b/>
          <w:bCs/>
          <w:sz w:val="26"/>
          <w:szCs w:val="26"/>
          <w:lang w:val="en-CA"/>
        </w:rPr>
        <w:br w:type="page"/>
      </w:r>
    </w:p>
    <w:p w14:paraId="2F8E5E34" w14:textId="28A00650" w:rsidR="000C5451" w:rsidRPr="004540B9" w:rsidRDefault="000C5451" w:rsidP="000C5451">
      <w:pPr>
        <w:pStyle w:val="Heading3"/>
        <w:ind w:hanging="426"/>
        <w:rPr>
          <w:rFonts w:ascii="Times New Roman" w:hAnsi="Times New Roman" w:cs="Times New Roman"/>
          <w:b/>
          <w:bCs/>
          <w:color w:val="auto"/>
          <w:sz w:val="26"/>
          <w:szCs w:val="26"/>
          <w:lang w:val="en-CA"/>
        </w:rPr>
      </w:pPr>
      <w:bookmarkStart w:id="114" w:name="_Toc215742388"/>
      <w:r w:rsidRPr="004540B9">
        <w:rPr>
          <w:rFonts w:ascii="Times New Roman" w:hAnsi="Times New Roman" w:cs="Times New Roman"/>
          <w:b/>
          <w:bCs/>
          <w:color w:val="auto"/>
          <w:sz w:val="26"/>
          <w:szCs w:val="26"/>
          <w:lang w:val="en-CA"/>
        </w:rPr>
        <w:lastRenderedPageBreak/>
        <w:t>3.3.2 Sơ đồ Use Case Quản trị viên</w:t>
      </w:r>
      <w:bookmarkEnd w:id="114"/>
      <w:r w:rsidRPr="004540B9">
        <w:rPr>
          <w:rFonts w:ascii="Times New Roman" w:hAnsi="Times New Roman" w:cs="Times New Roman"/>
          <w:b/>
          <w:bCs/>
          <w:color w:val="auto"/>
          <w:sz w:val="26"/>
          <w:szCs w:val="26"/>
          <w:lang w:val="en-CA"/>
        </w:rPr>
        <w:t xml:space="preserve"> </w:t>
      </w:r>
    </w:p>
    <w:p w14:paraId="1206A976" w14:textId="69F0DD9B" w:rsidR="000C5451" w:rsidRPr="004540B9" w:rsidRDefault="000F32A4" w:rsidP="00CE5EEB">
      <w:pPr>
        <w:pStyle w:val="Heading4"/>
        <w:ind w:left="1134" w:hanging="425"/>
        <w:rPr>
          <w:rFonts w:ascii="Times New Roman" w:hAnsi="Times New Roman" w:cs="Times New Roman"/>
          <w:b/>
          <w:bCs/>
          <w:i w:val="0"/>
          <w:iCs w:val="0"/>
          <w:color w:val="auto"/>
          <w:sz w:val="26"/>
          <w:szCs w:val="26"/>
          <w:lang w:val="en-CA"/>
        </w:rPr>
      </w:pPr>
      <w:r w:rsidRPr="004540B9">
        <w:rPr>
          <w:rFonts w:ascii="Times New Roman" w:hAnsi="Times New Roman" w:cs="Times New Roman"/>
          <w:i w:val="0"/>
          <w:iCs w:val="0"/>
          <w:noProof/>
          <w:color w:val="auto"/>
          <w:sz w:val="26"/>
          <w:szCs w:val="26"/>
          <w:lang w:val="en-US"/>
        </w:rPr>
        <w:drawing>
          <wp:anchor distT="0" distB="0" distL="114300" distR="114300" simplePos="0" relativeHeight="251465216" behindDoc="0" locked="0" layoutInCell="1" allowOverlap="1" wp14:anchorId="19E34F9F" wp14:editId="128618B4">
            <wp:simplePos x="0" y="0"/>
            <wp:positionH relativeFrom="column">
              <wp:posOffset>209550</wp:posOffset>
            </wp:positionH>
            <wp:positionV relativeFrom="page">
              <wp:posOffset>1562100</wp:posOffset>
            </wp:positionV>
            <wp:extent cx="4980305" cy="6190615"/>
            <wp:effectExtent l="0" t="0" r="0" b="0"/>
            <wp:wrapTopAndBottom/>
            <wp:docPr id="492053964"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3964" name="Picture 14"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0305" cy="6190615"/>
                    </a:xfrm>
                    <a:prstGeom prst="rect">
                      <a:avLst/>
                    </a:prstGeom>
                    <a:noFill/>
                    <a:ln>
                      <a:noFill/>
                    </a:ln>
                  </pic:spPr>
                </pic:pic>
              </a:graphicData>
            </a:graphic>
          </wp:anchor>
        </w:drawing>
      </w:r>
      <w:r w:rsidR="000C5451" w:rsidRPr="004540B9">
        <w:rPr>
          <w:i w:val="0"/>
          <w:iCs w:val="0"/>
          <w:noProof/>
          <w:color w:val="auto"/>
        </w:rPr>
        <mc:AlternateContent>
          <mc:Choice Requires="wps">
            <w:drawing>
              <wp:anchor distT="0" distB="0" distL="114300" distR="114300" simplePos="0" relativeHeight="251787776" behindDoc="0" locked="0" layoutInCell="1" allowOverlap="1" wp14:anchorId="74401ABD" wp14:editId="215C6B91">
                <wp:simplePos x="0" y="0"/>
                <wp:positionH relativeFrom="column">
                  <wp:posOffset>203835</wp:posOffset>
                </wp:positionH>
                <wp:positionV relativeFrom="paragraph">
                  <wp:posOffset>6546215</wp:posOffset>
                </wp:positionV>
                <wp:extent cx="4980305" cy="635"/>
                <wp:effectExtent l="0" t="0" r="0" b="0"/>
                <wp:wrapTopAndBottom/>
                <wp:docPr id="982765310" name="Text Box 1"/>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4EA2EF75" w14:textId="77777777" w:rsidR="000C5451" w:rsidRPr="00640C7B" w:rsidRDefault="000C5451" w:rsidP="000C5451">
                            <w:pPr>
                              <w:pStyle w:val="Caption"/>
                              <w:jc w:val="center"/>
                              <w:rPr>
                                <w:noProof/>
                                <w:color w:val="auto"/>
                                <w:sz w:val="26"/>
                                <w:szCs w:val="26"/>
                              </w:rPr>
                            </w:pPr>
                            <w:bookmarkStart w:id="115" w:name="_Toc215738294"/>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9</w:t>
                            </w:r>
                            <w:r w:rsidRPr="00640C7B">
                              <w:rPr>
                                <w:color w:val="auto"/>
                                <w:sz w:val="26"/>
                                <w:szCs w:val="26"/>
                              </w:rPr>
                              <w:fldChar w:fldCharType="end"/>
                            </w:r>
                            <w:r w:rsidRPr="00640C7B">
                              <w:rPr>
                                <w:color w:val="auto"/>
                                <w:sz w:val="26"/>
                                <w:szCs w:val="26"/>
                              </w:rPr>
                              <w:t>: Biểu đồ quản lý lớp học ủa quản trị viên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1ABD" id="_x0000_s1034" type="#_x0000_t202" style="position:absolute;left:0;text-align:left;margin-left:16.05pt;margin-top:515.45pt;width:392.15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OYGwIAAD8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" stroked="f">
                <v:textbox style="mso-fit-shape-to-text:t" inset="0,0,0,0">
                  <w:txbxContent>
                    <w:p w14:paraId="4EA2EF75" w14:textId="77777777" w:rsidR="000C5451" w:rsidRPr="00640C7B" w:rsidRDefault="000C5451" w:rsidP="000C5451">
                      <w:pPr>
                        <w:pStyle w:val="Caption"/>
                        <w:jc w:val="center"/>
                        <w:rPr>
                          <w:noProof/>
                          <w:color w:val="auto"/>
                          <w:sz w:val="26"/>
                          <w:szCs w:val="26"/>
                        </w:rPr>
                      </w:pPr>
                      <w:bookmarkStart w:id="116" w:name="_Toc215738294"/>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9</w:t>
                      </w:r>
                      <w:r w:rsidRPr="00640C7B">
                        <w:rPr>
                          <w:color w:val="auto"/>
                          <w:sz w:val="26"/>
                          <w:szCs w:val="26"/>
                        </w:rPr>
                        <w:fldChar w:fldCharType="end"/>
                      </w:r>
                      <w:r w:rsidRPr="00640C7B">
                        <w:rPr>
                          <w:color w:val="auto"/>
                          <w:sz w:val="26"/>
                          <w:szCs w:val="26"/>
                        </w:rPr>
                        <w:t>: Biểu đồ quản lý lớp học ủa quản trị viên</w:t>
                      </w:r>
                      <w:bookmarkEnd w:id="116"/>
                    </w:p>
                  </w:txbxContent>
                </v:textbox>
                <w10:wrap type="topAndBottom"/>
              </v:shape>
            </w:pict>
          </mc:Fallback>
        </mc:AlternateContent>
      </w:r>
      <w:r w:rsidR="000C5451" w:rsidRPr="004540B9">
        <w:rPr>
          <w:rFonts w:ascii="Times New Roman" w:hAnsi="Times New Roman" w:cs="Times New Roman"/>
          <w:b/>
          <w:bCs/>
          <w:i w:val="0"/>
          <w:iCs w:val="0"/>
          <w:color w:val="auto"/>
          <w:sz w:val="26"/>
          <w:szCs w:val="26"/>
          <w:lang w:val="en-CA"/>
        </w:rPr>
        <w:t xml:space="preserve">3.3.2.1 Use Case quản lý lớp học </w:t>
      </w:r>
      <w:r w:rsidR="000C5451" w:rsidRPr="004540B9">
        <w:rPr>
          <w:rFonts w:ascii="Times New Roman" w:hAnsi="Times New Roman" w:cs="Times New Roman"/>
          <w:color w:val="auto"/>
          <w:sz w:val="26"/>
          <w:szCs w:val="26"/>
          <w:lang w:val="en-CA"/>
        </w:rPr>
        <w:br w:type="page"/>
      </w:r>
    </w:p>
    <w:p w14:paraId="249FBD28" w14:textId="4478194C" w:rsidR="00E9483F" w:rsidRPr="004540B9" w:rsidRDefault="00E9483F" w:rsidP="000C5451">
      <w:pPr>
        <w:pStyle w:val="Heading4"/>
        <w:ind w:left="1134" w:hanging="425"/>
        <w:rPr>
          <w:rFonts w:ascii="Times New Roman" w:hAnsi="Times New Roman" w:cs="Times New Roman"/>
          <w:b/>
          <w:bCs/>
          <w:i w:val="0"/>
          <w:iCs w:val="0"/>
          <w:color w:val="auto"/>
          <w:sz w:val="26"/>
          <w:szCs w:val="26"/>
          <w:lang w:val="en-CA"/>
        </w:rPr>
      </w:pPr>
      <w:r w:rsidRPr="004540B9">
        <w:rPr>
          <w:i w:val="0"/>
          <w:iCs w:val="0"/>
          <w:noProof/>
          <w:color w:val="auto"/>
        </w:rPr>
        <w:lastRenderedPageBreak/>
        <mc:AlternateContent>
          <mc:Choice Requires="wps">
            <w:drawing>
              <wp:anchor distT="0" distB="0" distL="114300" distR="114300" simplePos="0" relativeHeight="251793920" behindDoc="0" locked="0" layoutInCell="1" allowOverlap="1" wp14:anchorId="78AFADA6" wp14:editId="455CEFAE">
                <wp:simplePos x="0" y="0"/>
                <wp:positionH relativeFrom="column">
                  <wp:posOffset>394970</wp:posOffset>
                </wp:positionH>
                <wp:positionV relativeFrom="paragraph">
                  <wp:posOffset>4008120</wp:posOffset>
                </wp:positionV>
                <wp:extent cx="4941570" cy="635"/>
                <wp:effectExtent l="0" t="0" r="0" b="0"/>
                <wp:wrapSquare wrapText="bothSides"/>
                <wp:docPr id="296767466" name="Text Box 1"/>
                <wp:cNvGraphicFramePr/>
                <a:graphic xmlns:a="http://schemas.openxmlformats.org/drawingml/2006/main">
                  <a:graphicData uri="http://schemas.microsoft.com/office/word/2010/wordprocessingShape">
                    <wps:wsp>
                      <wps:cNvSpPr txBox="1"/>
                      <wps:spPr>
                        <a:xfrm>
                          <a:off x="0" y="0"/>
                          <a:ext cx="4941570" cy="635"/>
                        </a:xfrm>
                        <a:prstGeom prst="rect">
                          <a:avLst/>
                        </a:prstGeom>
                        <a:solidFill>
                          <a:prstClr val="white"/>
                        </a:solidFill>
                        <a:ln>
                          <a:noFill/>
                        </a:ln>
                      </wps:spPr>
                      <wps:txbx>
                        <w:txbxContent>
                          <w:p w14:paraId="506C6A03" w14:textId="77777777" w:rsidR="000C5451" w:rsidRPr="00640C7B" w:rsidRDefault="000C5451" w:rsidP="000C5451">
                            <w:pPr>
                              <w:pStyle w:val="Caption"/>
                              <w:jc w:val="center"/>
                              <w:rPr>
                                <w:b/>
                                <w:bCs/>
                                <w:noProof/>
                                <w:color w:val="auto"/>
                                <w:sz w:val="26"/>
                                <w:szCs w:val="26"/>
                                <w:lang w:val="en-CA"/>
                              </w:rPr>
                            </w:pPr>
                            <w:bookmarkStart w:id="117" w:name="_Toc215738295"/>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10</w:t>
                            </w:r>
                            <w:r w:rsidRPr="00640C7B">
                              <w:rPr>
                                <w:color w:val="auto"/>
                                <w:sz w:val="26"/>
                                <w:szCs w:val="26"/>
                              </w:rPr>
                              <w:fldChar w:fldCharType="end"/>
                            </w:r>
                            <w:r w:rsidRPr="00640C7B">
                              <w:rPr>
                                <w:color w:val="auto"/>
                                <w:sz w:val="26"/>
                                <w:szCs w:val="26"/>
                              </w:rPr>
                              <w:t>: Biểu đồ quản lý sinh viên trong lớp của quản trị viên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ADA6" id="_x0000_s1035" type="#_x0000_t202" style="position:absolute;left:0;text-align:left;margin-left:31.1pt;margin-top:315.6pt;width:389.1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h2Gg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5ezq08UkhS7/ng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" stroked="f">
                <v:textbox style="mso-fit-shape-to-text:t" inset="0,0,0,0">
                  <w:txbxContent>
                    <w:p w14:paraId="506C6A03" w14:textId="77777777" w:rsidR="000C5451" w:rsidRPr="00640C7B" w:rsidRDefault="000C5451" w:rsidP="000C5451">
                      <w:pPr>
                        <w:pStyle w:val="Caption"/>
                        <w:jc w:val="center"/>
                        <w:rPr>
                          <w:b/>
                          <w:bCs/>
                          <w:noProof/>
                          <w:color w:val="auto"/>
                          <w:sz w:val="26"/>
                          <w:szCs w:val="26"/>
                          <w:lang w:val="en-CA"/>
                        </w:rPr>
                      </w:pPr>
                      <w:bookmarkStart w:id="118" w:name="_Toc215738295"/>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10</w:t>
                      </w:r>
                      <w:r w:rsidRPr="00640C7B">
                        <w:rPr>
                          <w:color w:val="auto"/>
                          <w:sz w:val="26"/>
                          <w:szCs w:val="26"/>
                        </w:rPr>
                        <w:fldChar w:fldCharType="end"/>
                      </w:r>
                      <w:r w:rsidRPr="00640C7B">
                        <w:rPr>
                          <w:color w:val="auto"/>
                          <w:sz w:val="26"/>
                          <w:szCs w:val="26"/>
                        </w:rPr>
                        <w:t>: Biểu đồ quản lý sinh viên trong lớp của quản trị viên</w:t>
                      </w:r>
                      <w:bookmarkEnd w:id="118"/>
                    </w:p>
                  </w:txbxContent>
                </v:textbox>
                <w10:wrap type="square"/>
              </v:shape>
            </w:pict>
          </mc:Fallback>
        </mc:AlternateContent>
      </w:r>
      <w:r w:rsidR="000C5451" w:rsidRPr="004540B9">
        <w:rPr>
          <w:rFonts w:ascii="Times New Roman" w:hAnsi="Times New Roman" w:cs="Times New Roman"/>
          <w:b/>
          <w:bCs/>
          <w:i w:val="0"/>
          <w:iCs w:val="0"/>
          <w:color w:val="auto"/>
          <w:sz w:val="26"/>
          <w:szCs w:val="26"/>
          <w:lang w:val="en-CA"/>
        </w:rPr>
        <w:t xml:space="preserve">3.3.2.2 Use Case quản lý sinh viên trong lớp </w:t>
      </w:r>
    </w:p>
    <w:p w14:paraId="4E6F505A" w14:textId="7BC9CBC8" w:rsidR="00E9483F" w:rsidRPr="004540B9" w:rsidRDefault="00E9483F">
      <w:pPr>
        <w:ind w:left="0" w:firstLine="0"/>
        <w:rPr>
          <w:rFonts w:ascii="Times New Roman" w:eastAsiaTheme="majorEastAsia" w:hAnsi="Times New Roman" w:cs="Times New Roman"/>
          <w:b/>
          <w:bCs/>
          <w:sz w:val="26"/>
          <w:szCs w:val="26"/>
          <w:lang w:val="en-CA"/>
        </w:rPr>
      </w:pPr>
      <w:r w:rsidRPr="004540B9">
        <w:rPr>
          <w:rFonts w:ascii="Times New Roman" w:hAnsi="Times New Roman" w:cs="Times New Roman"/>
          <w:b/>
          <w:bCs/>
          <w:i/>
          <w:iCs/>
          <w:noProof/>
          <w:sz w:val="26"/>
          <w:szCs w:val="26"/>
          <w:lang w:val="en-CA"/>
        </w:rPr>
        <w:drawing>
          <wp:anchor distT="0" distB="0" distL="114300" distR="114300" simplePos="0" relativeHeight="251348480" behindDoc="0" locked="0" layoutInCell="1" allowOverlap="1" wp14:anchorId="1DC4EDAB" wp14:editId="34A78F5A">
            <wp:simplePos x="0" y="0"/>
            <wp:positionH relativeFrom="margin">
              <wp:posOffset>290195</wp:posOffset>
            </wp:positionH>
            <wp:positionV relativeFrom="margin">
              <wp:posOffset>434975</wp:posOffset>
            </wp:positionV>
            <wp:extent cx="4941570" cy="3446780"/>
            <wp:effectExtent l="0" t="0" r="0" b="0"/>
            <wp:wrapSquare wrapText="bothSides"/>
            <wp:docPr id="1162549163"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63" name="Picture 16" descr="A screenshot of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1570" cy="3446780"/>
                    </a:xfrm>
                    <a:prstGeom prst="rect">
                      <a:avLst/>
                    </a:prstGeom>
                    <a:noFill/>
                  </pic:spPr>
                </pic:pic>
              </a:graphicData>
            </a:graphic>
          </wp:anchor>
        </w:drawing>
      </w:r>
      <w:r w:rsidRPr="004540B9">
        <w:rPr>
          <w:rFonts w:ascii="Times New Roman" w:hAnsi="Times New Roman" w:cs="Times New Roman"/>
          <w:b/>
          <w:bCs/>
          <w:i/>
          <w:iCs/>
          <w:sz w:val="26"/>
          <w:szCs w:val="26"/>
          <w:lang w:val="en-CA"/>
        </w:rPr>
        <w:br w:type="page"/>
      </w:r>
    </w:p>
    <w:p w14:paraId="0E85F797" w14:textId="48079356" w:rsidR="00E9483F" w:rsidRPr="004540B9" w:rsidRDefault="00E14F6F" w:rsidP="000C5451">
      <w:pPr>
        <w:pStyle w:val="Heading4"/>
        <w:ind w:left="1134" w:hanging="425"/>
        <w:rPr>
          <w:rFonts w:ascii="Times New Roman" w:hAnsi="Times New Roman" w:cs="Times New Roman"/>
          <w:b/>
          <w:bCs/>
          <w:i w:val="0"/>
          <w:iCs w:val="0"/>
          <w:color w:val="auto"/>
          <w:sz w:val="26"/>
          <w:szCs w:val="26"/>
          <w:lang w:val="en-CA"/>
        </w:rPr>
      </w:pPr>
      <w:r w:rsidRPr="004540B9">
        <w:rPr>
          <w:noProof/>
          <w:color w:val="auto"/>
        </w:rPr>
        <w:lastRenderedPageBreak/>
        <mc:AlternateContent>
          <mc:Choice Requires="wps">
            <w:drawing>
              <wp:anchor distT="0" distB="0" distL="114300" distR="114300" simplePos="0" relativeHeight="251800064" behindDoc="0" locked="0" layoutInCell="1" allowOverlap="1" wp14:anchorId="425CE8B0" wp14:editId="5C8E55E4">
                <wp:simplePos x="0" y="0"/>
                <wp:positionH relativeFrom="column">
                  <wp:posOffset>572770</wp:posOffset>
                </wp:positionH>
                <wp:positionV relativeFrom="paragraph">
                  <wp:posOffset>4545055</wp:posOffset>
                </wp:positionV>
                <wp:extent cx="4581525" cy="412115"/>
                <wp:effectExtent l="0" t="0" r="9525" b="6985"/>
                <wp:wrapSquare wrapText="bothSides"/>
                <wp:docPr id="1725925486" name="Text Box 1"/>
                <wp:cNvGraphicFramePr/>
                <a:graphic xmlns:a="http://schemas.openxmlformats.org/drawingml/2006/main">
                  <a:graphicData uri="http://schemas.microsoft.com/office/word/2010/wordprocessingShape">
                    <wps:wsp>
                      <wps:cNvSpPr txBox="1"/>
                      <wps:spPr>
                        <a:xfrm>
                          <a:off x="0" y="0"/>
                          <a:ext cx="4581525" cy="412115"/>
                        </a:xfrm>
                        <a:prstGeom prst="rect">
                          <a:avLst/>
                        </a:prstGeom>
                        <a:solidFill>
                          <a:prstClr val="white"/>
                        </a:solidFill>
                        <a:ln>
                          <a:noFill/>
                        </a:ln>
                      </wps:spPr>
                      <wps:txbx>
                        <w:txbxContent>
                          <w:p w14:paraId="2E522AC3" w14:textId="77777777" w:rsidR="000C5451" w:rsidRPr="00640C7B" w:rsidRDefault="000C5451" w:rsidP="000C5451">
                            <w:pPr>
                              <w:pStyle w:val="Caption"/>
                              <w:jc w:val="center"/>
                              <w:rPr>
                                <w:noProof/>
                                <w:color w:val="auto"/>
                                <w:sz w:val="26"/>
                                <w:szCs w:val="26"/>
                              </w:rPr>
                            </w:pPr>
                            <w:bookmarkStart w:id="119" w:name="_Toc215738296"/>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11</w:t>
                            </w:r>
                            <w:r w:rsidRPr="00640C7B">
                              <w:rPr>
                                <w:color w:val="auto"/>
                                <w:sz w:val="26"/>
                                <w:szCs w:val="26"/>
                              </w:rPr>
                              <w:fldChar w:fldCharType="end"/>
                            </w:r>
                            <w:r w:rsidRPr="00640C7B">
                              <w:rPr>
                                <w:color w:val="auto"/>
                                <w:sz w:val="26"/>
                                <w:szCs w:val="26"/>
                              </w:rPr>
                              <w:t>: Use case quản lý người dùng của quản trị viên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CE8B0" id="_x0000_s1036" type="#_x0000_t202" style="position:absolute;left:0;text-align:left;margin-left:45.1pt;margin-top:357.9pt;width:360.75pt;height:32.45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" stroked="f">
                <v:textbox inset="0,0,0,0">
                  <w:txbxContent>
                    <w:p w14:paraId="2E522AC3" w14:textId="77777777" w:rsidR="000C5451" w:rsidRPr="00640C7B" w:rsidRDefault="000C5451" w:rsidP="000C5451">
                      <w:pPr>
                        <w:pStyle w:val="Caption"/>
                        <w:jc w:val="center"/>
                        <w:rPr>
                          <w:noProof/>
                          <w:color w:val="auto"/>
                          <w:sz w:val="26"/>
                          <w:szCs w:val="26"/>
                        </w:rPr>
                      </w:pPr>
                      <w:bookmarkStart w:id="120" w:name="_Toc215738296"/>
                      <w:r w:rsidRPr="00640C7B">
                        <w:rPr>
                          <w:color w:val="auto"/>
                          <w:sz w:val="26"/>
                          <w:szCs w:val="26"/>
                        </w:rPr>
                        <w:t xml:space="preserve">Hình </w:t>
                      </w:r>
                      <w:r w:rsidRPr="00640C7B">
                        <w:rPr>
                          <w:color w:val="auto"/>
                          <w:sz w:val="26"/>
                          <w:szCs w:val="26"/>
                        </w:rPr>
                        <w:fldChar w:fldCharType="begin"/>
                      </w:r>
                      <w:r w:rsidRPr="00640C7B">
                        <w:rPr>
                          <w:color w:val="auto"/>
                          <w:sz w:val="26"/>
                          <w:szCs w:val="26"/>
                        </w:rPr>
                        <w:instrText xml:space="preserve"> SEQ Hình \* ARABIC </w:instrText>
                      </w:r>
                      <w:r w:rsidRPr="00640C7B">
                        <w:rPr>
                          <w:color w:val="auto"/>
                          <w:sz w:val="26"/>
                          <w:szCs w:val="26"/>
                        </w:rPr>
                        <w:fldChar w:fldCharType="separate"/>
                      </w:r>
                      <w:r w:rsidR="0082492D" w:rsidRPr="00640C7B">
                        <w:rPr>
                          <w:noProof/>
                          <w:color w:val="auto"/>
                          <w:sz w:val="26"/>
                          <w:szCs w:val="26"/>
                        </w:rPr>
                        <w:t>11</w:t>
                      </w:r>
                      <w:r w:rsidRPr="00640C7B">
                        <w:rPr>
                          <w:color w:val="auto"/>
                          <w:sz w:val="26"/>
                          <w:szCs w:val="26"/>
                        </w:rPr>
                        <w:fldChar w:fldCharType="end"/>
                      </w:r>
                      <w:r w:rsidRPr="00640C7B">
                        <w:rPr>
                          <w:color w:val="auto"/>
                          <w:sz w:val="26"/>
                          <w:szCs w:val="26"/>
                        </w:rPr>
                        <w:t>: Use case quản lý người dùng của quản trị viên</w:t>
                      </w:r>
                      <w:bookmarkEnd w:id="120"/>
                    </w:p>
                  </w:txbxContent>
                </v:textbox>
                <w10:wrap type="square"/>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430400" behindDoc="0" locked="0" layoutInCell="1" allowOverlap="1" wp14:anchorId="150661DF" wp14:editId="69608070">
            <wp:simplePos x="0" y="0"/>
            <wp:positionH relativeFrom="margin">
              <wp:posOffset>26935</wp:posOffset>
            </wp:positionH>
            <wp:positionV relativeFrom="margin">
              <wp:posOffset>435525</wp:posOffset>
            </wp:positionV>
            <wp:extent cx="4581525" cy="3855720"/>
            <wp:effectExtent l="0" t="0" r="0" b="0"/>
            <wp:wrapTopAndBottom/>
            <wp:docPr id="2115069759" name="Picture 13"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9759" name="Picture 13" descr="A black screen with white oval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3855720"/>
                    </a:xfrm>
                    <a:prstGeom prst="rect">
                      <a:avLst/>
                    </a:prstGeom>
                    <a:noFill/>
                    <a:ln>
                      <a:noFill/>
                    </a:ln>
                  </pic:spPr>
                </pic:pic>
              </a:graphicData>
            </a:graphic>
          </wp:anchor>
        </w:drawing>
      </w:r>
      <w:r w:rsidR="00E9483F" w:rsidRPr="004540B9">
        <w:rPr>
          <w:rFonts w:ascii="Times New Roman" w:hAnsi="Times New Roman" w:cs="Times New Roman"/>
          <w:b/>
          <w:bCs/>
          <w:i w:val="0"/>
          <w:iCs w:val="0"/>
          <w:color w:val="auto"/>
          <w:sz w:val="26"/>
          <w:szCs w:val="26"/>
          <w:lang w:val="en-CA"/>
        </w:rPr>
        <w:t>3. 3.2.3 Use Case quản lý người dùng</w:t>
      </w:r>
    </w:p>
    <w:p w14:paraId="091D5B61" w14:textId="30D0743A" w:rsidR="00E9483F" w:rsidRPr="004540B9" w:rsidRDefault="00E9483F" w:rsidP="00E14F6F">
      <w:pPr>
        <w:ind w:left="0" w:firstLine="0"/>
        <w:rPr>
          <w:rFonts w:ascii="Times New Roman" w:eastAsiaTheme="majorEastAsia" w:hAnsi="Times New Roman" w:cs="Times New Roman"/>
          <w:b/>
          <w:bCs/>
          <w:sz w:val="26"/>
          <w:szCs w:val="26"/>
          <w:lang w:val="en-CA"/>
        </w:rPr>
      </w:pPr>
      <w:r w:rsidRPr="004540B9">
        <w:rPr>
          <w:rFonts w:ascii="Times New Roman" w:hAnsi="Times New Roman" w:cs="Times New Roman"/>
          <w:b/>
          <w:bCs/>
          <w:i/>
          <w:iCs/>
          <w:sz w:val="26"/>
          <w:szCs w:val="26"/>
          <w:lang w:val="en-CA"/>
        </w:rPr>
        <w:br w:type="page"/>
      </w:r>
    </w:p>
    <w:p w14:paraId="21880B5C" w14:textId="6FCD8F11" w:rsidR="000C5451" w:rsidRPr="004540B9" w:rsidRDefault="00640C7B" w:rsidP="00E9483F">
      <w:pPr>
        <w:rPr>
          <w:rFonts w:ascii="Times New Roman" w:hAnsi="Times New Roman" w:cs="Times New Roman"/>
          <w:vanish/>
          <w:sz w:val="26"/>
          <w:szCs w:val="26"/>
          <w:lang w:val="en-CA"/>
        </w:rPr>
      </w:pPr>
      <w:r w:rsidRPr="004540B9">
        <w:rPr>
          <w:noProof/>
        </w:rPr>
        <w:lastRenderedPageBreak/>
        <mc:AlternateContent>
          <mc:Choice Requires="wps">
            <w:drawing>
              <wp:anchor distT="0" distB="0" distL="114300" distR="114300" simplePos="0" relativeHeight="251808256" behindDoc="0" locked="0" layoutInCell="1" allowOverlap="1" wp14:anchorId="3F5BE825" wp14:editId="6B618367">
                <wp:simplePos x="0" y="0"/>
                <wp:positionH relativeFrom="column">
                  <wp:posOffset>822960</wp:posOffset>
                </wp:positionH>
                <wp:positionV relativeFrom="paragraph">
                  <wp:posOffset>4081849</wp:posOffset>
                </wp:positionV>
                <wp:extent cx="4533900" cy="635"/>
                <wp:effectExtent l="0" t="0" r="0" b="0"/>
                <wp:wrapSquare wrapText="bothSides"/>
                <wp:docPr id="1969360947"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4DA11CF" w14:textId="77777777" w:rsidR="000C5451" w:rsidRPr="004540B9" w:rsidRDefault="000C5451" w:rsidP="000C5451">
                            <w:pPr>
                              <w:pStyle w:val="Caption"/>
                              <w:jc w:val="center"/>
                              <w:rPr>
                                <w:b/>
                                <w:bCs/>
                                <w:noProof/>
                                <w:color w:val="auto"/>
                                <w:sz w:val="26"/>
                                <w:szCs w:val="26"/>
                                <w:lang w:val="en-CA"/>
                              </w:rPr>
                            </w:pPr>
                            <w:bookmarkStart w:id="121" w:name="_Toc21573829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12</w:t>
                            </w:r>
                            <w:r w:rsidRPr="004540B9">
                              <w:rPr>
                                <w:color w:val="auto"/>
                                <w:sz w:val="26"/>
                                <w:szCs w:val="26"/>
                              </w:rPr>
                              <w:fldChar w:fldCharType="end"/>
                            </w:r>
                            <w:r w:rsidRPr="004540B9">
                              <w:rPr>
                                <w:color w:val="auto"/>
                                <w:sz w:val="26"/>
                                <w:szCs w:val="26"/>
                              </w:rPr>
                              <w:t>: Use case quản lý thiết bị của quản trị viên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BE825" id="_x0000_s1037" type="#_x0000_t202" style="position:absolute;left:0;text-align:left;margin-left:64.8pt;margin-top:321.4pt;width:357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qjGQ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nxej6/nVJIUuxmfh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" stroked="f">
                <v:textbox style="mso-fit-shape-to-text:t" inset="0,0,0,0">
                  <w:txbxContent>
                    <w:p w14:paraId="14DA11CF" w14:textId="77777777" w:rsidR="000C5451" w:rsidRPr="004540B9" w:rsidRDefault="000C5451" w:rsidP="000C5451">
                      <w:pPr>
                        <w:pStyle w:val="Caption"/>
                        <w:jc w:val="center"/>
                        <w:rPr>
                          <w:b/>
                          <w:bCs/>
                          <w:noProof/>
                          <w:color w:val="auto"/>
                          <w:sz w:val="26"/>
                          <w:szCs w:val="26"/>
                          <w:lang w:val="en-CA"/>
                        </w:rPr>
                      </w:pPr>
                      <w:bookmarkStart w:id="122" w:name="_Toc21573829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12</w:t>
                      </w:r>
                      <w:r w:rsidRPr="004540B9">
                        <w:rPr>
                          <w:color w:val="auto"/>
                          <w:sz w:val="26"/>
                          <w:szCs w:val="26"/>
                        </w:rPr>
                        <w:fldChar w:fldCharType="end"/>
                      </w:r>
                      <w:r w:rsidRPr="004540B9">
                        <w:rPr>
                          <w:color w:val="auto"/>
                          <w:sz w:val="26"/>
                          <w:szCs w:val="26"/>
                        </w:rPr>
                        <w:t>: Use case quản lý thiết bị của quản trị viên</w:t>
                      </w:r>
                      <w:bookmarkEnd w:id="122"/>
                    </w:p>
                  </w:txbxContent>
                </v:textbox>
                <w10:wrap type="square"/>
              </v:shape>
            </w:pict>
          </mc:Fallback>
        </mc:AlternateContent>
      </w:r>
      <w:r w:rsidR="00E14F6F" w:rsidRPr="004540B9">
        <w:rPr>
          <w:rFonts w:ascii="Times New Roman" w:hAnsi="Times New Roman" w:cs="Times New Roman"/>
          <w:b/>
          <w:bCs/>
          <w:i/>
          <w:iCs/>
          <w:noProof/>
          <w:sz w:val="26"/>
          <w:szCs w:val="26"/>
          <w:lang w:val="en-CA"/>
        </w:rPr>
        <w:drawing>
          <wp:anchor distT="0" distB="0" distL="114300" distR="114300" simplePos="0" relativeHeight="251448832" behindDoc="0" locked="0" layoutInCell="1" allowOverlap="1" wp14:anchorId="6E351691" wp14:editId="45809D44">
            <wp:simplePos x="0" y="0"/>
            <wp:positionH relativeFrom="margin">
              <wp:posOffset>313965</wp:posOffset>
            </wp:positionH>
            <wp:positionV relativeFrom="page">
              <wp:posOffset>1377352</wp:posOffset>
            </wp:positionV>
            <wp:extent cx="4533900" cy="3524250"/>
            <wp:effectExtent l="0" t="0" r="0" b="0"/>
            <wp:wrapTopAndBottom/>
            <wp:docPr id="1709631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31396" name="Picture 1"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533900" cy="3524250"/>
                    </a:xfrm>
                    <a:prstGeom prst="rect">
                      <a:avLst/>
                    </a:prstGeom>
                  </pic:spPr>
                </pic:pic>
              </a:graphicData>
            </a:graphic>
          </wp:anchor>
        </w:drawing>
      </w:r>
    </w:p>
    <w:p w14:paraId="7B289632" w14:textId="77777777" w:rsidR="000C5451" w:rsidRPr="004540B9" w:rsidRDefault="000C5451" w:rsidP="000C5451">
      <w:pPr>
        <w:numPr>
          <w:ilvl w:val="0"/>
          <w:numId w:val="4"/>
        </w:numPr>
        <w:spacing w:line="288" w:lineRule="auto"/>
        <w:ind w:firstLine="720"/>
        <w:rPr>
          <w:rFonts w:ascii="Times New Roman" w:hAnsi="Times New Roman" w:cs="Times New Roman"/>
          <w:vanish/>
          <w:sz w:val="26"/>
          <w:szCs w:val="26"/>
          <w:lang w:val="en-CA"/>
        </w:rPr>
      </w:pPr>
    </w:p>
    <w:p w14:paraId="5F16EAD5" w14:textId="77777777" w:rsidR="000C5451" w:rsidRPr="004540B9" w:rsidRDefault="000C5451" w:rsidP="000C5451">
      <w:pPr>
        <w:numPr>
          <w:ilvl w:val="1"/>
          <w:numId w:val="4"/>
        </w:numPr>
        <w:spacing w:line="288" w:lineRule="auto"/>
        <w:ind w:firstLine="720"/>
        <w:rPr>
          <w:rFonts w:ascii="Times New Roman" w:hAnsi="Times New Roman" w:cs="Times New Roman"/>
          <w:vanish/>
          <w:sz w:val="26"/>
          <w:szCs w:val="26"/>
          <w:lang w:val="en-CA"/>
        </w:rPr>
      </w:pPr>
    </w:p>
    <w:p w14:paraId="0D3BD229" w14:textId="77777777" w:rsidR="000C5451" w:rsidRPr="004540B9" w:rsidRDefault="000C5451" w:rsidP="000C5451">
      <w:pPr>
        <w:numPr>
          <w:ilvl w:val="1"/>
          <w:numId w:val="4"/>
        </w:numPr>
        <w:spacing w:line="288" w:lineRule="auto"/>
        <w:ind w:firstLine="720"/>
        <w:rPr>
          <w:rFonts w:ascii="Times New Roman" w:hAnsi="Times New Roman" w:cs="Times New Roman"/>
          <w:vanish/>
          <w:sz w:val="26"/>
          <w:szCs w:val="26"/>
          <w:lang w:val="en-CA"/>
        </w:rPr>
      </w:pPr>
    </w:p>
    <w:p w14:paraId="4AFA2E22" w14:textId="77777777" w:rsidR="000C5451" w:rsidRPr="004540B9" w:rsidRDefault="000C5451" w:rsidP="000C5451">
      <w:pPr>
        <w:numPr>
          <w:ilvl w:val="2"/>
          <w:numId w:val="4"/>
        </w:numPr>
        <w:spacing w:line="288" w:lineRule="auto"/>
        <w:ind w:firstLine="720"/>
        <w:rPr>
          <w:rFonts w:ascii="Times New Roman" w:hAnsi="Times New Roman" w:cs="Times New Roman"/>
          <w:vanish/>
          <w:sz w:val="26"/>
          <w:szCs w:val="26"/>
          <w:lang w:val="en-CA"/>
        </w:rPr>
      </w:pPr>
    </w:p>
    <w:p w14:paraId="6E686BEE" w14:textId="3E4ECAF9" w:rsidR="000C5451" w:rsidRPr="004540B9" w:rsidRDefault="000C5451" w:rsidP="00E14F6F">
      <w:pPr>
        <w:pStyle w:val="Heading4"/>
        <w:ind w:left="1134" w:hanging="425"/>
        <w:rPr>
          <w:rFonts w:ascii="Times New Roman" w:hAnsi="Times New Roman" w:cs="Times New Roman"/>
          <w:b/>
          <w:bCs/>
          <w:i w:val="0"/>
          <w:iCs w:val="0"/>
          <w:color w:val="auto"/>
          <w:sz w:val="26"/>
          <w:szCs w:val="26"/>
          <w:lang w:val="en-CA"/>
        </w:rPr>
      </w:pPr>
      <w:r w:rsidRPr="004540B9">
        <w:rPr>
          <w:rFonts w:ascii="Times New Roman" w:hAnsi="Times New Roman" w:cs="Times New Roman"/>
          <w:b/>
          <w:bCs/>
          <w:i w:val="0"/>
          <w:iCs w:val="0"/>
          <w:color w:val="auto"/>
          <w:sz w:val="26"/>
          <w:szCs w:val="26"/>
          <w:lang w:val="en-CA"/>
        </w:rPr>
        <w:t>3.3.2.4 Use case quản lý thiết bị điểm danh</w:t>
      </w:r>
    </w:p>
    <w:p w14:paraId="3701728B" w14:textId="506E2CBB" w:rsidR="000C5451" w:rsidRPr="004540B9" w:rsidRDefault="000C5451" w:rsidP="000C5451">
      <w:pPr>
        <w:pStyle w:val="Heading3"/>
        <w:ind w:hanging="426"/>
        <w:rPr>
          <w:rFonts w:ascii="Times New Roman" w:hAnsi="Times New Roman" w:cs="Times New Roman"/>
          <w:b/>
          <w:bCs/>
          <w:color w:val="auto"/>
          <w:sz w:val="26"/>
          <w:szCs w:val="26"/>
          <w:lang w:val="en-CA"/>
        </w:rPr>
      </w:pPr>
      <w:bookmarkStart w:id="123" w:name="_Toc215742389"/>
      <w:r w:rsidRPr="004540B9">
        <w:rPr>
          <w:rFonts w:ascii="Times New Roman" w:hAnsi="Times New Roman" w:cs="Times New Roman"/>
          <w:b/>
          <w:bCs/>
          <w:color w:val="auto"/>
          <w:sz w:val="26"/>
          <w:szCs w:val="26"/>
          <w:lang w:val="en-CA"/>
        </w:rPr>
        <w:t>3.3.3 Sơ đồ Use Case của giảng viên</w:t>
      </w:r>
      <w:bookmarkEnd w:id="123"/>
    </w:p>
    <w:p w14:paraId="4D941A6F" w14:textId="19520667" w:rsidR="000C5451" w:rsidRPr="004540B9" w:rsidRDefault="007E0BF3" w:rsidP="000C5451">
      <w:pPr>
        <w:pStyle w:val="Heading4"/>
        <w:ind w:hanging="426"/>
        <w:rPr>
          <w:rFonts w:ascii="Times New Roman" w:hAnsi="Times New Roman" w:cs="Times New Roman"/>
          <w:b/>
          <w:i w:val="0"/>
          <w:iCs w:val="0"/>
          <w:color w:val="auto"/>
          <w:sz w:val="26"/>
          <w:szCs w:val="26"/>
          <w:lang w:val="en-CA"/>
        </w:rPr>
      </w:pPr>
      <w:r w:rsidRPr="004540B9">
        <w:rPr>
          <w:rFonts w:ascii="Times New Roman" w:hAnsi="Times New Roman" w:cs="Times New Roman"/>
          <w:b/>
          <w:i w:val="0"/>
          <w:iCs w:val="0"/>
          <w:noProof/>
          <w:color w:val="auto"/>
          <w:sz w:val="26"/>
          <w:szCs w:val="26"/>
          <w:lang w:val="en-CA"/>
        </w:rPr>
        <w:drawing>
          <wp:anchor distT="0" distB="0" distL="114300" distR="114300" simplePos="0" relativeHeight="251820544" behindDoc="0" locked="0" layoutInCell="1" allowOverlap="1" wp14:anchorId="57F2E6E9" wp14:editId="4BFCCE54">
            <wp:simplePos x="0" y="0"/>
            <wp:positionH relativeFrom="margin">
              <wp:posOffset>552175</wp:posOffset>
            </wp:positionH>
            <wp:positionV relativeFrom="paragraph">
              <wp:posOffset>402735</wp:posOffset>
            </wp:positionV>
            <wp:extent cx="4378265" cy="2986548"/>
            <wp:effectExtent l="0" t="0" r="3810" b="4445"/>
            <wp:wrapTopAndBottom/>
            <wp:docPr id="823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0" name="Picture 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78265" cy="2986548"/>
                    </a:xfrm>
                    <a:prstGeom prst="rect">
                      <a:avLst/>
                    </a:prstGeom>
                  </pic:spPr>
                </pic:pic>
              </a:graphicData>
            </a:graphic>
          </wp:anchor>
        </w:drawing>
      </w:r>
      <w:r w:rsidR="000C5451" w:rsidRPr="004540B9">
        <w:rPr>
          <w:i w:val="0"/>
          <w:iCs w:val="0"/>
          <w:noProof/>
          <w:color w:val="auto"/>
        </w:rPr>
        <mc:AlternateContent>
          <mc:Choice Requires="wps">
            <w:drawing>
              <wp:anchor distT="0" distB="0" distL="114300" distR="114300" simplePos="0" relativeHeight="251827712" behindDoc="0" locked="0" layoutInCell="1" allowOverlap="1" wp14:anchorId="5CD0D95A" wp14:editId="293AB476">
                <wp:simplePos x="0" y="0"/>
                <wp:positionH relativeFrom="column">
                  <wp:posOffset>675005</wp:posOffset>
                </wp:positionH>
                <wp:positionV relativeFrom="paragraph">
                  <wp:posOffset>3388995</wp:posOffset>
                </wp:positionV>
                <wp:extent cx="4377690" cy="635"/>
                <wp:effectExtent l="0" t="0" r="0" b="0"/>
                <wp:wrapTopAndBottom/>
                <wp:docPr id="224843718" name="Text Box 1"/>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066A3503" w14:textId="77777777" w:rsidR="000C5451" w:rsidRPr="004540B9" w:rsidRDefault="000C5451" w:rsidP="000C5451">
                            <w:pPr>
                              <w:pStyle w:val="Caption"/>
                              <w:jc w:val="center"/>
                              <w:rPr>
                                <w:b/>
                                <w:noProof/>
                                <w:color w:val="auto"/>
                                <w:sz w:val="26"/>
                                <w:szCs w:val="26"/>
                                <w:lang w:val="en-CA"/>
                              </w:rPr>
                            </w:pPr>
                            <w:bookmarkStart w:id="124" w:name="_Toc215738298"/>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13</w:t>
                            </w:r>
                            <w:r w:rsidRPr="004540B9">
                              <w:rPr>
                                <w:color w:val="auto"/>
                                <w:sz w:val="26"/>
                                <w:szCs w:val="26"/>
                              </w:rPr>
                              <w:fldChar w:fldCharType="end"/>
                            </w:r>
                            <w:r w:rsidRPr="004540B9">
                              <w:rPr>
                                <w:color w:val="auto"/>
                                <w:sz w:val="26"/>
                                <w:szCs w:val="26"/>
                              </w:rPr>
                              <w:t>: Use case quản lý lớp học của giảng viên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0D95A" id="_x0000_s1038" type="#_x0000_t202" style="position:absolute;left:0;text-align:left;margin-left:53.15pt;margin-top:266.85pt;width:344.7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05GwIAAEAEAAAOAAAAZHJzL2Uyb0RvYy54bWysU8Fu2zAMvQ/YPwi6L07SL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" stroked="f">
                <v:textbox style="mso-fit-shape-to-text:t" inset="0,0,0,0">
                  <w:txbxContent>
                    <w:p w14:paraId="066A3503" w14:textId="77777777" w:rsidR="000C5451" w:rsidRPr="004540B9" w:rsidRDefault="000C5451" w:rsidP="000C5451">
                      <w:pPr>
                        <w:pStyle w:val="Caption"/>
                        <w:jc w:val="center"/>
                        <w:rPr>
                          <w:b/>
                          <w:noProof/>
                          <w:color w:val="auto"/>
                          <w:sz w:val="26"/>
                          <w:szCs w:val="26"/>
                          <w:lang w:val="en-CA"/>
                        </w:rPr>
                      </w:pPr>
                      <w:bookmarkStart w:id="125" w:name="_Toc215738298"/>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13</w:t>
                      </w:r>
                      <w:r w:rsidRPr="004540B9">
                        <w:rPr>
                          <w:color w:val="auto"/>
                          <w:sz w:val="26"/>
                          <w:szCs w:val="26"/>
                        </w:rPr>
                        <w:fldChar w:fldCharType="end"/>
                      </w:r>
                      <w:r w:rsidRPr="004540B9">
                        <w:rPr>
                          <w:color w:val="auto"/>
                          <w:sz w:val="26"/>
                          <w:szCs w:val="26"/>
                        </w:rPr>
                        <w:t>: Use case quản lý lớp học của giảng viên</w:t>
                      </w:r>
                      <w:bookmarkEnd w:id="125"/>
                    </w:p>
                  </w:txbxContent>
                </v:textbox>
                <w10:wrap type="topAndBottom"/>
              </v:shape>
            </w:pict>
          </mc:Fallback>
        </mc:AlternateContent>
      </w:r>
      <w:r w:rsidR="000C5451" w:rsidRPr="004540B9">
        <w:rPr>
          <w:rFonts w:ascii="Times New Roman" w:hAnsi="Times New Roman" w:cs="Times New Roman"/>
          <w:b/>
          <w:i w:val="0"/>
          <w:iCs w:val="0"/>
          <w:color w:val="auto"/>
          <w:sz w:val="26"/>
          <w:szCs w:val="26"/>
          <w:lang w:val="en-CA"/>
        </w:rPr>
        <w:t xml:space="preserve">3.3.3.1Use case quản lý lớp học </w:t>
      </w:r>
    </w:p>
    <w:p w14:paraId="7AF0BB55" w14:textId="77777777" w:rsidR="000C5451" w:rsidRPr="004540B9" w:rsidRDefault="000C5451" w:rsidP="000C5451">
      <w:pPr>
        <w:pStyle w:val="Heading4"/>
        <w:rPr>
          <w:rFonts w:ascii="Times New Roman" w:hAnsi="Times New Roman" w:cs="Times New Roman"/>
          <w:b/>
          <w:i w:val="0"/>
          <w:iCs w:val="0"/>
          <w:color w:val="auto"/>
          <w:sz w:val="26"/>
          <w:szCs w:val="26"/>
          <w:lang w:val="en-CA"/>
        </w:rPr>
      </w:pPr>
      <w:r w:rsidRPr="004540B9">
        <w:rPr>
          <w:i w:val="0"/>
          <w:iCs w:val="0"/>
          <w:noProof/>
          <w:color w:val="auto"/>
        </w:rPr>
        <w:lastRenderedPageBreak/>
        <mc:AlternateContent>
          <mc:Choice Requires="wps">
            <w:drawing>
              <wp:anchor distT="0" distB="0" distL="114300" distR="114300" simplePos="0" relativeHeight="251832832" behindDoc="0" locked="0" layoutInCell="1" allowOverlap="1" wp14:anchorId="0D331AF0" wp14:editId="0CA1DD8B">
                <wp:simplePos x="0" y="0"/>
                <wp:positionH relativeFrom="margin">
                  <wp:align>center</wp:align>
                </wp:positionH>
                <wp:positionV relativeFrom="paragraph">
                  <wp:posOffset>4380230</wp:posOffset>
                </wp:positionV>
                <wp:extent cx="5020310" cy="635"/>
                <wp:effectExtent l="0" t="0" r="8890" b="6985"/>
                <wp:wrapTopAndBottom/>
                <wp:docPr id="162956292" name="Text Box 1"/>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5FE1198B" w14:textId="77777777" w:rsidR="000C5451" w:rsidRPr="004540B9" w:rsidRDefault="000C5451" w:rsidP="000C5451">
                            <w:pPr>
                              <w:pStyle w:val="Caption"/>
                              <w:jc w:val="center"/>
                              <w:rPr>
                                <w:b/>
                                <w:noProof/>
                                <w:color w:val="auto"/>
                                <w:sz w:val="26"/>
                                <w:szCs w:val="26"/>
                                <w:lang w:val="en-CA"/>
                              </w:rPr>
                            </w:pPr>
                            <w:bookmarkStart w:id="126" w:name="_Toc21573829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14</w:t>
                            </w:r>
                            <w:r w:rsidRPr="004540B9">
                              <w:rPr>
                                <w:color w:val="auto"/>
                                <w:sz w:val="26"/>
                                <w:szCs w:val="26"/>
                              </w:rPr>
                              <w:fldChar w:fldCharType="end"/>
                            </w:r>
                            <w:r w:rsidRPr="004540B9">
                              <w:rPr>
                                <w:color w:val="auto"/>
                                <w:sz w:val="26"/>
                                <w:szCs w:val="26"/>
                              </w:rPr>
                              <w:t>: Use case quản lý điểm số của giảng viên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31AF0" id="_x0000_s1039" type="#_x0000_t202" style="position:absolute;left:0;text-align:left;margin-left:0;margin-top:344.9pt;width:395.3pt;height:.05pt;z-index:251832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GQIAAEAEAAAOAAAAZHJzL2Uyb0RvYy54bWysU8Fu2zAMvQ/YPwi6L3YSt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" stroked="f">
                <v:textbox style="mso-fit-shape-to-text:t" inset="0,0,0,0">
                  <w:txbxContent>
                    <w:p w14:paraId="5FE1198B" w14:textId="77777777" w:rsidR="000C5451" w:rsidRPr="004540B9" w:rsidRDefault="000C5451" w:rsidP="000C5451">
                      <w:pPr>
                        <w:pStyle w:val="Caption"/>
                        <w:jc w:val="center"/>
                        <w:rPr>
                          <w:b/>
                          <w:noProof/>
                          <w:color w:val="auto"/>
                          <w:sz w:val="26"/>
                          <w:szCs w:val="26"/>
                          <w:lang w:val="en-CA"/>
                        </w:rPr>
                      </w:pPr>
                      <w:bookmarkStart w:id="127" w:name="_Toc21573829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14</w:t>
                      </w:r>
                      <w:r w:rsidRPr="004540B9">
                        <w:rPr>
                          <w:color w:val="auto"/>
                          <w:sz w:val="26"/>
                          <w:szCs w:val="26"/>
                        </w:rPr>
                        <w:fldChar w:fldCharType="end"/>
                      </w:r>
                      <w:r w:rsidRPr="004540B9">
                        <w:rPr>
                          <w:color w:val="auto"/>
                          <w:sz w:val="26"/>
                          <w:szCs w:val="26"/>
                        </w:rPr>
                        <w:t>: Use case quản lý điểm số của giảng viên</w:t>
                      </w:r>
                      <w:bookmarkEnd w:id="127"/>
                    </w:p>
                  </w:txbxContent>
                </v:textbox>
                <w10:wrap type="topAndBottom" anchorx="margin"/>
              </v:shape>
            </w:pict>
          </mc:Fallback>
        </mc:AlternateContent>
      </w:r>
      <w:r w:rsidRPr="004540B9">
        <w:rPr>
          <w:rFonts w:ascii="Times New Roman" w:hAnsi="Times New Roman" w:cs="Times New Roman"/>
          <w:b/>
          <w:i w:val="0"/>
          <w:iCs w:val="0"/>
          <w:noProof/>
          <w:color w:val="auto"/>
          <w:sz w:val="26"/>
          <w:szCs w:val="26"/>
          <w:lang w:val="en-CA"/>
        </w:rPr>
        <w:drawing>
          <wp:anchor distT="0" distB="0" distL="114300" distR="114300" simplePos="0" relativeHeight="251814400" behindDoc="0" locked="0" layoutInCell="1" allowOverlap="1" wp14:anchorId="351BF801" wp14:editId="0D0613DC">
            <wp:simplePos x="0" y="0"/>
            <wp:positionH relativeFrom="margin">
              <wp:posOffset>352425</wp:posOffset>
            </wp:positionH>
            <wp:positionV relativeFrom="paragraph">
              <wp:posOffset>390525</wp:posOffset>
            </wp:positionV>
            <wp:extent cx="4371975" cy="3973195"/>
            <wp:effectExtent l="0" t="0" r="9525" b="8255"/>
            <wp:wrapTopAndBottom/>
            <wp:docPr id="50516631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6314" name="Picture 1" descr="A diagram of a person with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371975" cy="397319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b/>
          <w:i w:val="0"/>
          <w:iCs w:val="0"/>
          <w:color w:val="auto"/>
          <w:sz w:val="26"/>
          <w:szCs w:val="26"/>
          <w:lang w:val="en-CA"/>
        </w:rPr>
        <w:t xml:space="preserve">3.3.3.2Use case quản lý điểm </w:t>
      </w:r>
    </w:p>
    <w:p w14:paraId="004FAAF6" w14:textId="77777777" w:rsidR="000C5451" w:rsidRPr="004540B9" w:rsidRDefault="000C5451" w:rsidP="000C5451">
      <w:pPr>
        <w:pStyle w:val="Heading3"/>
        <w:ind w:left="1134" w:hanging="285"/>
        <w:rPr>
          <w:rFonts w:ascii="Times New Roman" w:hAnsi="Times New Roman" w:cs="Times New Roman"/>
          <w:b/>
          <w:color w:val="auto"/>
          <w:sz w:val="26"/>
          <w:szCs w:val="26"/>
          <w:lang w:val="en-CA"/>
        </w:rPr>
      </w:pPr>
      <w:bookmarkStart w:id="128" w:name="_Toc215742390"/>
      <w:r w:rsidRPr="004540B9">
        <w:rPr>
          <w:rFonts w:ascii="Times New Roman" w:hAnsi="Times New Roman" w:cs="Times New Roman"/>
          <w:b/>
          <w:noProof/>
          <w:color w:val="auto"/>
          <w:sz w:val="26"/>
          <w:szCs w:val="26"/>
          <w:lang w:val="en-CA"/>
        </w:rPr>
        <w:drawing>
          <wp:anchor distT="0" distB="0" distL="114300" distR="114300" simplePos="0" relativeHeight="251838976" behindDoc="0" locked="0" layoutInCell="1" allowOverlap="1" wp14:anchorId="3D349C10" wp14:editId="2653F40C">
            <wp:simplePos x="0" y="0"/>
            <wp:positionH relativeFrom="margin">
              <wp:align>center</wp:align>
            </wp:positionH>
            <wp:positionV relativeFrom="paragraph">
              <wp:posOffset>4852035</wp:posOffset>
            </wp:positionV>
            <wp:extent cx="4105275" cy="3401695"/>
            <wp:effectExtent l="0" t="0" r="9525" b="8255"/>
            <wp:wrapTopAndBottom/>
            <wp:docPr id="1778720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685" name="Picture 1" descr="A screenshot of a computer screen&#10;&#10;AI-generated content may be incorrect."/>
                    <pic:cNvPicPr/>
                  </pic:nvPicPr>
                  <pic:blipFill rotWithShape="1">
                    <a:blip r:embed="rId29">
                      <a:extLst>
                        <a:ext uri="{28A0092B-C50C-407E-A947-70E740481C1C}">
                          <a14:useLocalDpi xmlns:a14="http://schemas.microsoft.com/office/drawing/2010/main" val="0"/>
                        </a:ext>
                      </a:extLst>
                    </a:blip>
                    <a:srcRect t="4288"/>
                    <a:stretch>
                      <a:fillRect/>
                    </a:stretch>
                  </pic:blipFill>
                  <pic:spPr bwMode="auto">
                    <a:xfrm>
                      <a:off x="0" y="0"/>
                      <a:ext cx="4105275" cy="3401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540B9">
        <w:rPr>
          <w:noProof/>
          <w:color w:val="auto"/>
        </w:rPr>
        <mc:AlternateContent>
          <mc:Choice Requires="wps">
            <w:drawing>
              <wp:anchor distT="0" distB="0" distL="114300" distR="114300" simplePos="0" relativeHeight="251845120" behindDoc="0" locked="0" layoutInCell="1" allowOverlap="1" wp14:anchorId="7DC628DA" wp14:editId="361A31C0">
                <wp:simplePos x="0" y="0"/>
                <wp:positionH relativeFrom="margin">
                  <wp:posOffset>1103630</wp:posOffset>
                </wp:positionH>
                <wp:positionV relativeFrom="paragraph">
                  <wp:posOffset>8292465</wp:posOffset>
                </wp:positionV>
                <wp:extent cx="4105275" cy="635"/>
                <wp:effectExtent l="0" t="0" r="9525" b="6985"/>
                <wp:wrapTopAndBottom/>
                <wp:docPr id="4707866"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90A35FD" w14:textId="77777777" w:rsidR="000C5451" w:rsidRPr="004540B9" w:rsidRDefault="000C5451" w:rsidP="000C5451">
                            <w:pPr>
                              <w:pStyle w:val="Caption"/>
                              <w:jc w:val="center"/>
                              <w:rPr>
                                <w:b/>
                                <w:noProof/>
                                <w:color w:val="auto"/>
                                <w:sz w:val="26"/>
                                <w:szCs w:val="26"/>
                                <w:lang w:val="en-CA"/>
                              </w:rPr>
                            </w:pPr>
                            <w:bookmarkStart w:id="129" w:name="_Toc21573830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15</w:t>
                            </w:r>
                            <w:r w:rsidRPr="004540B9">
                              <w:rPr>
                                <w:color w:val="auto"/>
                                <w:sz w:val="26"/>
                                <w:szCs w:val="26"/>
                              </w:rPr>
                              <w:fldChar w:fldCharType="end"/>
                            </w:r>
                            <w:r w:rsidRPr="004540B9">
                              <w:rPr>
                                <w:noProof/>
                                <w:color w:val="auto"/>
                                <w:sz w:val="26"/>
                                <w:szCs w:val="26"/>
                              </w:rPr>
                              <w:t xml:space="preserve"> Use case quản lý điểm danh của giảng viên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28DA" id="_x0000_s1040" type="#_x0000_t202" style="position:absolute;left:0;text-align:left;margin-left:86.9pt;margin-top:652.95pt;width:323.25pt;height:.05pt;z-index:25184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" stroked="f">
                <v:textbox style="mso-fit-shape-to-text:t" inset="0,0,0,0">
                  <w:txbxContent>
                    <w:p w14:paraId="190A35FD" w14:textId="77777777" w:rsidR="000C5451" w:rsidRPr="004540B9" w:rsidRDefault="000C5451" w:rsidP="000C5451">
                      <w:pPr>
                        <w:pStyle w:val="Caption"/>
                        <w:jc w:val="center"/>
                        <w:rPr>
                          <w:b/>
                          <w:noProof/>
                          <w:color w:val="auto"/>
                          <w:sz w:val="26"/>
                          <w:szCs w:val="26"/>
                          <w:lang w:val="en-CA"/>
                        </w:rPr>
                      </w:pPr>
                      <w:bookmarkStart w:id="130" w:name="_Toc21573830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15</w:t>
                      </w:r>
                      <w:r w:rsidRPr="004540B9">
                        <w:rPr>
                          <w:color w:val="auto"/>
                          <w:sz w:val="26"/>
                          <w:szCs w:val="26"/>
                        </w:rPr>
                        <w:fldChar w:fldCharType="end"/>
                      </w:r>
                      <w:r w:rsidRPr="004540B9">
                        <w:rPr>
                          <w:noProof/>
                          <w:color w:val="auto"/>
                          <w:sz w:val="26"/>
                          <w:szCs w:val="26"/>
                        </w:rPr>
                        <w:t xml:space="preserve"> Use case quản lý điểm danh của giảng viên</w:t>
                      </w:r>
                      <w:bookmarkEnd w:id="130"/>
                    </w:p>
                  </w:txbxContent>
                </v:textbox>
                <w10:wrap type="topAndBottom" anchorx="margin"/>
              </v:shape>
            </w:pict>
          </mc:Fallback>
        </mc:AlternateContent>
      </w:r>
      <w:r w:rsidRPr="004540B9">
        <w:rPr>
          <w:rFonts w:ascii="Times New Roman" w:hAnsi="Times New Roman" w:cs="Times New Roman"/>
          <w:b/>
          <w:color w:val="auto"/>
          <w:sz w:val="26"/>
          <w:szCs w:val="26"/>
          <w:lang w:val="en-CA"/>
        </w:rPr>
        <w:t>3.3.3.3 Use case quản lý điểm danh</w:t>
      </w:r>
      <w:bookmarkEnd w:id="128"/>
    </w:p>
    <w:p w14:paraId="0B5E553F" w14:textId="77777777" w:rsidR="000C5451" w:rsidRPr="004540B9" w:rsidRDefault="000C5451" w:rsidP="000C5451">
      <w:pPr>
        <w:pStyle w:val="Heading2"/>
        <w:ind w:hanging="426"/>
        <w:rPr>
          <w:rFonts w:ascii="Times New Roman" w:hAnsi="Times New Roman" w:cs="Times New Roman"/>
          <w:b/>
          <w:bCs/>
          <w:color w:val="auto"/>
          <w:sz w:val="26"/>
          <w:szCs w:val="26"/>
          <w:lang w:val="en-CA"/>
        </w:rPr>
      </w:pPr>
      <w:bookmarkStart w:id="131" w:name="_Toc215742391"/>
      <w:r w:rsidRPr="004540B9">
        <w:rPr>
          <w:rFonts w:ascii="Times New Roman" w:hAnsi="Times New Roman" w:cs="Times New Roman"/>
          <w:b/>
          <w:bCs/>
          <w:color w:val="auto"/>
          <w:sz w:val="26"/>
          <w:szCs w:val="26"/>
          <w:lang w:val="en-CA"/>
        </w:rPr>
        <w:lastRenderedPageBreak/>
        <w:t>3.3 Các đối tượng dữ liệu</w:t>
      </w:r>
      <w:bookmarkEnd w:id="131"/>
    </w:p>
    <w:p w14:paraId="3CF8F601" w14:textId="77777777" w:rsidR="000C5451" w:rsidRPr="004540B9" w:rsidRDefault="000C5451" w:rsidP="000C5451">
      <w:pPr>
        <w:spacing w:line="288" w:lineRule="auto"/>
        <w:ind w:left="0" w:firstLine="0"/>
        <w:rPr>
          <w:rFonts w:ascii="Times New Roman" w:hAnsi="Times New Roman" w:cs="Times New Roman"/>
          <w:sz w:val="26"/>
          <w:szCs w:val="26"/>
        </w:rPr>
      </w:pPr>
      <w:r w:rsidRPr="004540B9">
        <w:rPr>
          <w:noProof/>
        </w:rPr>
        <mc:AlternateContent>
          <mc:Choice Requires="wps">
            <w:drawing>
              <wp:anchor distT="0" distB="0" distL="114300" distR="114300" simplePos="0" relativeHeight="251851264" behindDoc="0" locked="0" layoutInCell="1" allowOverlap="1" wp14:anchorId="25F364A6" wp14:editId="75F42000">
                <wp:simplePos x="0" y="0"/>
                <wp:positionH relativeFrom="column">
                  <wp:posOffset>-334645</wp:posOffset>
                </wp:positionH>
                <wp:positionV relativeFrom="paragraph">
                  <wp:posOffset>7022553</wp:posOffset>
                </wp:positionV>
                <wp:extent cx="6398260" cy="635"/>
                <wp:effectExtent l="0" t="0" r="0" b="0"/>
                <wp:wrapTopAndBottom/>
                <wp:docPr id="2024768056" name="Text Box 1"/>
                <wp:cNvGraphicFramePr/>
                <a:graphic xmlns:a="http://schemas.openxmlformats.org/drawingml/2006/main">
                  <a:graphicData uri="http://schemas.microsoft.com/office/word/2010/wordprocessingShape">
                    <wps:wsp>
                      <wps:cNvSpPr txBox="1"/>
                      <wps:spPr>
                        <a:xfrm>
                          <a:off x="0" y="0"/>
                          <a:ext cx="6398260" cy="635"/>
                        </a:xfrm>
                        <a:prstGeom prst="rect">
                          <a:avLst/>
                        </a:prstGeom>
                        <a:solidFill>
                          <a:prstClr val="white"/>
                        </a:solidFill>
                        <a:ln>
                          <a:noFill/>
                        </a:ln>
                      </wps:spPr>
                      <wps:txbx>
                        <w:txbxContent>
                          <w:p w14:paraId="3E0DE0D5" w14:textId="77777777" w:rsidR="000C5451" w:rsidRPr="004540B9" w:rsidRDefault="000C5451" w:rsidP="000C5451">
                            <w:pPr>
                              <w:pStyle w:val="Caption"/>
                              <w:jc w:val="center"/>
                              <w:rPr>
                                <w:noProof/>
                                <w:color w:val="auto"/>
                                <w:sz w:val="26"/>
                                <w:szCs w:val="26"/>
                                <w:lang w:val="en-CA"/>
                              </w:rPr>
                            </w:pPr>
                            <w:bookmarkStart w:id="132" w:name="_Toc21573830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16</w:t>
                            </w:r>
                            <w:r w:rsidRPr="004540B9">
                              <w:rPr>
                                <w:color w:val="auto"/>
                                <w:sz w:val="26"/>
                                <w:szCs w:val="26"/>
                              </w:rPr>
                              <w:fldChar w:fldCharType="end"/>
                            </w:r>
                            <w:r w:rsidRPr="004540B9">
                              <w:rPr>
                                <w:color w:val="auto"/>
                                <w:sz w:val="26"/>
                                <w:szCs w:val="26"/>
                              </w:rPr>
                              <w:t>: Các đối tượng dữ liệu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364A6" id="_x0000_s1041" type="#_x0000_t202" style="position:absolute;margin-left:-26.35pt;margin-top:552.95pt;width:503.8pt;height:.05pt;z-index:25185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jnGQIAAEA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5tPtfEEhSbHFz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" stroked="f">
                <v:textbox style="mso-fit-shape-to-text:t" inset="0,0,0,0">
                  <w:txbxContent>
                    <w:p w14:paraId="3E0DE0D5" w14:textId="77777777" w:rsidR="000C5451" w:rsidRPr="004540B9" w:rsidRDefault="000C5451" w:rsidP="000C5451">
                      <w:pPr>
                        <w:pStyle w:val="Caption"/>
                        <w:jc w:val="center"/>
                        <w:rPr>
                          <w:noProof/>
                          <w:color w:val="auto"/>
                          <w:sz w:val="26"/>
                          <w:szCs w:val="26"/>
                          <w:lang w:val="en-CA"/>
                        </w:rPr>
                      </w:pPr>
                      <w:bookmarkStart w:id="133" w:name="_Toc21573830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16</w:t>
                      </w:r>
                      <w:r w:rsidRPr="004540B9">
                        <w:rPr>
                          <w:color w:val="auto"/>
                          <w:sz w:val="26"/>
                          <w:szCs w:val="26"/>
                        </w:rPr>
                        <w:fldChar w:fldCharType="end"/>
                      </w:r>
                      <w:r w:rsidRPr="004540B9">
                        <w:rPr>
                          <w:color w:val="auto"/>
                          <w:sz w:val="26"/>
                          <w:szCs w:val="26"/>
                        </w:rPr>
                        <w:t>: Các đối tượng dữ liệu</w:t>
                      </w:r>
                      <w:bookmarkEnd w:id="133"/>
                    </w:p>
                  </w:txbxContent>
                </v:textbox>
                <w10:wrap type="topAndBottom"/>
              </v:shape>
            </w:pict>
          </mc:Fallback>
        </mc:AlternateContent>
      </w:r>
      <w:r w:rsidRPr="004540B9">
        <w:rPr>
          <w:rFonts w:ascii="Times New Roman" w:hAnsi="Times New Roman" w:cs="Times New Roman"/>
          <w:noProof/>
          <w:sz w:val="26"/>
          <w:szCs w:val="26"/>
        </w:rPr>
        <w:drawing>
          <wp:inline distT="0" distB="0" distL="0" distR="0" wp14:anchorId="27A17206" wp14:editId="67F627C4">
            <wp:extent cx="6303155" cy="6644640"/>
            <wp:effectExtent l="0" t="0" r="2540" b="3810"/>
            <wp:docPr id="788455557" name="Picture 46"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5557" name="Picture 46" descr="A diagram of a computer cod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7056" cy="6648752"/>
                    </a:xfrm>
                    <a:prstGeom prst="rect">
                      <a:avLst/>
                    </a:prstGeom>
                  </pic:spPr>
                </pic:pic>
              </a:graphicData>
            </a:graphic>
          </wp:inline>
        </w:drawing>
      </w:r>
    </w:p>
    <w:p w14:paraId="36025B59"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13772B78"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5DCB4EAB"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5B95D92D" w14:textId="77777777" w:rsidR="000C5451" w:rsidRPr="004540B9" w:rsidRDefault="000C5451" w:rsidP="000C5451">
      <w:pPr>
        <w:pStyle w:val="Heading2"/>
        <w:ind w:hanging="426"/>
        <w:rPr>
          <w:rFonts w:ascii="Times New Roman" w:hAnsi="Times New Roman" w:cs="Times New Roman"/>
          <w:b/>
          <w:bCs/>
          <w:color w:val="auto"/>
          <w:sz w:val="26"/>
          <w:szCs w:val="26"/>
          <w:lang w:val="en-CA"/>
        </w:rPr>
      </w:pPr>
      <w:bookmarkStart w:id="134" w:name="_Toc215742392"/>
      <w:r w:rsidRPr="004540B9">
        <w:rPr>
          <w:noProof/>
          <w:color w:val="auto"/>
        </w:rPr>
        <w:lastRenderedPageBreak/>
        <mc:AlternateContent>
          <mc:Choice Requires="wps">
            <w:drawing>
              <wp:anchor distT="0" distB="0" distL="114300" distR="114300" simplePos="0" relativeHeight="251863552" behindDoc="0" locked="0" layoutInCell="1" allowOverlap="1" wp14:anchorId="548789DC" wp14:editId="6EC0ACCA">
                <wp:simplePos x="0" y="0"/>
                <wp:positionH relativeFrom="column">
                  <wp:posOffset>-2540</wp:posOffset>
                </wp:positionH>
                <wp:positionV relativeFrom="paragraph">
                  <wp:posOffset>4052570</wp:posOffset>
                </wp:positionV>
                <wp:extent cx="5731510" cy="635"/>
                <wp:effectExtent l="0" t="0" r="0" b="0"/>
                <wp:wrapTopAndBottom/>
                <wp:docPr id="4110524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E3EF9C" w14:textId="77777777" w:rsidR="000C5451" w:rsidRPr="004540B9" w:rsidRDefault="000C5451" w:rsidP="000C5451">
                            <w:pPr>
                              <w:pStyle w:val="Caption"/>
                              <w:jc w:val="center"/>
                              <w:rPr>
                                <w:noProof/>
                                <w:color w:val="auto"/>
                                <w:sz w:val="26"/>
                                <w:szCs w:val="26"/>
                                <w:lang w:val="en-CA"/>
                              </w:rPr>
                            </w:pPr>
                            <w:bookmarkStart w:id="135" w:name="_Toc21573830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17</w:t>
                            </w:r>
                            <w:r w:rsidRPr="004540B9">
                              <w:rPr>
                                <w:color w:val="auto"/>
                                <w:sz w:val="26"/>
                                <w:szCs w:val="26"/>
                              </w:rPr>
                              <w:fldChar w:fldCharType="end"/>
                            </w:r>
                            <w:r w:rsidRPr="004540B9">
                              <w:rPr>
                                <w:color w:val="auto"/>
                                <w:sz w:val="26"/>
                                <w:szCs w:val="26"/>
                              </w:rPr>
                              <w:t>: Sơ đồ thành phần hệ thống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789DC" id="_x0000_s1042" type="#_x0000_t202" style="position:absolute;left:0;text-align:left;margin-left:-.2pt;margin-top:319.1pt;width:451.3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" stroked="f">
                <v:textbox style="mso-fit-shape-to-text:t" inset="0,0,0,0">
                  <w:txbxContent>
                    <w:p w14:paraId="38E3EF9C" w14:textId="77777777" w:rsidR="000C5451" w:rsidRPr="004540B9" w:rsidRDefault="000C5451" w:rsidP="000C5451">
                      <w:pPr>
                        <w:pStyle w:val="Caption"/>
                        <w:jc w:val="center"/>
                        <w:rPr>
                          <w:noProof/>
                          <w:color w:val="auto"/>
                          <w:sz w:val="26"/>
                          <w:szCs w:val="26"/>
                          <w:lang w:val="en-CA"/>
                        </w:rPr>
                      </w:pPr>
                      <w:bookmarkStart w:id="136" w:name="_Toc21573830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17</w:t>
                      </w:r>
                      <w:r w:rsidRPr="004540B9">
                        <w:rPr>
                          <w:color w:val="auto"/>
                          <w:sz w:val="26"/>
                          <w:szCs w:val="26"/>
                        </w:rPr>
                        <w:fldChar w:fldCharType="end"/>
                      </w:r>
                      <w:r w:rsidRPr="004540B9">
                        <w:rPr>
                          <w:color w:val="auto"/>
                          <w:sz w:val="26"/>
                          <w:szCs w:val="26"/>
                        </w:rPr>
                        <w:t>: Sơ đồ thành phần hệ thống</w:t>
                      </w:r>
                      <w:bookmarkEnd w:id="136"/>
                    </w:p>
                  </w:txbxContent>
                </v:textbox>
                <w10:wrap type="topAndBottom"/>
              </v:shape>
            </w:pict>
          </mc:Fallback>
        </mc:AlternateContent>
      </w:r>
      <w:r w:rsidRPr="004540B9">
        <w:rPr>
          <w:rFonts w:ascii="Times New Roman" w:hAnsi="Times New Roman" w:cs="Times New Roman"/>
          <w:noProof/>
          <w:color w:val="auto"/>
          <w:sz w:val="26"/>
          <w:szCs w:val="26"/>
          <w:lang w:val="en-CA"/>
        </w:rPr>
        <w:drawing>
          <wp:anchor distT="0" distB="0" distL="114300" distR="114300" simplePos="0" relativeHeight="251857408" behindDoc="0" locked="0" layoutInCell="1" allowOverlap="1" wp14:anchorId="70B1A27D" wp14:editId="69B37ED5">
            <wp:simplePos x="0" y="0"/>
            <wp:positionH relativeFrom="margin">
              <wp:align>right</wp:align>
            </wp:positionH>
            <wp:positionV relativeFrom="paragraph">
              <wp:posOffset>444803</wp:posOffset>
            </wp:positionV>
            <wp:extent cx="5731510" cy="3550920"/>
            <wp:effectExtent l="0" t="0" r="2540" b="0"/>
            <wp:wrapTopAndBottom/>
            <wp:docPr id="614032885" name="Picture 1" descr="A diagram of a computer&#10;&#10;AI-generated content may be incorrect.">
              <a:extLst xmlns:a="http://schemas.openxmlformats.org/drawingml/2006/main">
                <a:ext uri="{FF2B5EF4-FFF2-40B4-BE49-F238E27FC236}">
                  <a16:creationId xmlns:a16="http://schemas.microsoft.com/office/drawing/2014/main" id="{4FB1D838-1994-4771-AF45-45B96CF3C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2885"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anchor>
        </w:drawing>
      </w:r>
      <w:r w:rsidRPr="004540B9">
        <w:rPr>
          <w:rFonts w:ascii="Times New Roman" w:hAnsi="Times New Roman" w:cs="Times New Roman"/>
          <w:b/>
          <w:bCs/>
          <w:color w:val="auto"/>
          <w:sz w:val="26"/>
          <w:szCs w:val="26"/>
          <w:lang w:val="en-CA"/>
        </w:rPr>
        <w:t>3.4 Các thành phần của hệ thống</w:t>
      </w:r>
      <w:bookmarkEnd w:id="134"/>
    </w:p>
    <w:p w14:paraId="1EB97222"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5C5393"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2FFF0459"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5568AEB"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41C493D"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0C328A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09EF3C2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39E287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26C2E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37DC7D"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391295EE"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190EA23B"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17271F2" w14:textId="77777777" w:rsidR="000C5451" w:rsidRPr="004540B9" w:rsidRDefault="000C5451" w:rsidP="000C5451">
      <w:pPr>
        <w:spacing w:line="288" w:lineRule="auto"/>
        <w:ind w:left="1800" w:firstLine="0"/>
        <w:rPr>
          <w:rFonts w:ascii="Times New Roman" w:hAnsi="Times New Roman" w:cs="Times New Roman"/>
          <w:sz w:val="26"/>
          <w:szCs w:val="26"/>
          <w:lang w:val="en-CA"/>
        </w:rPr>
      </w:pPr>
    </w:p>
    <w:p w14:paraId="7E8A39CF" w14:textId="77777777" w:rsidR="000C5451" w:rsidRPr="004540B9" w:rsidRDefault="000C5451" w:rsidP="000C5451">
      <w:pPr>
        <w:pStyle w:val="Heading2"/>
        <w:ind w:hanging="426"/>
        <w:rPr>
          <w:rFonts w:ascii="Times New Roman" w:hAnsi="Times New Roman" w:cs="Times New Roman"/>
          <w:b/>
          <w:color w:val="auto"/>
          <w:sz w:val="26"/>
          <w:szCs w:val="26"/>
          <w:lang w:val="en-CA"/>
        </w:rPr>
      </w:pPr>
      <w:bookmarkStart w:id="137" w:name="_Toc215742393"/>
      <w:r w:rsidRPr="004540B9">
        <w:rPr>
          <w:rFonts w:ascii="Times New Roman" w:hAnsi="Times New Roman" w:cs="Times New Roman"/>
          <w:b/>
          <w:color w:val="auto"/>
          <w:sz w:val="26"/>
          <w:szCs w:val="26"/>
          <w:lang w:val="en-CA"/>
        </w:rPr>
        <w:lastRenderedPageBreak/>
        <w:t>3.4 Cơ sở dữ liệu</w:t>
      </w:r>
      <w:bookmarkEnd w:id="137"/>
    </w:p>
    <w:p w14:paraId="17D8C5CB" w14:textId="77777777" w:rsidR="000C5451" w:rsidRPr="004540B9" w:rsidRDefault="000C5451" w:rsidP="000C5451">
      <w:pPr>
        <w:spacing w:line="288" w:lineRule="auto"/>
        <w:ind w:firstLine="720"/>
        <w:rPr>
          <w:rFonts w:ascii="Times New Roman" w:hAnsi="Times New Roman" w:cs="Times New Roman"/>
          <w:sz w:val="26"/>
          <w:szCs w:val="26"/>
          <w:lang w:val="en-CA"/>
        </w:rPr>
      </w:pPr>
      <w:r w:rsidRPr="004540B9">
        <w:rPr>
          <w:noProof/>
        </w:rPr>
        <mc:AlternateContent>
          <mc:Choice Requires="wps">
            <w:drawing>
              <wp:anchor distT="0" distB="0" distL="114300" distR="114300" simplePos="0" relativeHeight="251869696" behindDoc="0" locked="0" layoutInCell="1" allowOverlap="1" wp14:anchorId="2615A119" wp14:editId="26D20F41">
                <wp:simplePos x="0" y="0"/>
                <wp:positionH relativeFrom="margin">
                  <wp:posOffset>-2575560</wp:posOffset>
                </wp:positionH>
                <wp:positionV relativeFrom="paragraph">
                  <wp:posOffset>4156075</wp:posOffset>
                </wp:positionV>
                <wp:extent cx="5687060" cy="635"/>
                <wp:effectExtent l="0" t="953" r="7938" b="7937"/>
                <wp:wrapTopAndBottom/>
                <wp:docPr id="1489500419" name="Text Box 1"/>
                <wp:cNvGraphicFramePr/>
                <a:graphic xmlns:a="http://schemas.openxmlformats.org/drawingml/2006/main">
                  <a:graphicData uri="http://schemas.microsoft.com/office/word/2010/wordprocessingShape">
                    <wps:wsp>
                      <wps:cNvSpPr txBox="1"/>
                      <wps:spPr>
                        <a:xfrm rot="5400000">
                          <a:off x="0" y="0"/>
                          <a:ext cx="5687060" cy="635"/>
                        </a:xfrm>
                        <a:prstGeom prst="rect">
                          <a:avLst/>
                        </a:prstGeom>
                        <a:solidFill>
                          <a:prstClr val="white"/>
                        </a:solidFill>
                        <a:ln>
                          <a:noFill/>
                        </a:ln>
                      </wps:spPr>
                      <wps:txbx>
                        <w:txbxContent>
                          <w:p w14:paraId="18B16A66" w14:textId="77777777" w:rsidR="000C5451" w:rsidRPr="004540B9" w:rsidRDefault="000C5451" w:rsidP="000C5451">
                            <w:pPr>
                              <w:pStyle w:val="Caption"/>
                              <w:jc w:val="center"/>
                              <w:rPr>
                                <w:noProof/>
                                <w:color w:val="auto"/>
                                <w:sz w:val="26"/>
                                <w:szCs w:val="26"/>
                              </w:rPr>
                            </w:pPr>
                            <w:bookmarkStart w:id="138" w:name="_Toc21573830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18</w:t>
                            </w:r>
                            <w:r w:rsidRPr="004540B9">
                              <w:rPr>
                                <w:color w:val="auto"/>
                                <w:sz w:val="26"/>
                                <w:szCs w:val="26"/>
                              </w:rPr>
                              <w:fldChar w:fldCharType="end"/>
                            </w:r>
                            <w:r w:rsidRPr="004540B9">
                              <w:rPr>
                                <w:color w:val="auto"/>
                                <w:sz w:val="26"/>
                                <w:szCs w:val="26"/>
                              </w:rPr>
                              <w:t>: Sơ đồ ERD hệ thống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A119" id="_x0000_s1043" type="#_x0000_t202" style="position:absolute;left:0;text-align:left;margin-left:-202.8pt;margin-top:327.25pt;width:447.8pt;height:.05pt;rotation:90;z-index:251869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" stroked="f">
                <v:textbox style="mso-fit-shape-to-text:t" inset="0,0,0,0">
                  <w:txbxContent>
                    <w:p w14:paraId="18B16A66" w14:textId="77777777" w:rsidR="000C5451" w:rsidRPr="004540B9" w:rsidRDefault="000C5451" w:rsidP="000C5451">
                      <w:pPr>
                        <w:pStyle w:val="Caption"/>
                        <w:jc w:val="center"/>
                        <w:rPr>
                          <w:noProof/>
                          <w:color w:val="auto"/>
                          <w:sz w:val="26"/>
                          <w:szCs w:val="26"/>
                        </w:rPr>
                      </w:pPr>
                      <w:bookmarkStart w:id="139" w:name="_Toc21573830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18</w:t>
                      </w:r>
                      <w:r w:rsidRPr="004540B9">
                        <w:rPr>
                          <w:color w:val="auto"/>
                          <w:sz w:val="26"/>
                          <w:szCs w:val="26"/>
                        </w:rPr>
                        <w:fldChar w:fldCharType="end"/>
                      </w:r>
                      <w:r w:rsidRPr="004540B9">
                        <w:rPr>
                          <w:color w:val="auto"/>
                          <w:sz w:val="26"/>
                          <w:szCs w:val="26"/>
                        </w:rPr>
                        <w:t>: Sơ đồ ERD hệ thống</w:t>
                      </w:r>
                      <w:bookmarkEnd w:id="139"/>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884032" behindDoc="0" locked="0" layoutInCell="1" allowOverlap="1" wp14:anchorId="639FFBEA" wp14:editId="0B902EE8">
            <wp:simplePos x="0" y="0"/>
            <wp:positionH relativeFrom="margin">
              <wp:align>right</wp:align>
            </wp:positionH>
            <wp:positionV relativeFrom="paragraph">
              <wp:posOffset>1218565</wp:posOffset>
            </wp:positionV>
            <wp:extent cx="6563995" cy="4982845"/>
            <wp:effectExtent l="0" t="9525" r="0" b="0"/>
            <wp:wrapTopAndBottom/>
            <wp:docPr id="4635003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367" name="Picture 1" descr="A computer screen shot of a computer&#10;&#10;AI-generated content may be incorrect."/>
                    <pic:cNvPicPr/>
                  </pic:nvPicPr>
                  <pic:blipFill rotWithShape="1">
                    <a:blip r:embed="rId32">
                      <a:extLst>
                        <a:ext uri="{28A0092B-C50C-407E-A947-70E740481C1C}">
                          <a14:useLocalDpi xmlns:a14="http://schemas.microsoft.com/office/drawing/2010/main" val="0"/>
                        </a:ext>
                      </a:extLst>
                    </a:blip>
                    <a:srcRect l="4141" r="1668"/>
                    <a:stretch>
                      <a:fillRect/>
                    </a:stretch>
                  </pic:blipFill>
                  <pic:spPr bwMode="auto">
                    <a:xfrm rot="5400000">
                      <a:off x="0" y="0"/>
                      <a:ext cx="6563995" cy="498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8BF8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2047B200"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79846078"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675DDD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52CB8F70" w14:textId="0F92CCDE" w:rsidR="000C5451" w:rsidRPr="004540B9" w:rsidRDefault="00640C7B" w:rsidP="000C5451">
      <w:pPr>
        <w:pStyle w:val="Heading2"/>
        <w:ind w:hanging="426"/>
        <w:rPr>
          <w:rFonts w:ascii="Times New Roman" w:hAnsi="Times New Roman" w:cs="Times New Roman"/>
          <w:b/>
          <w:color w:val="auto"/>
          <w:sz w:val="26"/>
          <w:szCs w:val="26"/>
          <w:lang w:val="en-US"/>
        </w:rPr>
      </w:pPr>
      <w:bookmarkStart w:id="140" w:name="_Toc215742394"/>
      <w:r w:rsidRPr="004540B9">
        <w:rPr>
          <w:rFonts w:ascii="Times New Roman" w:hAnsi="Times New Roman" w:cs="Times New Roman"/>
          <w:noProof/>
          <w:sz w:val="26"/>
          <w:szCs w:val="26"/>
          <w:lang w:val="en-US"/>
        </w:rPr>
        <w:lastRenderedPageBreak/>
        <w:drawing>
          <wp:anchor distT="0" distB="0" distL="114300" distR="114300" simplePos="0" relativeHeight="251877888" behindDoc="0" locked="0" layoutInCell="1" allowOverlap="1" wp14:anchorId="3CCE4DD1" wp14:editId="5C882E9E">
            <wp:simplePos x="0" y="0"/>
            <wp:positionH relativeFrom="column">
              <wp:posOffset>334645</wp:posOffset>
            </wp:positionH>
            <wp:positionV relativeFrom="paragraph">
              <wp:posOffset>579120</wp:posOffset>
            </wp:positionV>
            <wp:extent cx="5440680" cy="4036060"/>
            <wp:effectExtent l="0" t="0" r="7620" b="2540"/>
            <wp:wrapTopAndBottom/>
            <wp:docPr id="1904513133" name="Picture 2" descr="A diagram of a computer system&#10;&#10;AI-generated content may be incorrect.">
              <a:extLst xmlns:a="http://schemas.openxmlformats.org/drawingml/2006/main">
                <a:ext uri="{FF2B5EF4-FFF2-40B4-BE49-F238E27FC236}">
                  <a16:creationId xmlns:a16="http://schemas.microsoft.com/office/drawing/2014/main" id="{53502E93-C6E8-42B2-A866-E46D3DFD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133" name="Picture 2" descr="A diagram of a computer syste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440680" cy="403606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color w:val="auto"/>
          <w:sz w:val="26"/>
          <w:szCs w:val="26"/>
          <w:lang w:val="en-US"/>
        </w:rPr>
        <w:t>3.5 Cấu trúc mạch của hệ thống IoT</w:t>
      </w:r>
      <w:bookmarkEnd w:id="140"/>
    </w:p>
    <w:p w14:paraId="664AA6D5" w14:textId="353D6685" w:rsidR="000C5451" w:rsidRPr="004540B9" w:rsidRDefault="000C5451" w:rsidP="000C5451">
      <w:pPr>
        <w:spacing w:line="288" w:lineRule="auto"/>
        <w:ind w:firstLine="720"/>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892224" behindDoc="0" locked="0" layoutInCell="1" allowOverlap="1" wp14:anchorId="3564272A" wp14:editId="051B752D">
                <wp:simplePos x="0" y="0"/>
                <wp:positionH relativeFrom="column">
                  <wp:posOffset>330835</wp:posOffset>
                </wp:positionH>
                <wp:positionV relativeFrom="paragraph">
                  <wp:posOffset>4620260</wp:posOffset>
                </wp:positionV>
                <wp:extent cx="5731510" cy="635"/>
                <wp:effectExtent l="0" t="0" r="0" b="0"/>
                <wp:wrapTopAndBottom/>
                <wp:docPr id="17706104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5BD7EB" w14:textId="77777777" w:rsidR="000C5451" w:rsidRPr="004540B9" w:rsidRDefault="000C5451" w:rsidP="000C5451">
                            <w:pPr>
                              <w:pStyle w:val="Caption"/>
                              <w:jc w:val="center"/>
                              <w:rPr>
                                <w:noProof/>
                                <w:color w:val="auto"/>
                                <w:sz w:val="26"/>
                                <w:szCs w:val="26"/>
                              </w:rPr>
                            </w:pPr>
                            <w:bookmarkStart w:id="141" w:name="_Toc215738304"/>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19</w:t>
                            </w:r>
                            <w:r w:rsidRPr="004540B9">
                              <w:rPr>
                                <w:color w:val="auto"/>
                                <w:sz w:val="26"/>
                                <w:szCs w:val="26"/>
                              </w:rPr>
                              <w:fldChar w:fldCharType="end"/>
                            </w:r>
                            <w:r w:rsidRPr="004540B9">
                              <w:rPr>
                                <w:color w:val="auto"/>
                                <w:sz w:val="26"/>
                                <w:szCs w:val="26"/>
                              </w:rPr>
                              <w:t>: Cấu trúc mạch hệ thống IoT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4272A" id="_x0000_s1044" type="#_x0000_t202" style="position:absolute;left:0;text-align:left;margin-left:26.05pt;margin-top:363.8pt;width:451.3pt;height:.0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" stroked="f">
                <v:textbox style="mso-fit-shape-to-text:t" inset="0,0,0,0">
                  <w:txbxContent>
                    <w:p w14:paraId="105BD7EB" w14:textId="77777777" w:rsidR="000C5451" w:rsidRPr="004540B9" w:rsidRDefault="000C5451" w:rsidP="000C5451">
                      <w:pPr>
                        <w:pStyle w:val="Caption"/>
                        <w:jc w:val="center"/>
                        <w:rPr>
                          <w:noProof/>
                          <w:color w:val="auto"/>
                          <w:sz w:val="26"/>
                          <w:szCs w:val="26"/>
                        </w:rPr>
                      </w:pPr>
                      <w:bookmarkStart w:id="142" w:name="_Toc215738304"/>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19</w:t>
                      </w:r>
                      <w:r w:rsidRPr="004540B9">
                        <w:rPr>
                          <w:color w:val="auto"/>
                          <w:sz w:val="26"/>
                          <w:szCs w:val="26"/>
                        </w:rPr>
                        <w:fldChar w:fldCharType="end"/>
                      </w:r>
                      <w:r w:rsidRPr="004540B9">
                        <w:rPr>
                          <w:color w:val="auto"/>
                          <w:sz w:val="26"/>
                          <w:szCs w:val="26"/>
                        </w:rPr>
                        <w:t>: Cấu trúc mạch hệ thống IoT</w:t>
                      </w:r>
                      <w:bookmarkEnd w:id="142"/>
                    </w:p>
                  </w:txbxContent>
                </v:textbox>
                <w10:wrap type="topAndBottom"/>
              </v:shape>
            </w:pict>
          </mc:Fallback>
        </mc:AlternateContent>
      </w:r>
    </w:p>
    <w:p w14:paraId="58EF2FD7"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6B0B2B9C"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694FE14"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3CE4093A"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1342C63F"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03BC2001"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632473EB"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087FE8FF"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E1A4452"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40BBD4C8"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00DED214" w14:textId="77777777" w:rsidR="000C5451" w:rsidRPr="004540B9" w:rsidRDefault="000C5451" w:rsidP="000C5451">
      <w:pPr>
        <w:pStyle w:val="Heading1"/>
        <w:ind w:hanging="426"/>
        <w:rPr>
          <w:rFonts w:ascii="Times New Roman" w:hAnsi="Times New Roman" w:cs="Times New Roman"/>
          <w:b/>
          <w:color w:val="auto"/>
          <w:sz w:val="26"/>
          <w:szCs w:val="26"/>
          <w:lang w:val="en-US"/>
        </w:rPr>
      </w:pPr>
      <w:bookmarkStart w:id="143" w:name="_Toc215742395"/>
      <w:r w:rsidRPr="004540B9">
        <w:rPr>
          <w:rFonts w:ascii="Times New Roman" w:hAnsi="Times New Roman" w:cs="Times New Roman"/>
          <w:b/>
          <w:color w:val="auto"/>
          <w:sz w:val="26"/>
          <w:szCs w:val="26"/>
          <w:lang w:val="en-US"/>
        </w:rPr>
        <w:t xml:space="preserve">CHƯƠNG 4: CÀI ĐẶT </w:t>
      </w:r>
      <w:r w:rsidRPr="004540B9">
        <w:rPr>
          <w:rFonts w:ascii="Times New Roman" w:hAnsi="Times New Roman" w:cs="Times New Roman"/>
          <w:b/>
          <w:bCs/>
          <w:color w:val="auto"/>
          <w:sz w:val="26"/>
          <w:szCs w:val="26"/>
          <w:lang w:val="en-US"/>
        </w:rPr>
        <w:t>HỆ THỐNG</w:t>
      </w:r>
      <w:bookmarkEnd w:id="143"/>
    </w:p>
    <w:p w14:paraId="7F2DFF6F" w14:textId="77777777" w:rsidR="000C5451" w:rsidRPr="004540B9" w:rsidRDefault="000C5451" w:rsidP="000C5451">
      <w:pPr>
        <w:pStyle w:val="Heading2"/>
        <w:ind w:hanging="426"/>
        <w:rPr>
          <w:rFonts w:ascii="Times New Roman" w:hAnsi="Times New Roman" w:cs="Times New Roman"/>
          <w:b/>
          <w:color w:val="auto"/>
          <w:sz w:val="26"/>
          <w:szCs w:val="26"/>
          <w:lang w:val="en-US"/>
        </w:rPr>
      </w:pPr>
      <w:bookmarkStart w:id="144" w:name="_Toc215742396"/>
      <w:r w:rsidRPr="004540B9">
        <w:rPr>
          <w:rFonts w:ascii="Times New Roman" w:hAnsi="Times New Roman" w:cs="Times New Roman"/>
          <w:b/>
          <w:color w:val="auto"/>
          <w:sz w:val="26"/>
          <w:szCs w:val="26"/>
          <w:lang w:val="en-US"/>
        </w:rPr>
        <w:t>4.1 Cấu trúc cài đặt</w:t>
      </w:r>
      <w:bookmarkEnd w:id="144"/>
      <w:r w:rsidRPr="004540B9">
        <w:rPr>
          <w:rFonts w:ascii="Times New Roman" w:hAnsi="Times New Roman" w:cs="Times New Roman"/>
          <w:b/>
          <w:color w:val="auto"/>
          <w:sz w:val="26"/>
          <w:szCs w:val="26"/>
          <w:lang w:val="en-US"/>
        </w:rPr>
        <w:t xml:space="preserve"> </w:t>
      </w:r>
    </w:p>
    <w:p w14:paraId="22AD520B" w14:textId="77777777" w:rsidR="000C5451" w:rsidRPr="004540B9" w:rsidRDefault="000C5451" w:rsidP="000C5451">
      <w:pPr>
        <w:pStyle w:val="Heading3"/>
        <w:ind w:hanging="426"/>
        <w:rPr>
          <w:rFonts w:ascii="Times New Roman" w:hAnsi="Times New Roman" w:cs="Times New Roman"/>
          <w:b/>
          <w:color w:val="auto"/>
          <w:sz w:val="26"/>
          <w:szCs w:val="26"/>
          <w:lang w:val="en-US"/>
        </w:rPr>
      </w:pPr>
      <w:bookmarkStart w:id="145" w:name="_Toc215742397"/>
      <w:r w:rsidRPr="004540B9">
        <w:rPr>
          <w:rFonts w:ascii="Times New Roman" w:hAnsi="Times New Roman" w:cs="Times New Roman"/>
          <w:b/>
          <w:color w:val="auto"/>
          <w:sz w:val="26"/>
          <w:szCs w:val="26"/>
          <w:lang w:val="en-US"/>
        </w:rPr>
        <w:t>4.1.1 Backend</w:t>
      </w:r>
      <w:bookmarkEnd w:id="145"/>
      <w:r w:rsidRPr="004540B9">
        <w:rPr>
          <w:rFonts w:ascii="Times New Roman" w:hAnsi="Times New Roman" w:cs="Times New Roman"/>
          <w:b/>
          <w:color w:val="auto"/>
          <w:sz w:val="26"/>
          <w:szCs w:val="26"/>
          <w:lang w:val="en-US"/>
        </w:rPr>
        <w:t xml:space="preserve"> </w:t>
      </w:r>
    </w:p>
    <w:p w14:paraId="6E3133A7" w14:textId="77777777" w:rsidR="000C5451" w:rsidRPr="004540B9" w:rsidRDefault="000C5451" w:rsidP="000C5451">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Backend của hệ thống được xây dựng bằng </w:t>
      </w:r>
      <w:r w:rsidRPr="004540B9">
        <w:rPr>
          <w:rFonts w:ascii="Times New Roman" w:hAnsi="Times New Roman" w:cs="Times New Roman"/>
          <w:b/>
          <w:bCs/>
          <w:sz w:val="26"/>
          <w:szCs w:val="26"/>
          <w:lang w:val="en-US"/>
        </w:rPr>
        <w:t>Spring Boot</w:t>
      </w:r>
      <w:r w:rsidRPr="004540B9">
        <w:rPr>
          <w:rFonts w:ascii="Times New Roman" w:hAnsi="Times New Roman" w:cs="Times New Roman"/>
          <w:sz w:val="26"/>
          <w:szCs w:val="26"/>
          <w:lang w:val="en-US"/>
        </w:rPr>
        <w:t xml:space="preserve"> theo kiến trúc nhiều lớp (</w:t>
      </w:r>
      <w:r w:rsidRPr="004540B9">
        <w:rPr>
          <w:rFonts w:ascii="Times New Roman" w:hAnsi="Times New Roman" w:cs="Times New Roman"/>
          <w:b/>
          <w:bCs/>
          <w:sz w:val="26"/>
          <w:szCs w:val="26"/>
          <w:lang w:val="en-US"/>
        </w:rPr>
        <w:t>Layered Architecture</w:t>
      </w:r>
      <w:r w:rsidRPr="004540B9">
        <w:rPr>
          <w:rFonts w:ascii="Times New Roman" w:hAnsi="Times New Roman" w:cs="Times New Roman"/>
          <w:sz w:val="26"/>
          <w:szCs w:val="26"/>
          <w:lang w:val="en-US"/>
        </w:rPr>
        <w:t>) nhằm đảm bảo khả năng mở rộng, bảo trì và tái sử dụng mã nguồn.</w:t>
      </w:r>
    </w:p>
    <w:p w14:paraId="70978EB1" w14:textId="77777777" w:rsidR="000C5451" w:rsidRPr="004540B9" w:rsidRDefault="000C5451" w:rsidP="000C5451">
      <w:pPr>
        <w:spacing w:line="288" w:lineRule="auto"/>
        <w:ind w:hanging="426"/>
        <w:rPr>
          <w:rFonts w:ascii="Times New Roman" w:hAnsi="Times New Roman" w:cs="Times New Roman"/>
          <w:b/>
          <w:sz w:val="26"/>
          <w:szCs w:val="26"/>
          <w:lang w:val="en-US"/>
        </w:rPr>
      </w:pPr>
      <w:r w:rsidRPr="004540B9">
        <w:rPr>
          <w:rFonts w:ascii="Times New Roman" w:hAnsi="Times New Roman" w:cs="Times New Roman"/>
          <w:b/>
          <w:sz w:val="26"/>
          <w:szCs w:val="26"/>
          <w:lang w:val="en-US"/>
        </w:rPr>
        <w:t xml:space="preserve">Cấu trúc thư mục backend: </w:t>
      </w:r>
    </w:p>
    <w:p w14:paraId="014A146A"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src/main/java/com.FinalProject/backend/</w:t>
      </w:r>
    </w:p>
    <w:p w14:paraId="11FDE095"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Config/</w:t>
      </w:r>
    </w:p>
    <w:p w14:paraId="539D5ED7"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Controllers/</w:t>
      </w:r>
    </w:p>
    <w:p w14:paraId="574C319D"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Dto/</w:t>
      </w:r>
    </w:p>
    <w:p w14:paraId="21182B8E"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Models/</w:t>
      </w:r>
    </w:p>
    <w:p w14:paraId="374BA00F"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Repository/</w:t>
      </w:r>
    </w:p>
    <w:p w14:paraId="6B481F23"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Service/</w:t>
      </w:r>
    </w:p>
    <w:p w14:paraId="48DF6AB0"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BackendApplication.java</w:t>
      </w:r>
    </w:p>
    <w:tbl>
      <w:tblPr>
        <w:tblStyle w:val="TableGrid"/>
        <w:tblW w:w="0" w:type="auto"/>
        <w:tblLook w:val="04A0" w:firstRow="1" w:lastRow="0" w:firstColumn="1" w:lastColumn="0" w:noHBand="0" w:noVBand="1"/>
      </w:tblPr>
      <w:tblGrid>
        <w:gridCol w:w="3026"/>
        <w:gridCol w:w="6216"/>
      </w:tblGrid>
      <w:tr w:rsidR="000C5451" w:rsidRPr="004540B9" w14:paraId="6898A839" w14:textId="77777777" w:rsidTr="009F71AA">
        <w:tc>
          <w:tcPr>
            <w:tcW w:w="0" w:type="auto"/>
            <w:vAlign w:val="center"/>
            <w:hideMark/>
          </w:tcPr>
          <w:p w14:paraId="3E0CCE36" w14:textId="77777777" w:rsidR="000C5451" w:rsidRPr="004540B9" w:rsidRDefault="000C5451" w:rsidP="009F71AA">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t>Thư mục</w:t>
            </w:r>
          </w:p>
        </w:tc>
        <w:tc>
          <w:tcPr>
            <w:tcW w:w="0" w:type="auto"/>
            <w:vAlign w:val="center"/>
            <w:hideMark/>
          </w:tcPr>
          <w:p w14:paraId="0C4FB327" w14:textId="77777777" w:rsidR="000C5451" w:rsidRPr="004540B9" w:rsidRDefault="000C5451" w:rsidP="009F71AA">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t>Vai trò</w:t>
            </w:r>
          </w:p>
        </w:tc>
      </w:tr>
      <w:tr w:rsidR="000C5451" w:rsidRPr="004540B9" w14:paraId="63923B38" w14:textId="77777777" w:rsidTr="009F71AA">
        <w:tc>
          <w:tcPr>
            <w:tcW w:w="0" w:type="auto"/>
            <w:vAlign w:val="center"/>
            <w:hideMark/>
          </w:tcPr>
          <w:p w14:paraId="437A705E"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Config/</w:t>
            </w:r>
          </w:p>
        </w:tc>
        <w:tc>
          <w:tcPr>
            <w:tcW w:w="0" w:type="auto"/>
            <w:vAlign w:val="center"/>
            <w:hideMark/>
          </w:tcPr>
          <w:p w14:paraId="4B35A1EF"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Chứa các cấu hình ứng dụng: bảo mật, JWT filter, CORS, cấu hình xác thực…</w:t>
            </w:r>
          </w:p>
        </w:tc>
      </w:tr>
      <w:tr w:rsidR="000C5451" w:rsidRPr="004540B9" w14:paraId="7CF096FD" w14:textId="77777777" w:rsidTr="009F71AA">
        <w:tc>
          <w:tcPr>
            <w:tcW w:w="0" w:type="auto"/>
            <w:vAlign w:val="center"/>
            <w:hideMark/>
          </w:tcPr>
          <w:p w14:paraId="7BF6B4AC"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Controllers/</w:t>
            </w:r>
          </w:p>
        </w:tc>
        <w:tc>
          <w:tcPr>
            <w:tcW w:w="0" w:type="auto"/>
            <w:vAlign w:val="center"/>
            <w:hideMark/>
          </w:tcPr>
          <w:p w14:paraId="427E28D0"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Xử lý request từ Client (Angular/ESP32), định tuyến API RESTful</w:t>
            </w:r>
          </w:p>
        </w:tc>
      </w:tr>
      <w:tr w:rsidR="000C5451" w:rsidRPr="004540B9" w14:paraId="3B6B504F" w14:textId="77777777" w:rsidTr="009F71AA">
        <w:tc>
          <w:tcPr>
            <w:tcW w:w="0" w:type="auto"/>
            <w:vAlign w:val="center"/>
            <w:hideMark/>
          </w:tcPr>
          <w:p w14:paraId="34DD698A"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Service/</w:t>
            </w:r>
          </w:p>
        </w:tc>
        <w:tc>
          <w:tcPr>
            <w:tcW w:w="0" w:type="auto"/>
            <w:vAlign w:val="center"/>
            <w:hideMark/>
          </w:tcPr>
          <w:p w14:paraId="2D268FE7"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Xử lý nghiệp vụ hệ thống như điểm danh, quản lý lớp học, tài khoản…</w:t>
            </w:r>
          </w:p>
        </w:tc>
      </w:tr>
      <w:tr w:rsidR="000C5451" w:rsidRPr="004540B9" w14:paraId="745949CF" w14:textId="77777777" w:rsidTr="009F71AA">
        <w:tc>
          <w:tcPr>
            <w:tcW w:w="0" w:type="auto"/>
            <w:vAlign w:val="center"/>
            <w:hideMark/>
          </w:tcPr>
          <w:p w14:paraId="1EF4B3CE"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Repository/</w:t>
            </w:r>
          </w:p>
        </w:tc>
        <w:tc>
          <w:tcPr>
            <w:tcW w:w="0" w:type="auto"/>
            <w:vAlign w:val="center"/>
            <w:hideMark/>
          </w:tcPr>
          <w:p w14:paraId="2CA295CB"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Tương tác với cơ sở dữ liệu thông qua JPA/Hibernate</w:t>
            </w:r>
          </w:p>
        </w:tc>
      </w:tr>
      <w:tr w:rsidR="000C5451" w:rsidRPr="004540B9" w14:paraId="1740DE69" w14:textId="77777777" w:rsidTr="009F71AA">
        <w:tc>
          <w:tcPr>
            <w:tcW w:w="0" w:type="auto"/>
            <w:vAlign w:val="center"/>
            <w:hideMark/>
          </w:tcPr>
          <w:p w14:paraId="20718BD4"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Models/</w:t>
            </w:r>
          </w:p>
        </w:tc>
        <w:tc>
          <w:tcPr>
            <w:tcW w:w="0" w:type="auto"/>
            <w:vAlign w:val="center"/>
            <w:hideMark/>
          </w:tcPr>
          <w:p w14:paraId="3F0E00C8"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Các thực thể Entity ánh xạ với bảng trong cơ sở dữ liệu</w:t>
            </w:r>
          </w:p>
        </w:tc>
      </w:tr>
      <w:tr w:rsidR="000C5451" w:rsidRPr="004540B9" w14:paraId="6DF76051" w14:textId="77777777" w:rsidTr="009F71AA">
        <w:tc>
          <w:tcPr>
            <w:tcW w:w="0" w:type="auto"/>
            <w:vAlign w:val="center"/>
            <w:hideMark/>
          </w:tcPr>
          <w:p w14:paraId="2EA12F3F"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Dto/</w:t>
            </w:r>
          </w:p>
        </w:tc>
        <w:tc>
          <w:tcPr>
            <w:tcW w:w="0" w:type="auto"/>
            <w:vAlign w:val="center"/>
            <w:hideMark/>
          </w:tcPr>
          <w:p w14:paraId="789E5A33"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Vận chuyển dữ liệu giữa các lớp (Data Transfer Objects)</w:t>
            </w:r>
          </w:p>
        </w:tc>
      </w:tr>
      <w:tr w:rsidR="000C5451" w:rsidRPr="004540B9" w14:paraId="0C5668F9" w14:textId="77777777" w:rsidTr="009F71AA">
        <w:tc>
          <w:tcPr>
            <w:tcW w:w="0" w:type="auto"/>
            <w:vAlign w:val="center"/>
            <w:hideMark/>
          </w:tcPr>
          <w:p w14:paraId="46370520"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BackendApplication.java</w:t>
            </w:r>
          </w:p>
        </w:tc>
        <w:tc>
          <w:tcPr>
            <w:tcW w:w="0" w:type="auto"/>
            <w:vAlign w:val="center"/>
            <w:hideMark/>
          </w:tcPr>
          <w:p w14:paraId="47CC86A6" w14:textId="77777777" w:rsidR="000C5451" w:rsidRPr="004540B9" w:rsidRDefault="000C5451" w:rsidP="00640C7B">
            <w:pPr>
              <w:keepNext/>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Class main khởi chạy toàn bộ hệ thống Spring Boot</w:t>
            </w:r>
          </w:p>
        </w:tc>
      </w:tr>
    </w:tbl>
    <w:p w14:paraId="3419A09D" w14:textId="77777777" w:rsidR="00640C7B" w:rsidRPr="00640C7B" w:rsidRDefault="00640C7B" w:rsidP="00640C7B">
      <w:pPr>
        <w:pStyle w:val="Caption"/>
        <w:jc w:val="center"/>
        <w:rPr>
          <w:color w:val="auto"/>
          <w:sz w:val="2"/>
          <w:szCs w:val="2"/>
        </w:rPr>
      </w:pPr>
    </w:p>
    <w:p w14:paraId="29089E4C" w14:textId="4AE124E9" w:rsidR="00442AE8" w:rsidRPr="00640C7B" w:rsidRDefault="00640C7B" w:rsidP="00640C7B">
      <w:pPr>
        <w:pStyle w:val="Caption"/>
        <w:jc w:val="center"/>
        <w:rPr>
          <w:sz w:val="26"/>
          <w:szCs w:val="26"/>
        </w:rPr>
      </w:pPr>
      <w:bookmarkStart w:id="146" w:name="_Toc215823441"/>
      <w:r w:rsidRPr="00640C7B">
        <w:rPr>
          <w:color w:val="auto"/>
          <w:sz w:val="26"/>
          <w:szCs w:val="26"/>
        </w:rPr>
        <w:t xml:space="preserve">Bảng  </w:t>
      </w:r>
      <w:r w:rsidRPr="00640C7B">
        <w:rPr>
          <w:color w:val="auto"/>
          <w:sz w:val="26"/>
          <w:szCs w:val="26"/>
        </w:rPr>
        <w:fldChar w:fldCharType="begin"/>
      </w:r>
      <w:r w:rsidRPr="00640C7B">
        <w:rPr>
          <w:color w:val="auto"/>
          <w:sz w:val="26"/>
          <w:szCs w:val="26"/>
        </w:rPr>
        <w:instrText xml:space="preserve"> SEQ Bảng_ \* ARABIC </w:instrText>
      </w:r>
      <w:r w:rsidRPr="00640C7B">
        <w:rPr>
          <w:color w:val="auto"/>
          <w:sz w:val="26"/>
          <w:szCs w:val="26"/>
        </w:rPr>
        <w:fldChar w:fldCharType="separate"/>
      </w:r>
      <w:r w:rsidR="00E47067">
        <w:rPr>
          <w:noProof/>
          <w:color w:val="auto"/>
          <w:sz w:val="26"/>
          <w:szCs w:val="26"/>
        </w:rPr>
        <w:t>4</w:t>
      </w:r>
      <w:r w:rsidRPr="00640C7B">
        <w:rPr>
          <w:color w:val="auto"/>
          <w:sz w:val="26"/>
          <w:szCs w:val="26"/>
        </w:rPr>
        <w:fldChar w:fldCharType="end"/>
      </w:r>
      <w:r w:rsidRPr="00640C7B">
        <w:rPr>
          <w:color w:val="auto"/>
          <w:sz w:val="26"/>
          <w:szCs w:val="26"/>
        </w:rPr>
        <w:t>:Danh mục vai trò các thư mục trong backend</w:t>
      </w:r>
      <w:bookmarkEnd w:id="146"/>
    </w:p>
    <w:p w14:paraId="012812AE" w14:textId="77777777" w:rsidR="00442AE8" w:rsidRPr="004540B9" w:rsidRDefault="00442AE8" w:rsidP="00442AE8">
      <w:pPr>
        <w:rPr>
          <w:lang w:val="en-US"/>
        </w:rPr>
      </w:pPr>
    </w:p>
    <w:p w14:paraId="6A05C3B0" w14:textId="77777777" w:rsidR="000C5451" w:rsidRPr="004540B9" w:rsidRDefault="000C5451" w:rsidP="000C5451">
      <w:pPr>
        <w:spacing w:line="288" w:lineRule="auto"/>
        <w:ind w:hanging="426"/>
        <w:rPr>
          <w:rFonts w:ascii="Times New Roman" w:hAnsi="Times New Roman" w:cs="Times New Roman"/>
          <w:b/>
          <w:sz w:val="26"/>
          <w:szCs w:val="26"/>
          <w:lang w:val="en-US"/>
        </w:rPr>
      </w:pPr>
      <w:r w:rsidRPr="004540B9">
        <w:rPr>
          <w:rFonts w:ascii="Times New Roman" w:hAnsi="Times New Roman" w:cs="Times New Roman"/>
          <w:b/>
          <w:sz w:val="26"/>
          <w:szCs w:val="26"/>
          <w:lang w:val="en-US"/>
        </w:rPr>
        <w:lastRenderedPageBreak/>
        <w:t>Các công nghệ tích hợp trong Backend</w:t>
      </w:r>
    </w:p>
    <w:tbl>
      <w:tblPr>
        <w:tblStyle w:val="TableGrid"/>
        <w:tblW w:w="0" w:type="auto"/>
        <w:jc w:val="center"/>
        <w:tblLook w:val="04A0" w:firstRow="1" w:lastRow="0" w:firstColumn="1" w:lastColumn="0" w:noHBand="0" w:noVBand="1"/>
      </w:tblPr>
      <w:tblGrid>
        <w:gridCol w:w="2765"/>
        <w:gridCol w:w="4987"/>
      </w:tblGrid>
      <w:tr w:rsidR="000C5451" w:rsidRPr="004540B9" w14:paraId="4ECF790A" w14:textId="77777777" w:rsidTr="00BC626C">
        <w:trPr>
          <w:jc w:val="center"/>
        </w:trPr>
        <w:tc>
          <w:tcPr>
            <w:tcW w:w="2765" w:type="dxa"/>
            <w:hideMark/>
          </w:tcPr>
          <w:p w14:paraId="7A312FB8" w14:textId="77777777" w:rsidR="000C5451" w:rsidRPr="004540B9" w:rsidRDefault="000C5451" w:rsidP="009F71AA">
            <w:pPr>
              <w:spacing w:line="288" w:lineRule="auto"/>
              <w:ind w:left="34" w:firstLine="33"/>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CA"/>
              </w:rPr>
              <w:t>Công nghệ</w:t>
            </w:r>
          </w:p>
        </w:tc>
        <w:tc>
          <w:tcPr>
            <w:tcW w:w="4987" w:type="dxa"/>
            <w:hideMark/>
          </w:tcPr>
          <w:p w14:paraId="4C009E8E" w14:textId="77777777" w:rsidR="000C5451" w:rsidRPr="004540B9" w:rsidRDefault="000C5451" w:rsidP="009F71AA">
            <w:pPr>
              <w:spacing w:line="288" w:lineRule="auto"/>
              <w:ind w:left="34" w:firstLine="33"/>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CA"/>
              </w:rPr>
              <w:t>Mục đích</w:t>
            </w:r>
          </w:p>
        </w:tc>
      </w:tr>
      <w:tr w:rsidR="000C5451" w:rsidRPr="004540B9" w14:paraId="43A2E1CC" w14:textId="77777777" w:rsidTr="00BC626C">
        <w:trPr>
          <w:jc w:val="center"/>
        </w:trPr>
        <w:tc>
          <w:tcPr>
            <w:tcW w:w="2765" w:type="dxa"/>
            <w:hideMark/>
          </w:tcPr>
          <w:p w14:paraId="08634B1B"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Spring Boot Web</w:t>
            </w:r>
          </w:p>
        </w:tc>
        <w:tc>
          <w:tcPr>
            <w:tcW w:w="4987" w:type="dxa"/>
            <w:hideMark/>
          </w:tcPr>
          <w:p w14:paraId="6444EF72"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Xây dựng API RESTful</w:t>
            </w:r>
          </w:p>
        </w:tc>
      </w:tr>
      <w:tr w:rsidR="000C5451" w:rsidRPr="004540B9" w14:paraId="6430B43C" w14:textId="77777777" w:rsidTr="00BC626C">
        <w:trPr>
          <w:jc w:val="center"/>
        </w:trPr>
        <w:tc>
          <w:tcPr>
            <w:tcW w:w="2765" w:type="dxa"/>
            <w:hideMark/>
          </w:tcPr>
          <w:p w14:paraId="5ABD32D6"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Spring Security + JWT</w:t>
            </w:r>
          </w:p>
        </w:tc>
        <w:tc>
          <w:tcPr>
            <w:tcW w:w="4987" w:type="dxa"/>
            <w:hideMark/>
          </w:tcPr>
          <w:p w14:paraId="275432E1"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Bảo mật xác thực và phân quyền người dùng</w:t>
            </w:r>
          </w:p>
        </w:tc>
      </w:tr>
      <w:tr w:rsidR="000C5451" w:rsidRPr="004540B9" w14:paraId="2571D19F" w14:textId="77777777" w:rsidTr="00BC626C">
        <w:trPr>
          <w:jc w:val="center"/>
        </w:trPr>
        <w:tc>
          <w:tcPr>
            <w:tcW w:w="2765" w:type="dxa"/>
            <w:hideMark/>
          </w:tcPr>
          <w:p w14:paraId="3B7F3B1D" w14:textId="3BD7FDCD"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Spring Data JDBC</w:t>
            </w:r>
            <w:r w:rsidR="00640C7B">
              <w:rPr>
                <w:rFonts w:ascii="Times New Roman" w:hAnsi="Times New Roman" w:cs="Times New Roman"/>
                <w:i/>
                <w:iCs/>
                <w:sz w:val="26"/>
                <w:szCs w:val="26"/>
                <w:lang w:val="en-CA"/>
              </w:rPr>
              <w:t>/JPA</w:t>
            </w:r>
          </w:p>
        </w:tc>
        <w:tc>
          <w:tcPr>
            <w:tcW w:w="4987" w:type="dxa"/>
            <w:hideMark/>
          </w:tcPr>
          <w:p w14:paraId="1B0B8ECB"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Truy cập và thao tác cơ sở dữ liệu</w:t>
            </w:r>
          </w:p>
        </w:tc>
      </w:tr>
      <w:tr w:rsidR="000C5451" w:rsidRPr="004540B9" w14:paraId="52F00A90" w14:textId="77777777" w:rsidTr="00BC626C">
        <w:trPr>
          <w:jc w:val="center"/>
        </w:trPr>
        <w:tc>
          <w:tcPr>
            <w:tcW w:w="2765" w:type="dxa"/>
            <w:hideMark/>
          </w:tcPr>
          <w:p w14:paraId="1A838C5E"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SQL Server</w:t>
            </w:r>
          </w:p>
        </w:tc>
        <w:tc>
          <w:tcPr>
            <w:tcW w:w="4987" w:type="dxa"/>
            <w:hideMark/>
          </w:tcPr>
          <w:p w14:paraId="43ACB03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Kho dữ liệu hệ thống</w:t>
            </w:r>
          </w:p>
        </w:tc>
      </w:tr>
      <w:tr w:rsidR="000C5451" w:rsidRPr="004540B9" w14:paraId="0181855B" w14:textId="77777777" w:rsidTr="00BC626C">
        <w:trPr>
          <w:jc w:val="center"/>
        </w:trPr>
        <w:tc>
          <w:tcPr>
            <w:tcW w:w="2765" w:type="dxa"/>
            <w:hideMark/>
          </w:tcPr>
          <w:p w14:paraId="5DD20A15"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Lombok</w:t>
            </w:r>
          </w:p>
        </w:tc>
        <w:tc>
          <w:tcPr>
            <w:tcW w:w="4987" w:type="dxa"/>
            <w:hideMark/>
          </w:tcPr>
          <w:p w14:paraId="5DD9A45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Giảm boilerplate code</w:t>
            </w:r>
          </w:p>
        </w:tc>
      </w:tr>
      <w:tr w:rsidR="000C5451" w:rsidRPr="004540B9" w14:paraId="75D86D26" w14:textId="77777777" w:rsidTr="00BC626C">
        <w:trPr>
          <w:jc w:val="center"/>
        </w:trPr>
        <w:tc>
          <w:tcPr>
            <w:tcW w:w="2765" w:type="dxa"/>
            <w:hideMark/>
          </w:tcPr>
          <w:p w14:paraId="60E5A3F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Jackson</w:t>
            </w:r>
          </w:p>
        </w:tc>
        <w:tc>
          <w:tcPr>
            <w:tcW w:w="4987" w:type="dxa"/>
            <w:hideMark/>
          </w:tcPr>
          <w:p w14:paraId="64CF0AA6" w14:textId="77777777" w:rsidR="000C5451" w:rsidRPr="004540B9" w:rsidRDefault="000C5451" w:rsidP="00640C7B">
            <w:pPr>
              <w:keepNext/>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 xml:space="preserve">Chuyển đổi JSON </w:t>
            </w:r>
            <w:r w:rsidRPr="004540B9">
              <w:rPr>
                <w:rFonts w:ascii="Cambria Math" w:hAnsi="Cambria Math" w:cs="Cambria Math"/>
                <w:i/>
                <w:iCs/>
                <w:sz w:val="26"/>
                <w:szCs w:val="26"/>
                <w:lang w:val="en-CA"/>
              </w:rPr>
              <w:t>⇔</w:t>
            </w:r>
            <w:r w:rsidRPr="004540B9">
              <w:rPr>
                <w:rFonts w:ascii="Times New Roman" w:hAnsi="Times New Roman" w:cs="Times New Roman"/>
                <w:i/>
                <w:iCs/>
                <w:sz w:val="26"/>
                <w:szCs w:val="26"/>
                <w:lang w:val="en-CA"/>
              </w:rPr>
              <w:t xml:space="preserve"> Object khi truyền dữ liệu</w:t>
            </w:r>
          </w:p>
        </w:tc>
      </w:tr>
    </w:tbl>
    <w:p w14:paraId="0AE04BC3" w14:textId="7958121D" w:rsidR="000C5451" w:rsidRPr="00640C7B" w:rsidRDefault="00640C7B" w:rsidP="00640C7B">
      <w:pPr>
        <w:pStyle w:val="Caption"/>
        <w:jc w:val="center"/>
        <w:rPr>
          <w:color w:val="auto"/>
          <w:sz w:val="26"/>
          <w:szCs w:val="26"/>
        </w:rPr>
      </w:pPr>
      <w:bookmarkStart w:id="147" w:name="_Toc215823442"/>
      <w:r w:rsidRPr="00640C7B">
        <w:rPr>
          <w:color w:val="auto"/>
          <w:sz w:val="26"/>
          <w:szCs w:val="26"/>
        </w:rPr>
        <w:t xml:space="preserve">Bảng  </w:t>
      </w:r>
      <w:r w:rsidRPr="00640C7B">
        <w:rPr>
          <w:color w:val="auto"/>
          <w:sz w:val="26"/>
          <w:szCs w:val="26"/>
        </w:rPr>
        <w:fldChar w:fldCharType="begin"/>
      </w:r>
      <w:r w:rsidRPr="00640C7B">
        <w:rPr>
          <w:color w:val="auto"/>
          <w:sz w:val="26"/>
          <w:szCs w:val="26"/>
        </w:rPr>
        <w:instrText xml:space="preserve"> SEQ Bảng_ \* ARABIC </w:instrText>
      </w:r>
      <w:r w:rsidRPr="00640C7B">
        <w:rPr>
          <w:color w:val="auto"/>
          <w:sz w:val="26"/>
          <w:szCs w:val="26"/>
        </w:rPr>
        <w:fldChar w:fldCharType="separate"/>
      </w:r>
      <w:r w:rsidR="00E47067">
        <w:rPr>
          <w:noProof/>
          <w:color w:val="auto"/>
          <w:sz w:val="26"/>
          <w:szCs w:val="26"/>
        </w:rPr>
        <w:t>5</w:t>
      </w:r>
      <w:r w:rsidRPr="00640C7B">
        <w:rPr>
          <w:color w:val="auto"/>
          <w:sz w:val="26"/>
          <w:szCs w:val="26"/>
        </w:rPr>
        <w:fldChar w:fldCharType="end"/>
      </w:r>
      <w:r w:rsidRPr="00640C7B">
        <w:rPr>
          <w:color w:val="auto"/>
          <w:sz w:val="26"/>
          <w:szCs w:val="26"/>
        </w:rPr>
        <w:t>:Các công nghệ được sử dụng ở backend</w:t>
      </w:r>
      <w:bookmarkEnd w:id="147"/>
    </w:p>
    <w:p w14:paraId="59C71C2E" w14:textId="77777777" w:rsidR="000C5451" w:rsidRPr="004540B9" w:rsidRDefault="000C5451" w:rsidP="000C5451">
      <w:pPr>
        <w:spacing w:line="288" w:lineRule="auto"/>
        <w:ind w:left="709" w:firstLine="0"/>
        <w:jc w:val="both"/>
        <w:rPr>
          <w:rFonts w:ascii="Times New Roman" w:hAnsi="Times New Roman" w:cs="Times New Roman"/>
          <w:i/>
          <w:iCs/>
          <w:sz w:val="26"/>
          <w:szCs w:val="26"/>
          <w:lang w:val="en-CA"/>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Backend sử dụng mô hình phân lớp với Spring Boot giúp quản lý code rõ ràng, đảm bảo tách biệt giữa điều khiển request (Controllers), xử lý nghiệp vụ (Service) và truy cập dữ liệu (Repository), giúp hệ thống dễ bảo trì và phát triển thêm chức năng mới. </w:t>
      </w:r>
    </w:p>
    <w:p w14:paraId="4690EE39" w14:textId="77777777" w:rsidR="000C5451" w:rsidRPr="004540B9" w:rsidRDefault="000C5451" w:rsidP="000C5451">
      <w:pPr>
        <w:pStyle w:val="Heading3"/>
        <w:ind w:hanging="426"/>
        <w:rPr>
          <w:rFonts w:ascii="Times New Roman" w:hAnsi="Times New Roman" w:cs="Times New Roman"/>
          <w:b/>
          <w:i/>
          <w:color w:val="auto"/>
          <w:sz w:val="26"/>
          <w:szCs w:val="26"/>
          <w:lang w:val="en-CA"/>
        </w:rPr>
      </w:pPr>
      <w:bookmarkStart w:id="148" w:name="_Toc215742398"/>
      <w:r w:rsidRPr="004540B9">
        <w:rPr>
          <w:rFonts w:ascii="Times New Roman" w:hAnsi="Times New Roman" w:cs="Times New Roman"/>
          <w:b/>
          <w:i/>
          <w:color w:val="auto"/>
          <w:sz w:val="26"/>
          <w:szCs w:val="26"/>
          <w:lang w:val="en-CA"/>
        </w:rPr>
        <w:t xml:space="preserve">4.4.2 </w:t>
      </w:r>
      <w:r w:rsidRPr="004540B9">
        <w:rPr>
          <w:rFonts w:ascii="Times New Roman" w:hAnsi="Times New Roman" w:cs="Times New Roman"/>
          <w:b/>
          <w:color w:val="auto"/>
          <w:sz w:val="26"/>
          <w:szCs w:val="26"/>
          <w:lang w:val="en-US"/>
        </w:rPr>
        <w:t>Frontend</w:t>
      </w:r>
      <w:bookmarkEnd w:id="148"/>
    </w:p>
    <w:p w14:paraId="410FCE8F" w14:textId="77777777" w:rsidR="000C5451" w:rsidRPr="004540B9" w:rsidRDefault="000C5451" w:rsidP="000C5451">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Frontend của hệ thống được xây dựng bằng </w:t>
      </w:r>
      <w:r w:rsidRPr="004540B9">
        <w:rPr>
          <w:rFonts w:ascii="Times New Roman" w:hAnsi="Times New Roman" w:cs="Times New Roman"/>
          <w:b/>
          <w:bCs/>
          <w:sz w:val="26"/>
          <w:szCs w:val="26"/>
          <w:lang w:val="en-US"/>
        </w:rPr>
        <w:t>Angular Framework</w:t>
      </w:r>
      <w:r w:rsidRPr="004540B9">
        <w:rPr>
          <w:rFonts w:ascii="Times New Roman" w:hAnsi="Times New Roman" w:cs="Times New Roman"/>
          <w:sz w:val="26"/>
          <w:szCs w:val="26"/>
          <w:lang w:val="en-US"/>
        </w:rPr>
        <w:t xml:space="preserve"> kết hợp với </w:t>
      </w:r>
      <w:r w:rsidRPr="004540B9">
        <w:rPr>
          <w:rFonts w:ascii="Times New Roman" w:hAnsi="Times New Roman" w:cs="Times New Roman"/>
          <w:b/>
          <w:bCs/>
          <w:sz w:val="26"/>
          <w:szCs w:val="26"/>
          <w:lang w:val="en-US"/>
        </w:rPr>
        <w:t>HTML, TypeScript và SCSS</w:t>
      </w:r>
      <w:r w:rsidRPr="004540B9">
        <w:rPr>
          <w:rFonts w:ascii="Times New Roman" w:hAnsi="Times New Roman" w:cs="Times New Roman"/>
          <w:sz w:val="26"/>
          <w:szCs w:val="26"/>
          <w:lang w:val="en-US"/>
        </w:rPr>
        <w:t>. Dự án được tổ chức theo kiến trúc component hóa của Angular, đảm bảo khả năng tái sử dụng và mở rộng trong tương lai.</w:t>
      </w:r>
    </w:p>
    <w:p w14:paraId="1674133A"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b/>
          <w:sz w:val="26"/>
          <w:szCs w:val="26"/>
          <w:lang w:val="en-US"/>
        </w:rPr>
        <w:t xml:space="preserve">Cấu trúc thư mục </w:t>
      </w:r>
      <w:proofErr w:type="gramStart"/>
      <w:r w:rsidRPr="004540B9">
        <w:rPr>
          <w:rFonts w:ascii="Times New Roman" w:hAnsi="Times New Roman" w:cs="Times New Roman"/>
          <w:b/>
          <w:sz w:val="26"/>
          <w:szCs w:val="26"/>
          <w:lang w:val="en-US"/>
        </w:rPr>
        <w:t>frontend :</w:t>
      </w:r>
      <w:proofErr w:type="gramEnd"/>
      <w:r w:rsidRPr="004540B9">
        <w:rPr>
          <w:rFonts w:ascii="Times New Roman" w:hAnsi="Times New Roman" w:cs="Times New Roman"/>
          <w:sz w:val="26"/>
          <w:szCs w:val="26"/>
          <w:lang w:val="en-US"/>
        </w:rPr>
        <w:t xml:space="preserve"> src/</w:t>
      </w:r>
    </w:p>
    <w:p w14:paraId="7E125249"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app/</w:t>
      </w:r>
    </w:p>
    <w:p w14:paraId="1FEBBFE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assets/</w:t>
      </w:r>
    </w:p>
    <w:p w14:paraId="322D73F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index.html</w:t>
      </w:r>
    </w:p>
    <w:p w14:paraId="14C64796"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main.ts</w:t>
      </w:r>
    </w:p>
    <w:p w14:paraId="15B5073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 </w:t>
      </w:r>
      <w:proofErr w:type="gramStart"/>
      <w:r w:rsidRPr="004540B9">
        <w:rPr>
          <w:rFonts w:ascii="Times New Roman" w:hAnsi="Times New Roman" w:cs="Times New Roman"/>
          <w:sz w:val="26"/>
          <w:szCs w:val="26"/>
          <w:lang w:val="en-US"/>
        </w:rPr>
        <w:t>styles.scss</w:t>
      </w:r>
      <w:proofErr w:type="gramEnd"/>
    </w:p>
    <w:p w14:paraId="5CE23B31"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Trong </w:t>
      </w:r>
      <w:proofErr w:type="gramStart"/>
      <w:r w:rsidRPr="004540B9">
        <w:rPr>
          <w:rFonts w:ascii="Times New Roman" w:hAnsi="Times New Roman" w:cs="Times New Roman"/>
          <w:sz w:val="26"/>
          <w:szCs w:val="26"/>
          <w:lang w:val="en-US"/>
        </w:rPr>
        <w:t>đó :</w:t>
      </w:r>
      <w:proofErr w:type="gramEnd"/>
    </w:p>
    <w:p w14:paraId="6E05B6D1"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index.html: File HTML gốc của ứng dụng</w:t>
      </w:r>
    </w:p>
    <w:p w14:paraId="6C435EF8"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main.ts: Điểm khởi chạy ứng dụng Angular</w:t>
      </w:r>
    </w:p>
    <w:p w14:paraId="6F9F316C"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styles.scss</w:t>
      </w:r>
      <w:proofErr w:type="gramEnd"/>
      <w:r w:rsidRPr="004540B9">
        <w:rPr>
          <w:rFonts w:ascii="Times New Roman" w:hAnsi="Times New Roman" w:cs="Times New Roman"/>
          <w:sz w:val="26"/>
          <w:szCs w:val="26"/>
          <w:lang w:val="en-CA"/>
        </w:rPr>
        <w:t>: Stylesheet tổng thể</w:t>
      </w:r>
    </w:p>
    <w:p w14:paraId="4937FAA3"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assets/: Lưu trữ tài nguyên như ảnh, icon, </w:t>
      </w:r>
      <w:proofErr w:type="gramStart"/>
      <w:r w:rsidRPr="004540B9">
        <w:rPr>
          <w:rFonts w:ascii="Times New Roman" w:hAnsi="Times New Roman" w:cs="Times New Roman"/>
          <w:sz w:val="26"/>
          <w:szCs w:val="26"/>
          <w:lang w:val="en-CA"/>
        </w:rPr>
        <w:t>logo,…</w:t>
      </w:r>
      <w:proofErr w:type="gramEnd"/>
    </w:p>
    <w:p w14:paraId="5513FF06" w14:textId="77777777" w:rsidR="00BC626C" w:rsidRPr="004540B9" w:rsidRDefault="00BC626C" w:rsidP="00BC626C">
      <w:pPr>
        <w:pStyle w:val="ListParagraph"/>
        <w:spacing w:line="288" w:lineRule="auto"/>
        <w:ind w:left="1855" w:firstLine="0"/>
        <w:rPr>
          <w:rFonts w:ascii="Times New Roman" w:hAnsi="Times New Roman" w:cs="Times New Roman"/>
          <w:sz w:val="26"/>
          <w:szCs w:val="26"/>
          <w:lang w:val="en-CA"/>
        </w:rPr>
      </w:pPr>
    </w:p>
    <w:tbl>
      <w:tblPr>
        <w:tblStyle w:val="TableGrid"/>
        <w:tblW w:w="0" w:type="auto"/>
        <w:tblLook w:val="04A0" w:firstRow="1" w:lastRow="0" w:firstColumn="1" w:lastColumn="0" w:noHBand="0" w:noVBand="1"/>
      </w:tblPr>
      <w:tblGrid>
        <w:gridCol w:w="2181"/>
        <w:gridCol w:w="7061"/>
      </w:tblGrid>
      <w:tr w:rsidR="000C5451" w:rsidRPr="004540B9" w14:paraId="70EB8ECF" w14:textId="77777777" w:rsidTr="009F71AA">
        <w:tc>
          <w:tcPr>
            <w:tcW w:w="0" w:type="auto"/>
            <w:hideMark/>
          </w:tcPr>
          <w:p w14:paraId="0397298B"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lastRenderedPageBreak/>
              <w:t>Thư mục/File</w:t>
            </w:r>
          </w:p>
        </w:tc>
        <w:tc>
          <w:tcPr>
            <w:tcW w:w="0" w:type="auto"/>
            <w:hideMark/>
          </w:tcPr>
          <w:p w14:paraId="5921634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Chức năng</w:t>
            </w:r>
          </w:p>
        </w:tc>
      </w:tr>
      <w:tr w:rsidR="000C5451" w:rsidRPr="004540B9" w14:paraId="7409EE61" w14:textId="77777777" w:rsidTr="009F71AA">
        <w:tc>
          <w:tcPr>
            <w:tcW w:w="0" w:type="auto"/>
            <w:hideMark/>
          </w:tcPr>
          <w:p w14:paraId="17D2957C"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admin/</w:t>
            </w:r>
          </w:p>
        </w:tc>
        <w:tc>
          <w:tcPr>
            <w:tcW w:w="0" w:type="auto"/>
            <w:hideMark/>
          </w:tcPr>
          <w:p w14:paraId="04BD7A4F"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Giao diện quản trị cho Admin quản lý hệ thống</w:t>
            </w:r>
          </w:p>
        </w:tc>
      </w:tr>
      <w:tr w:rsidR="000C5451" w:rsidRPr="004540B9" w14:paraId="04EBB1A0" w14:textId="77777777" w:rsidTr="009F71AA">
        <w:tc>
          <w:tcPr>
            <w:tcW w:w="0" w:type="auto"/>
            <w:hideMark/>
          </w:tcPr>
          <w:p w14:paraId="3C0AFC98"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login/</w:t>
            </w:r>
          </w:p>
        </w:tc>
        <w:tc>
          <w:tcPr>
            <w:tcW w:w="0" w:type="auto"/>
            <w:hideMark/>
          </w:tcPr>
          <w:p w14:paraId="0C8928B7"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Chức năng đăng nhập và xác thực, và đăng kí </w:t>
            </w:r>
          </w:p>
        </w:tc>
      </w:tr>
      <w:tr w:rsidR="000C5451" w:rsidRPr="004540B9" w14:paraId="1E62558B" w14:textId="77777777" w:rsidTr="009F71AA">
        <w:tc>
          <w:tcPr>
            <w:tcW w:w="0" w:type="auto"/>
            <w:hideMark/>
          </w:tcPr>
          <w:p w14:paraId="610A02F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guards/</w:t>
            </w:r>
          </w:p>
        </w:tc>
        <w:tc>
          <w:tcPr>
            <w:tcW w:w="0" w:type="auto"/>
            <w:hideMark/>
          </w:tcPr>
          <w:p w14:paraId="5821A922"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Bảo vệ route theo vai trò (JWT guard, Auth guard)</w:t>
            </w:r>
          </w:p>
        </w:tc>
      </w:tr>
      <w:tr w:rsidR="000C5451" w:rsidRPr="004540B9" w14:paraId="230B5319" w14:textId="77777777" w:rsidTr="009F71AA">
        <w:tc>
          <w:tcPr>
            <w:tcW w:w="0" w:type="auto"/>
            <w:hideMark/>
          </w:tcPr>
          <w:p w14:paraId="3D788751"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interceptors/</w:t>
            </w:r>
          </w:p>
        </w:tc>
        <w:tc>
          <w:tcPr>
            <w:tcW w:w="0" w:type="auto"/>
            <w:hideMark/>
          </w:tcPr>
          <w:p w14:paraId="53EC15C0"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Interceptor thêm Authorization Token vào mỗi request</w:t>
            </w:r>
          </w:p>
        </w:tc>
      </w:tr>
      <w:tr w:rsidR="000C5451" w:rsidRPr="004540B9" w14:paraId="4EF1D8A2" w14:textId="77777777" w:rsidTr="009F71AA">
        <w:tc>
          <w:tcPr>
            <w:tcW w:w="0" w:type="auto"/>
            <w:hideMark/>
          </w:tcPr>
          <w:p w14:paraId="047FB296"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services/</w:t>
            </w:r>
          </w:p>
        </w:tc>
        <w:tc>
          <w:tcPr>
            <w:tcW w:w="0" w:type="auto"/>
            <w:hideMark/>
          </w:tcPr>
          <w:p w14:paraId="31F2E96D"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Chứa các service gọi API từ Backend</w:t>
            </w:r>
          </w:p>
        </w:tc>
      </w:tr>
      <w:tr w:rsidR="000C5451" w:rsidRPr="004540B9" w14:paraId="5FDF6D24" w14:textId="77777777" w:rsidTr="009F71AA">
        <w:tc>
          <w:tcPr>
            <w:tcW w:w="0" w:type="auto"/>
            <w:hideMark/>
          </w:tcPr>
          <w:p w14:paraId="2F10971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model/</w:t>
            </w:r>
          </w:p>
        </w:tc>
        <w:tc>
          <w:tcPr>
            <w:tcW w:w="0" w:type="auto"/>
            <w:hideMark/>
          </w:tcPr>
          <w:p w14:paraId="2A8232B1"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Khai báo kiểu dữ liệu (Account, Student, Class…)</w:t>
            </w:r>
          </w:p>
        </w:tc>
      </w:tr>
      <w:tr w:rsidR="000C5451" w:rsidRPr="004540B9" w14:paraId="68C5CFD5" w14:textId="77777777" w:rsidTr="009F71AA">
        <w:tc>
          <w:tcPr>
            <w:tcW w:w="0" w:type="auto"/>
            <w:hideMark/>
          </w:tcPr>
          <w:p w14:paraId="196AEACD"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gv-*</w:t>
            </w:r>
          </w:p>
        </w:tc>
        <w:tc>
          <w:tcPr>
            <w:tcW w:w="0" w:type="auto"/>
            <w:hideMark/>
          </w:tcPr>
          <w:p w14:paraId="35BE8374"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Các module giao diện dành cho Giảng viên: lịch dạy, quản lý điểm số, quản lý vân tay, trang chủ…</w:t>
            </w:r>
          </w:p>
        </w:tc>
      </w:tr>
      <w:tr w:rsidR="000C5451" w:rsidRPr="004540B9" w14:paraId="0D3A49FD" w14:textId="77777777" w:rsidTr="009F71AA">
        <w:tc>
          <w:tcPr>
            <w:tcW w:w="0" w:type="auto"/>
            <w:hideMark/>
          </w:tcPr>
          <w:p w14:paraId="07C2FE4A"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sv-*</w:t>
            </w:r>
          </w:p>
        </w:tc>
        <w:tc>
          <w:tcPr>
            <w:tcW w:w="0" w:type="auto"/>
            <w:hideMark/>
          </w:tcPr>
          <w:p w14:paraId="5EA2238A"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Các module giao diện dành cho Sinh viên: điểm danh, xem lịch học, xem điểm và dashboard</w:t>
            </w:r>
          </w:p>
        </w:tc>
      </w:tr>
      <w:tr w:rsidR="000C5451" w:rsidRPr="004540B9" w14:paraId="11900C46" w14:textId="77777777" w:rsidTr="009F71AA">
        <w:tc>
          <w:tcPr>
            <w:tcW w:w="0" w:type="auto"/>
            <w:hideMark/>
          </w:tcPr>
          <w:p w14:paraId="1035351F"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sidebar/</w:t>
            </w:r>
          </w:p>
        </w:tc>
        <w:tc>
          <w:tcPr>
            <w:tcW w:w="0" w:type="auto"/>
            <w:hideMark/>
          </w:tcPr>
          <w:p w14:paraId="6443A14E"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Sidebar menu cho phân quyền (SV/GV/Admin)</w:t>
            </w:r>
          </w:p>
        </w:tc>
      </w:tr>
      <w:tr w:rsidR="000C5451" w:rsidRPr="004540B9" w14:paraId="19F4D545" w14:textId="77777777" w:rsidTr="009F71AA">
        <w:tc>
          <w:tcPr>
            <w:tcW w:w="0" w:type="auto"/>
            <w:hideMark/>
          </w:tcPr>
          <w:p w14:paraId="5E339239"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slideshow/</w:t>
            </w:r>
          </w:p>
        </w:tc>
        <w:tc>
          <w:tcPr>
            <w:tcW w:w="0" w:type="auto"/>
            <w:hideMark/>
          </w:tcPr>
          <w:p w14:paraId="7B7D88C5"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Slideshow giới thiệu trên giao diện</w:t>
            </w:r>
          </w:p>
        </w:tc>
      </w:tr>
      <w:tr w:rsidR="000C5451" w:rsidRPr="004540B9" w14:paraId="309C5625" w14:textId="77777777" w:rsidTr="009F71AA">
        <w:tc>
          <w:tcPr>
            <w:tcW w:w="0" w:type="auto"/>
            <w:hideMark/>
          </w:tcPr>
          <w:p w14:paraId="60A67A87"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toast/</w:t>
            </w:r>
          </w:p>
        </w:tc>
        <w:tc>
          <w:tcPr>
            <w:tcW w:w="0" w:type="auto"/>
            <w:hideMark/>
          </w:tcPr>
          <w:p w14:paraId="6DB76B4D"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Component hiển thị thông báo trạng thái</w:t>
            </w:r>
          </w:p>
        </w:tc>
      </w:tr>
      <w:tr w:rsidR="000C5451" w:rsidRPr="004540B9" w14:paraId="700C47DD" w14:textId="77777777" w:rsidTr="009F71AA">
        <w:tc>
          <w:tcPr>
            <w:tcW w:w="0" w:type="auto"/>
            <w:hideMark/>
          </w:tcPr>
          <w:p w14:paraId="78A195F1"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chatbot/</w:t>
            </w:r>
          </w:p>
        </w:tc>
        <w:tc>
          <w:tcPr>
            <w:tcW w:w="0" w:type="auto"/>
            <w:hideMark/>
          </w:tcPr>
          <w:p w14:paraId="6A0229D9"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Hệ thống hỗ trợ chat AI cho giảng viên</w:t>
            </w:r>
          </w:p>
        </w:tc>
      </w:tr>
      <w:tr w:rsidR="000C5451" w:rsidRPr="004540B9" w14:paraId="2AC4390F" w14:textId="77777777" w:rsidTr="009F71AA">
        <w:tc>
          <w:tcPr>
            <w:tcW w:w="0" w:type="auto"/>
            <w:hideMark/>
          </w:tcPr>
          <w:p w14:paraId="222DE7EB" w14:textId="77777777" w:rsidR="000C5451" w:rsidRPr="004540B9" w:rsidRDefault="000C5451" w:rsidP="009F71AA">
            <w:pPr>
              <w:spacing w:line="288" w:lineRule="auto"/>
              <w:ind w:left="0" w:firstLine="0"/>
              <w:rPr>
                <w:rFonts w:ascii="Times New Roman" w:hAnsi="Times New Roman" w:cs="Times New Roman"/>
                <w:b/>
                <w:sz w:val="26"/>
                <w:szCs w:val="26"/>
                <w:lang w:val="en-CA"/>
              </w:rPr>
            </w:pPr>
            <w:proofErr w:type="gramStart"/>
            <w:r w:rsidRPr="004540B9">
              <w:rPr>
                <w:rFonts w:ascii="Times New Roman" w:hAnsi="Times New Roman" w:cs="Times New Roman"/>
                <w:b/>
                <w:sz w:val="26"/>
                <w:szCs w:val="26"/>
                <w:lang w:val="en-CA"/>
              </w:rPr>
              <w:t>app.component</w:t>
            </w:r>
            <w:proofErr w:type="gramEnd"/>
            <w:r w:rsidRPr="004540B9">
              <w:rPr>
                <w:rFonts w:ascii="Times New Roman" w:hAnsi="Times New Roman" w:cs="Times New Roman"/>
                <w:b/>
                <w:sz w:val="26"/>
                <w:szCs w:val="26"/>
                <w:lang w:val="en-CA"/>
              </w:rPr>
              <w:t>.ts</w:t>
            </w:r>
          </w:p>
        </w:tc>
        <w:tc>
          <w:tcPr>
            <w:tcW w:w="0" w:type="auto"/>
            <w:hideMark/>
          </w:tcPr>
          <w:p w14:paraId="5626D4F2"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Component gốc, nơi xử lý layout tổng</w:t>
            </w:r>
          </w:p>
        </w:tc>
      </w:tr>
      <w:tr w:rsidR="000C5451" w:rsidRPr="004540B9" w14:paraId="46291B6E" w14:textId="77777777" w:rsidTr="009F71AA">
        <w:tc>
          <w:tcPr>
            <w:tcW w:w="0" w:type="auto"/>
            <w:hideMark/>
          </w:tcPr>
          <w:p w14:paraId="44CDB291" w14:textId="77777777" w:rsidR="000C5451" w:rsidRPr="004540B9" w:rsidRDefault="000C5451" w:rsidP="009F71AA">
            <w:pPr>
              <w:spacing w:line="288" w:lineRule="auto"/>
              <w:ind w:left="0" w:firstLine="0"/>
              <w:rPr>
                <w:rFonts w:ascii="Times New Roman" w:hAnsi="Times New Roman" w:cs="Times New Roman"/>
                <w:b/>
                <w:sz w:val="26"/>
                <w:szCs w:val="26"/>
                <w:lang w:val="en-CA"/>
              </w:rPr>
            </w:pPr>
            <w:proofErr w:type="gramStart"/>
            <w:r w:rsidRPr="004540B9">
              <w:rPr>
                <w:rFonts w:ascii="Times New Roman" w:hAnsi="Times New Roman" w:cs="Times New Roman"/>
                <w:b/>
                <w:sz w:val="26"/>
                <w:szCs w:val="26"/>
                <w:lang w:val="en-CA"/>
              </w:rPr>
              <w:t>app.routes</w:t>
            </w:r>
            <w:proofErr w:type="gramEnd"/>
            <w:r w:rsidRPr="004540B9">
              <w:rPr>
                <w:rFonts w:ascii="Times New Roman" w:hAnsi="Times New Roman" w:cs="Times New Roman"/>
                <w:b/>
                <w:sz w:val="26"/>
                <w:szCs w:val="26"/>
                <w:lang w:val="en-CA"/>
              </w:rPr>
              <w:t>.ts</w:t>
            </w:r>
          </w:p>
        </w:tc>
        <w:tc>
          <w:tcPr>
            <w:tcW w:w="0" w:type="auto"/>
            <w:hideMark/>
          </w:tcPr>
          <w:p w14:paraId="22482E68"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Định nghĩa routes và phân quyền</w:t>
            </w:r>
          </w:p>
        </w:tc>
      </w:tr>
      <w:tr w:rsidR="000C5451" w:rsidRPr="004540B9" w14:paraId="0FE19422" w14:textId="77777777" w:rsidTr="009F71AA">
        <w:tc>
          <w:tcPr>
            <w:tcW w:w="0" w:type="auto"/>
            <w:hideMark/>
          </w:tcPr>
          <w:p w14:paraId="320E2806"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app.config.ts</w:t>
            </w:r>
          </w:p>
        </w:tc>
        <w:tc>
          <w:tcPr>
            <w:tcW w:w="0" w:type="auto"/>
            <w:hideMark/>
          </w:tcPr>
          <w:p w14:paraId="64223895" w14:textId="77777777" w:rsidR="000C5451" w:rsidRPr="004540B9" w:rsidRDefault="000C5451" w:rsidP="00BC626C">
            <w:pPr>
              <w:keepNext/>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Cấu hình ứng dụng chung</w:t>
            </w:r>
          </w:p>
        </w:tc>
      </w:tr>
    </w:tbl>
    <w:p w14:paraId="015DCEF3" w14:textId="40C8B647" w:rsidR="00BC626C" w:rsidRPr="00640C7B" w:rsidRDefault="00640C7B" w:rsidP="00640C7B">
      <w:pPr>
        <w:pStyle w:val="Caption"/>
        <w:jc w:val="center"/>
        <w:rPr>
          <w:color w:val="auto"/>
          <w:sz w:val="26"/>
          <w:szCs w:val="26"/>
        </w:rPr>
      </w:pPr>
      <w:bookmarkStart w:id="149" w:name="_Toc215823443"/>
      <w:r w:rsidRPr="00640C7B">
        <w:rPr>
          <w:color w:val="auto"/>
          <w:sz w:val="26"/>
          <w:szCs w:val="26"/>
        </w:rPr>
        <w:t xml:space="preserve">Bảng  </w:t>
      </w:r>
      <w:r w:rsidRPr="00640C7B">
        <w:rPr>
          <w:color w:val="auto"/>
          <w:sz w:val="26"/>
          <w:szCs w:val="26"/>
        </w:rPr>
        <w:fldChar w:fldCharType="begin"/>
      </w:r>
      <w:r w:rsidRPr="00640C7B">
        <w:rPr>
          <w:color w:val="auto"/>
          <w:sz w:val="26"/>
          <w:szCs w:val="26"/>
        </w:rPr>
        <w:instrText xml:space="preserve"> SEQ Bảng_ \* ARABIC </w:instrText>
      </w:r>
      <w:r w:rsidRPr="00640C7B">
        <w:rPr>
          <w:color w:val="auto"/>
          <w:sz w:val="26"/>
          <w:szCs w:val="26"/>
        </w:rPr>
        <w:fldChar w:fldCharType="separate"/>
      </w:r>
      <w:r w:rsidR="00E47067">
        <w:rPr>
          <w:noProof/>
          <w:color w:val="auto"/>
          <w:sz w:val="26"/>
          <w:szCs w:val="26"/>
        </w:rPr>
        <w:t>6</w:t>
      </w:r>
      <w:r w:rsidRPr="00640C7B">
        <w:rPr>
          <w:color w:val="auto"/>
          <w:sz w:val="26"/>
          <w:szCs w:val="26"/>
        </w:rPr>
        <w:fldChar w:fldCharType="end"/>
      </w:r>
      <w:r w:rsidRPr="00640C7B">
        <w:rPr>
          <w:color w:val="auto"/>
          <w:sz w:val="26"/>
          <w:szCs w:val="26"/>
        </w:rPr>
        <w:t>: Các thư mục trong src/app và chức năng</w:t>
      </w:r>
      <w:bookmarkEnd w:id="149"/>
    </w:p>
    <w:p w14:paraId="03D301EF" w14:textId="1FA580EE" w:rsidR="000C5451" w:rsidRPr="004540B9" w:rsidRDefault="00640C7B" w:rsidP="000C5451">
      <w:pPr>
        <w:spacing w:line="288" w:lineRule="auto"/>
        <w:ind w:left="709" w:firstLine="0"/>
        <w:rPr>
          <w:rFonts w:ascii="Times New Roman" w:hAnsi="Times New Roman" w:cs="Times New Roman"/>
          <w:i/>
          <w:sz w:val="26"/>
          <w:szCs w:val="26"/>
          <w:lang w:val="en-CA"/>
        </w:rPr>
      </w:pPr>
      <w:r>
        <w:rPr>
          <w:rFonts w:ascii="Times New Roman" w:hAnsi="Times New Roman" w:cs="Times New Roman"/>
          <w:sz w:val="26"/>
          <w:szCs w:val="26"/>
          <w:lang w:val="en-US"/>
        </w:rPr>
        <w:tab/>
      </w:r>
      <w:r w:rsidR="000C5451" w:rsidRPr="004540B9">
        <w:rPr>
          <w:rFonts w:ascii="Times New Roman" w:hAnsi="Times New Roman" w:cs="Times New Roman"/>
          <w:sz w:val="26"/>
          <w:szCs w:val="26"/>
          <w:lang w:val="en-US"/>
        </w:rPr>
        <w:tab/>
        <w:t>Ứng dụng Angular được tổ chức theo mô hình component hóa, phân chia theo từng vai trò người dùng (Admin, Giảng viên, Sinh viên). Kết hợp với kiến trúc Service và Interceptor giúp tái sử dụng logic và bảo mật API bằng JWT. Các phần giao diện được tách biệt theo chức năng độc lập, thuận lợi cho việc bảo trì và mở rộng.</w:t>
      </w:r>
    </w:p>
    <w:p w14:paraId="50FDCFC4" w14:textId="77777777" w:rsidR="000C5451" w:rsidRPr="004540B9" w:rsidRDefault="000C5451" w:rsidP="000C5451">
      <w:pPr>
        <w:pStyle w:val="Heading2"/>
        <w:rPr>
          <w:rFonts w:ascii="Times New Roman" w:hAnsi="Times New Roman" w:cs="Times New Roman"/>
          <w:b/>
          <w:i/>
          <w:color w:val="auto"/>
          <w:sz w:val="26"/>
          <w:szCs w:val="26"/>
          <w:lang w:val="en-CA"/>
        </w:rPr>
      </w:pPr>
      <w:bookmarkStart w:id="150" w:name="_Toc215742399"/>
      <w:r w:rsidRPr="004540B9">
        <w:rPr>
          <w:rFonts w:ascii="Times New Roman" w:hAnsi="Times New Roman" w:cs="Times New Roman"/>
          <w:b/>
          <w:color w:val="auto"/>
          <w:sz w:val="26"/>
          <w:szCs w:val="26"/>
          <w:lang w:val="en-US"/>
        </w:rPr>
        <w:t>4.2 Mô tả API của hệ thống</w:t>
      </w:r>
      <w:bookmarkEnd w:id="150"/>
      <w:r w:rsidRPr="004540B9">
        <w:rPr>
          <w:rFonts w:ascii="Times New Roman" w:hAnsi="Times New Roman" w:cs="Times New Roman"/>
          <w:b/>
          <w:color w:val="auto"/>
          <w:sz w:val="26"/>
          <w:szCs w:val="26"/>
          <w:lang w:val="en-US"/>
        </w:rPr>
        <w:t xml:space="preserve"> </w:t>
      </w:r>
    </w:p>
    <w:p w14:paraId="341876E8" w14:textId="77777777" w:rsidR="000C5451" w:rsidRPr="004540B9" w:rsidRDefault="000C5451" w:rsidP="000C5451">
      <w:pPr>
        <w:pStyle w:val="Heading3"/>
        <w:rPr>
          <w:rFonts w:ascii="Times New Roman" w:hAnsi="Times New Roman" w:cs="Times New Roman"/>
          <w:b/>
          <w:i/>
          <w:color w:val="auto"/>
          <w:sz w:val="26"/>
          <w:szCs w:val="26"/>
          <w:lang w:val="en-CA"/>
        </w:rPr>
      </w:pPr>
      <w:bookmarkStart w:id="151" w:name="_Toc215742400"/>
      <w:r w:rsidRPr="004540B9">
        <w:rPr>
          <w:rFonts w:ascii="Times New Roman" w:hAnsi="Times New Roman" w:cs="Times New Roman"/>
          <w:b/>
          <w:color w:val="auto"/>
          <w:sz w:val="26"/>
          <w:szCs w:val="26"/>
          <w:lang w:val="en-US"/>
        </w:rPr>
        <w:t>4.2.1 Nhóm API Quản lý lớp học</w:t>
      </w:r>
      <w:bookmarkEnd w:id="151"/>
      <w:r w:rsidRPr="004540B9">
        <w:rPr>
          <w:rFonts w:ascii="Times New Roman" w:hAnsi="Times New Roman" w:cs="Times New Roman"/>
          <w:b/>
          <w:color w:val="auto"/>
          <w:sz w:val="26"/>
          <w:szCs w:val="26"/>
          <w:lang w:val="en-US"/>
        </w:rPr>
        <w:t xml:space="preserve"> </w:t>
      </w:r>
    </w:p>
    <w:tbl>
      <w:tblPr>
        <w:tblStyle w:val="TableGrid"/>
        <w:tblW w:w="10206" w:type="dxa"/>
        <w:tblInd w:w="108" w:type="dxa"/>
        <w:tblLook w:val="04A0" w:firstRow="1" w:lastRow="0" w:firstColumn="1" w:lastColumn="0" w:noHBand="0" w:noVBand="1"/>
      </w:tblPr>
      <w:tblGrid>
        <w:gridCol w:w="1040"/>
        <w:gridCol w:w="2296"/>
        <w:gridCol w:w="2165"/>
        <w:gridCol w:w="2389"/>
        <w:gridCol w:w="2316"/>
      </w:tblGrid>
      <w:tr w:rsidR="000C5451" w:rsidRPr="004540B9" w14:paraId="36765BB8" w14:textId="77777777" w:rsidTr="009F71AA">
        <w:tc>
          <w:tcPr>
            <w:tcW w:w="1029" w:type="dxa"/>
            <w:vAlign w:val="center"/>
          </w:tcPr>
          <w:p w14:paraId="299680EB"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296" w:type="dxa"/>
            <w:vAlign w:val="center"/>
          </w:tcPr>
          <w:p w14:paraId="0DDC7AA9"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204" w:type="dxa"/>
            <w:vAlign w:val="center"/>
          </w:tcPr>
          <w:p w14:paraId="5E5A5D37"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2405" w:type="dxa"/>
            <w:vAlign w:val="center"/>
          </w:tcPr>
          <w:p w14:paraId="4BB6ED2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272" w:type="dxa"/>
            <w:vAlign w:val="center"/>
          </w:tcPr>
          <w:p w14:paraId="43B5F49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12E7DF08" w14:textId="77777777" w:rsidTr="009F71AA">
        <w:tc>
          <w:tcPr>
            <w:tcW w:w="1029" w:type="dxa"/>
            <w:vAlign w:val="center"/>
          </w:tcPr>
          <w:p w14:paraId="75A9612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296" w:type="dxa"/>
            <w:vAlign w:val="center"/>
          </w:tcPr>
          <w:p w14:paraId="7E01280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/api/teacher-classes</w:t>
            </w:r>
          </w:p>
        </w:tc>
        <w:tc>
          <w:tcPr>
            <w:tcW w:w="2204" w:type="dxa"/>
            <w:vAlign w:val="center"/>
          </w:tcPr>
          <w:p w14:paraId="0D696EFC"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danh sách các lớp mà giảng viên đang dạy.</w:t>
            </w:r>
          </w:p>
        </w:tc>
        <w:tc>
          <w:tcPr>
            <w:tcW w:w="2405" w:type="dxa"/>
            <w:vAlign w:val="center"/>
          </w:tcPr>
          <w:p w14:paraId="20D3765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272" w:type="dxa"/>
            <w:vAlign w:val="center"/>
          </w:tcPr>
          <w:p w14:paraId="6B6EC0D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List&lt;ClassListDto&gt;</w:t>
            </w:r>
          </w:p>
        </w:tc>
      </w:tr>
      <w:tr w:rsidR="000C5451" w:rsidRPr="004540B9" w14:paraId="2D7AF709" w14:textId="77777777" w:rsidTr="009F71AA">
        <w:tc>
          <w:tcPr>
            <w:tcW w:w="1029" w:type="dxa"/>
            <w:vAlign w:val="center"/>
          </w:tcPr>
          <w:p w14:paraId="6463E5EF"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296" w:type="dxa"/>
            <w:vAlign w:val="center"/>
          </w:tcPr>
          <w:p w14:paraId="6778EC3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/api/teacher-classes/export/excel</w:t>
            </w:r>
          </w:p>
        </w:tc>
        <w:tc>
          <w:tcPr>
            <w:tcW w:w="2204" w:type="dxa"/>
            <w:vAlign w:val="center"/>
          </w:tcPr>
          <w:p w14:paraId="250B1DD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Xuất file CSV danh sách lớp của giảng viên.</w:t>
            </w:r>
          </w:p>
        </w:tc>
        <w:tc>
          <w:tcPr>
            <w:tcW w:w="2405" w:type="dxa"/>
            <w:vAlign w:val="center"/>
          </w:tcPr>
          <w:p w14:paraId="3684F13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272" w:type="dxa"/>
            <w:vAlign w:val="center"/>
          </w:tcPr>
          <w:p w14:paraId="252592BC" w14:textId="77777777" w:rsidR="000C5451" w:rsidRPr="004540B9" w:rsidRDefault="000C5451" w:rsidP="00BC626C">
            <w:pPr>
              <w:keepNext/>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File .csv (</w:t>
            </w:r>
            <w:proofErr w:type="gramStart"/>
            <w:r w:rsidRPr="004540B9">
              <w:rPr>
                <w:rFonts w:ascii="Times New Roman" w:hAnsi="Times New Roman" w:cs="Times New Roman"/>
                <w:i/>
                <w:iCs/>
                <w:sz w:val="26"/>
                <w:szCs w:val="26"/>
                <w:lang w:val="en-US"/>
              </w:rPr>
              <w:t>byte[</w:t>
            </w:r>
            <w:proofErr w:type="gramEnd"/>
            <w:r w:rsidRPr="004540B9">
              <w:rPr>
                <w:rFonts w:ascii="Times New Roman" w:hAnsi="Times New Roman" w:cs="Times New Roman"/>
                <w:i/>
                <w:iCs/>
                <w:sz w:val="26"/>
                <w:szCs w:val="26"/>
                <w:lang w:val="en-US"/>
              </w:rPr>
              <w:t>])</w:t>
            </w:r>
          </w:p>
        </w:tc>
      </w:tr>
    </w:tbl>
    <w:p w14:paraId="6CA09D3B" w14:textId="0FC4C9EF" w:rsidR="00BC626C" w:rsidRPr="00640C7B" w:rsidRDefault="00640C7B" w:rsidP="00640C7B">
      <w:pPr>
        <w:pStyle w:val="Caption"/>
        <w:jc w:val="center"/>
        <w:rPr>
          <w:color w:val="auto"/>
          <w:sz w:val="26"/>
          <w:szCs w:val="26"/>
        </w:rPr>
      </w:pPr>
      <w:bookmarkStart w:id="152" w:name="_Toc215823444"/>
      <w:r w:rsidRPr="00640C7B">
        <w:rPr>
          <w:color w:val="auto"/>
          <w:sz w:val="26"/>
          <w:szCs w:val="26"/>
        </w:rPr>
        <w:t xml:space="preserve">Bảng  </w:t>
      </w:r>
      <w:r w:rsidRPr="00640C7B">
        <w:rPr>
          <w:color w:val="auto"/>
          <w:sz w:val="26"/>
          <w:szCs w:val="26"/>
        </w:rPr>
        <w:fldChar w:fldCharType="begin"/>
      </w:r>
      <w:r w:rsidRPr="00640C7B">
        <w:rPr>
          <w:color w:val="auto"/>
          <w:sz w:val="26"/>
          <w:szCs w:val="26"/>
        </w:rPr>
        <w:instrText xml:space="preserve"> SEQ Bảng_ \* ARABIC </w:instrText>
      </w:r>
      <w:r w:rsidRPr="00640C7B">
        <w:rPr>
          <w:color w:val="auto"/>
          <w:sz w:val="26"/>
          <w:szCs w:val="26"/>
        </w:rPr>
        <w:fldChar w:fldCharType="separate"/>
      </w:r>
      <w:r w:rsidR="00E47067">
        <w:rPr>
          <w:noProof/>
          <w:color w:val="auto"/>
          <w:sz w:val="26"/>
          <w:szCs w:val="26"/>
        </w:rPr>
        <w:t>7</w:t>
      </w:r>
      <w:r w:rsidRPr="00640C7B">
        <w:rPr>
          <w:color w:val="auto"/>
          <w:sz w:val="26"/>
          <w:szCs w:val="26"/>
        </w:rPr>
        <w:fldChar w:fldCharType="end"/>
      </w:r>
      <w:r w:rsidRPr="00640C7B">
        <w:rPr>
          <w:color w:val="auto"/>
          <w:sz w:val="26"/>
          <w:szCs w:val="26"/>
        </w:rPr>
        <w:t>: Mô tả API quản lý lớp học</w:t>
      </w:r>
      <w:bookmarkEnd w:id="152"/>
    </w:p>
    <w:p w14:paraId="25A328F5" w14:textId="77777777" w:rsidR="00BC626C" w:rsidRPr="004540B9" w:rsidRDefault="00BC626C" w:rsidP="00BC626C">
      <w:pPr>
        <w:rPr>
          <w:lang w:val="en-US"/>
        </w:rPr>
      </w:pPr>
    </w:p>
    <w:p w14:paraId="51567DFB" w14:textId="77777777" w:rsidR="000C5451" w:rsidRPr="004540B9" w:rsidRDefault="000C5451" w:rsidP="000C5451">
      <w:pPr>
        <w:pStyle w:val="Heading3"/>
        <w:rPr>
          <w:rFonts w:ascii="Times New Roman" w:hAnsi="Times New Roman" w:cs="Times New Roman"/>
          <w:b/>
          <w:color w:val="auto"/>
          <w:sz w:val="26"/>
          <w:szCs w:val="26"/>
          <w:lang w:val="en-US"/>
        </w:rPr>
      </w:pPr>
      <w:bookmarkStart w:id="153" w:name="_Toc215742401"/>
      <w:r w:rsidRPr="004540B9">
        <w:rPr>
          <w:rFonts w:ascii="Times New Roman" w:hAnsi="Times New Roman" w:cs="Times New Roman"/>
          <w:b/>
          <w:bCs/>
          <w:color w:val="auto"/>
          <w:sz w:val="26"/>
          <w:szCs w:val="26"/>
          <w:lang w:val="en-US"/>
        </w:rPr>
        <w:lastRenderedPageBreak/>
        <w:t xml:space="preserve">4.2.2 </w:t>
      </w:r>
      <w:r w:rsidRPr="004540B9">
        <w:rPr>
          <w:rFonts w:ascii="Times New Roman" w:hAnsi="Times New Roman" w:cs="Times New Roman"/>
          <w:b/>
          <w:color w:val="auto"/>
          <w:sz w:val="26"/>
          <w:szCs w:val="26"/>
          <w:lang w:val="en-US"/>
        </w:rPr>
        <w:t>Nhóm API Quản lý Điểm danh</w:t>
      </w:r>
      <w:bookmarkEnd w:id="153"/>
      <w:r w:rsidRPr="004540B9">
        <w:rPr>
          <w:rFonts w:ascii="Times New Roman" w:hAnsi="Times New Roman" w:cs="Times New Roman"/>
          <w:b/>
          <w:color w:val="auto"/>
          <w:sz w:val="26"/>
          <w:szCs w:val="26"/>
          <w:lang w:val="en-US"/>
        </w:rPr>
        <w:t xml:space="preserve"> </w:t>
      </w:r>
    </w:p>
    <w:tbl>
      <w:tblPr>
        <w:tblStyle w:val="TableGrid"/>
        <w:tblW w:w="10093" w:type="dxa"/>
        <w:tblInd w:w="108" w:type="dxa"/>
        <w:tblLayout w:type="fixed"/>
        <w:tblLook w:val="04A0" w:firstRow="1" w:lastRow="0" w:firstColumn="1" w:lastColumn="0" w:noHBand="0" w:noVBand="1"/>
      </w:tblPr>
      <w:tblGrid>
        <w:gridCol w:w="1016"/>
        <w:gridCol w:w="2686"/>
        <w:gridCol w:w="2067"/>
        <w:gridCol w:w="1805"/>
        <w:gridCol w:w="2519"/>
      </w:tblGrid>
      <w:tr w:rsidR="000C5451" w:rsidRPr="004540B9" w14:paraId="43F105ED" w14:textId="77777777" w:rsidTr="009F71AA">
        <w:tc>
          <w:tcPr>
            <w:tcW w:w="1016" w:type="dxa"/>
            <w:vAlign w:val="center"/>
          </w:tcPr>
          <w:p w14:paraId="7E2BF05A"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686" w:type="dxa"/>
            <w:vAlign w:val="center"/>
          </w:tcPr>
          <w:p w14:paraId="76B0BBA8"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067" w:type="dxa"/>
            <w:vAlign w:val="center"/>
          </w:tcPr>
          <w:p w14:paraId="751C0BB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805" w:type="dxa"/>
            <w:vAlign w:val="center"/>
          </w:tcPr>
          <w:p w14:paraId="4FFB97F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519" w:type="dxa"/>
            <w:vAlign w:val="center"/>
          </w:tcPr>
          <w:p w14:paraId="0202E3FD"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646C9F53" w14:textId="77777777" w:rsidTr="009F71AA">
        <w:tc>
          <w:tcPr>
            <w:tcW w:w="1016" w:type="dxa"/>
            <w:vAlign w:val="center"/>
          </w:tcPr>
          <w:p w14:paraId="107D249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686" w:type="dxa"/>
            <w:vAlign w:val="center"/>
          </w:tcPr>
          <w:p w14:paraId="2BF1E7B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7A52FAB2"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schedule/{</w:t>
            </w:r>
            <w:proofErr w:type="gramEnd"/>
            <w:r w:rsidRPr="004540B9">
              <w:rPr>
                <w:rFonts w:ascii="Times New Roman" w:hAnsi="Times New Roman" w:cs="Times New Roman"/>
                <w:i/>
                <w:iCs/>
                <w:sz w:val="26"/>
                <w:szCs w:val="26"/>
                <w:lang w:val="en-US"/>
              </w:rPr>
              <w:t>scheduleId}</w:t>
            </w:r>
          </w:p>
        </w:tc>
        <w:tc>
          <w:tcPr>
            <w:tcW w:w="2067" w:type="dxa"/>
            <w:vAlign w:val="center"/>
          </w:tcPr>
          <w:p w14:paraId="5C6866BD"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bảng điểm danh chi tiết của 1 buổi học.</w:t>
            </w:r>
          </w:p>
        </w:tc>
        <w:tc>
          <w:tcPr>
            <w:tcW w:w="1805" w:type="dxa"/>
            <w:vAlign w:val="center"/>
          </w:tcPr>
          <w:p w14:paraId="2C3A460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scheduleId (path)</w:t>
            </w:r>
          </w:p>
        </w:tc>
        <w:tc>
          <w:tcPr>
            <w:tcW w:w="2519" w:type="dxa"/>
            <w:vAlign w:val="center"/>
          </w:tcPr>
          <w:p w14:paraId="529DBE41" w14:textId="295B19DE"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List&lt;ClassAttendane</w:t>
            </w:r>
          </w:p>
          <w:p w14:paraId="0898AE8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StudentDto&gt;</w:t>
            </w:r>
          </w:p>
        </w:tc>
      </w:tr>
      <w:tr w:rsidR="000C5451" w:rsidRPr="004540B9" w14:paraId="1CDE32B6" w14:textId="77777777" w:rsidTr="009F71AA">
        <w:tc>
          <w:tcPr>
            <w:tcW w:w="1016" w:type="dxa"/>
            <w:vAlign w:val="center"/>
          </w:tcPr>
          <w:p w14:paraId="3629200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PUT</w:t>
            </w:r>
          </w:p>
        </w:tc>
        <w:tc>
          <w:tcPr>
            <w:tcW w:w="2686" w:type="dxa"/>
            <w:vAlign w:val="center"/>
          </w:tcPr>
          <w:p w14:paraId="62BE5D1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3C06568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schedule/{</w:t>
            </w:r>
            <w:proofErr w:type="gramEnd"/>
            <w:r w:rsidRPr="004540B9">
              <w:rPr>
                <w:rFonts w:ascii="Times New Roman" w:hAnsi="Times New Roman" w:cs="Times New Roman"/>
                <w:i/>
                <w:iCs/>
                <w:sz w:val="26"/>
                <w:szCs w:val="26"/>
                <w:lang w:val="en-US"/>
              </w:rPr>
              <w:t>scheduleId}</w:t>
            </w:r>
          </w:p>
          <w:p w14:paraId="5A32801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students/{</w:t>
            </w:r>
            <w:proofErr w:type="gramEnd"/>
            <w:r w:rsidRPr="004540B9">
              <w:rPr>
                <w:rFonts w:ascii="Times New Roman" w:hAnsi="Times New Roman" w:cs="Times New Roman"/>
                <w:i/>
                <w:iCs/>
                <w:sz w:val="26"/>
                <w:szCs w:val="26"/>
                <w:lang w:val="en-US"/>
              </w:rPr>
              <w:t>studentId}</w:t>
            </w:r>
          </w:p>
        </w:tc>
        <w:tc>
          <w:tcPr>
            <w:tcW w:w="2067" w:type="dxa"/>
            <w:vAlign w:val="center"/>
          </w:tcPr>
          <w:p w14:paraId="5E67CBC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Cập nhật trạng thái điểm danh thủ công (Có mặt/Vắng/Muộn).</w:t>
            </w:r>
          </w:p>
        </w:tc>
        <w:tc>
          <w:tcPr>
            <w:tcW w:w="1805" w:type="dxa"/>
            <w:vAlign w:val="center"/>
          </w:tcPr>
          <w:p w14:paraId="4F01E66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 xml:space="preserve">scheduleId, studentId (path), </w:t>
            </w:r>
            <w:proofErr w:type="gramStart"/>
            <w:r w:rsidRPr="004540B9">
              <w:rPr>
                <w:rFonts w:ascii="Times New Roman" w:hAnsi="Times New Roman" w:cs="Times New Roman"/>
                <w:i/>
                <w:iCs/>
                <w:sz w:val="26"/>
                <w:szCs w:val="26"/>
                <w:lang w:val="en-US"/>
              </w:rPr>
              <w:t>Body: {</w:t>
            </w:r>
            <w:proofErr w:type="gramEnd"/>
            <w:r w:rsidRPr="004540B9">
              <w:rPr>
                <w:rFonts w:ascii="Times New Roman" w:hAnsi="Times New Roman" w:cs="Times New Roman"/>
                <w:i/>
                <w:iCs/>
                <w:sz w:val="26"/>
                <w:szCs w:val="26"/>
                <w:lang w:val="en-US"/>
              </w:rPr>
              <w:t>"status": "..."}</w:t>
            </w:r>
          </w:p>
        </w:tc>
        <w:tc>
          <w:tcPr>
            <w:tcW w:w="2519" w:type="dxa"/>
            <w:vAlign w:val="center"/>
          </w:tcPr>
          <w:p w14:paraId="16F05449"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Message thành công</w:t>
            </w:r>
          </w:p>
        </w:tc>
      </w:tr>
      <w:tr w:rsidR="000C5451" w:rsidRPr="004540B9" w14:paraId="7CB9BF13" w14:textId="77777777" w:rsidTr="009F71AA">
        <w:tc>
          <w:tcPr>
            <w:tcW w:w="1016" w:type="dxa"/>
            <w:vAlign w:val="center"/>
          </w:tcPr>
          <w:p w14:paraId="134C40D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686" w:type="dxa"/>
            <w:vAlign w:val="center"/>
          </w:tcPr>
          <w:p w14:paraId="6F5F5D7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38910894"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class/{classId}/</w:t>
            </w:r>
            <w:proofErr w:type="gramEnd"/>
            <w:r w:rsidRPr="004540B9">
              <w:rPr>
                <w:rFonts w:ascii="Times New Roman" w:hAnsi="Times New Roman" w:cs="Times New Roman"/>
                <w:i/>
                <w:iCs/>
                <w:sz w:val="26"/>
                <w:szCs w:val="26"/>
                <w:lang w:val="en-US"/>
              </w:rPr>
              <w:t>student</w:t>
            </w:r>
          </w:p>
          <w:p w14:paraId="2F02DCB9"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/{studentId}/history</w:t>
            </w:r>
          </w:p>
        </w:tc>
        <w:tc>
          <w:tcPr>
            <w:tcW w:w="2067" w:type="dxa"/>
            <w:vAlign w:val="center"/>
          </w:tcPr>
          <w:p w14:paraId="1BDA7F9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Xem lịch sử đi học của 1 sinh viên cụ thể trong lớp.</w:t>
            </w:r>
          </w:p>
        </w:tc>
        <w:tc>
          <w:tcPr>
            <w:tcW w:w="1805" w:type="dxa"/>
            <w:vAlign w:val="center"/>
          </w:tcPr>
          <w:p w14:paraId="285CE02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classId, studentId (path)</w:t>
            </w:r>
          </w:p>
        </w:tc>
        <w:tc>
          <w:tcPr>
            <w:tcW w:w="2519" w:type="dxa"/>
            <w:vAlign w:val="center"/>
          </w:tcPr>
          <w:p w14:paraId="0E0F0E89" w14:textId="333380E3"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List&lt;StudentAttendae</w:t>
            </w:r>
          </w:p>
          <w:p w14:paraId="72AD4840" w14:textId="77777777" w:rsidR="000C5451" w:rsidRPr="004540B9" w:rsidRDefault="000C5451" w:rsidP="00E47067">
            <w:pPr>
              <w:keepNext/>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HistoryDto&gt;</w:t>
            </w:r>
          </w:p>
        </w:tc>
      </w:tr>
    </w:tbl>
    <w:p w14:paraId="7DD0B054" w14:textId="37C91BD6" w:rsidR="00BC626C" w:rsidRPr="00E47067" w:rsidRDefault="00E47067" w:rsidP="00E47067">
      <w:pPr>
        <w:pStyle w:val="Caption"/>
        <w:jc w:val="center"/>
        <w:rPr>
          <w:color w:val="auto"/>
          <w:sz w:val="26"/>
          <w:szCs w:val="26"/>
        </w:rPr>
      </w:pPr>
      <w:bookmarkStart w:id="154" w:name="_Toc215823445"/>
      <w:r w:rsidRPr="00E47067">
        <w:rPr>
          <w:color w:val="auto"/>
          <w:sz w:val="26"/>
          <w:szCs w:val="26"/>
        </w:rPr>
        <w:t xml:space="preserve">Bảng  </w:t>
      </w:r>
      <w:r w:rsidRPr="00E47067">
        <w:rPr>
          <w:color w:val="auto"/>
          <w:sz w:val="26"/>
          <w:szCs w:val="26"/>
        </w:rPr>
        <w:fldChar w:fldCharType="begin"/>
      </w:r>
      <w:r w:rsidRPr="00E47067">
        <w:rPr>
          <w:color w:val="auto"/>
          <w:sz w:val="26"/>
          <w:szCs w:val="26"/>
        </w:rPr>
        <w:instrText xml:space="preserve"> SEQ Bảng_ \* ARABIC </w:instrText>
      </w:r>
      <w:r w:rsidRPr="00E47067">
        <w:rPr>
          <w:color w:val="auto"/>
          <w:sz w:val="26"/>
          <w:szCs w:val="26"/>
        </w:rPr>
        <w:fldChar w:fldCharType="separate"/>
      </w:r>
      <w:r>
        <w:rPr>
          <w:noProof/>
          <w:color w:val="auto"/>
          <w:sz w:val="26"/>
          <w:szCs w:val="26"/>
        </w:rPr>
        <w:t>8</w:t>
      </w:r>
      <w:r w:rsidRPr="00E47067">
        <w:rPr>
          <w:color w:val="auto"/>
          <w:sz w:val="26"/>
          <w:szCs w:val="26"/>
        </w:rPr>
        <w:fldChar w:fldCharType="end"/>
      </w:r>
      <w:r w:rsidRPr="00E47067">
        <w:rPr>
          <w:color w:val="auto"/>
          <w:sz w:val="26"/>
          <w:szCs w:val="26"/>
        </w:rPr>
        <w:t>: Mô tả API quản lý điểm danh</w:t>
      </w:r>
      <w:bookmarkEnd w:id="154"/>
    </w:p>
    <w:p w14:paraId="5FB0BBAC" w14:textId="77777777" w:rsidR="000C5451" w:rsidRPr="004540B9" w:rsidRDefault="000C5451" w:rsidP="000C5451">
      <w:pPr>
        <w:pStyle w:val="Heading3"/>
        <w:ind w:hanging="426"/>
        <w:rPr>
          <w:rFonts w:ascii="Times New Roman" w:hAnsi="Times New Roman" w:cs="Times New Roman"/>
          <w:b/>
          <w:i/>
          <w:color w:val="auto"/>
          <w:sz w:val="26"/>
          <w:szCs w:val="26"/>
          <w:lang w:val="en-US"/>
        </w:rPr>
      </w:pPr>
      <w:bookmarkStart w:id="155" w:name="_Toc215742402"/>
      <w:r w:rsidRPr="004540B9">
        <w:rPr>
          <w:rFonts w:ascii="Times New Roman" w:hAnsi="Times New Roman" w:cs="Times New Roman"/>
          <w:b/>
          <w:color w:val="auto"/>
          <w:sz w:val="26"/>
          <w:szCs w:val="26"/>
          <w:lang w:val="en-US"/>
        </w:rPr>
        <w:t>4.2.3 Nhóm API Lịch dạy</w:t>
      </w:r>
      <w:bookmarkEnd w:id="155"/>
    </w:p>
    <w:tbl>
      <w:tblPr>
        <w:tblStyle w:val="TableGrid"/>
        <w:tblW w:w="10093" w:type="dxa"/>
        <w:tblInd w:w="108" w:type="dxa"/>
        <w:tblLook w:val="04A0" w:firstRow="1" w:lastRow="0" w:firstColumn="1" w:lastColumn="0" w:noHBand="0" w:noVBand="1"/>
      </w:tblPr>
      <w:tblGrid>
        <w:gridCol w:w="1040"/>
        <w:gridCol w:w="2657"/>
        <w:gridCol w:w="2062"/>
        <w:gridCol w:w="1834"/>
        <w:gridCol w:w="2500"/>
      </w:tblGrid>
      <w:tr w:rsidR="000C5451" w:rsidRPr="004540B9" w14:paraId="1A7C731F" w14:textId="77777777" w:rsidTr="009F71AA">
        <w:tc>
          <w:tcPr>
            <w:tcW w:w="1025" w:type="dxa"/>
            <w:vAlign w:val="center"/>
          </w:tcPr>
          <w:p w14:paraId="1A1C8CB4"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660" w:type="dxa"/>
            <w:vAlign w:val="center"/>
          </w:tcPr>
          <w:p w14:paraId="544E995A"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081" w:type="dxa"/>
            <w:vAlign w:val="center"/>
          </w:tcPr>
          <w:p w14:paraId="665DE1DE"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805" w:type="dxa"/>
            <w:vAlign w:val="center"/>
          </w:tcPr>
          <w:p w14:paraId="3AAEE920"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522" w:type="dxa"/>
            <w:vAlign w:val="center"/>
          </w:tcPr>
          <w:p w14:paraId="6332448B"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757A8120" w14:textId="77777777" w:rsidTr="009F71AA">
        <w:tc>
          <w:tcPr>
            <w:tcW w:w="1025" w:type="dxa"/>
          </w:tcPr>
          <w:p w14:paraId="335931F2"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660" w:type="dxa"/>
          </w:tcPr>
          <w:p w14:paraId="7FDDE7E7"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/api/teacher/schedules</w:t>
            </w:r>
          </w:p>
        </w:tc>
        <w:tc>
          <w:tcPr>
            <w:tcW w:w="2081" w:type="dxa"/>
          </w:tcPr>
          <w:p w14:paraId="7F1684B2"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lịch dạy của giảng viên theo tháng/năm.</w:t>
            </w:r>
          </w:p>
        </w:tc>
        <w:tc>
          <w:tcPr>
            <w:tcW w:w="1805" w:type="dxa"/>
          </w:tcPr>
          <w:p w14:paraId="1DEDA391"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Params: year, month</w:t>
            </w:r>
          </w:p>
        </w:tc>
        <w:tc>
          <w:tcPr>
            <w:tcW w:w="2522" w:type="dxa"/>
          </w:tcPr>
          <w:p w14:paraId="40A8B1BD"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List&lt;Teacher</w:t>
            </w:r>
          </w:p>
          <w:p w14:paraId="22B7851D" w14:textId="77777777" w:rsidR="000C5451" w:rsidRPr="004540B9" w:rsidRDefault="000C5451" w:rsidP="00E47067">
            <w:pPr>
              <w:keepNext/>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ScheduleDto&gt;</w:t>
            </w:r>
          </w:p>
        </w:tc>
      </w:tr>
    </w:tbl>
    <w:p w14:paraId="742CB288" w14:textId="7189A007" w:rsidR="00E47067" w:rsidRPr="00E47067" w:rsidRDefault="00E47067" w:rsidP="00E47067">
      <w:pPr>
        <w:pStyle w:val="Caption"/>
        <w:jc w:val="center"/>
        <w:rPr>
          <w:color w:val="auto"/>
          <w:sz w:val="26"/>
          <w:szCs w:val="26"/>
        </w:rPr>
      </w:pPr>
      <w:bookmarkStart w:id="156" w:name="_Toc215742403"/>
      <w:bookmarkStart w:id="157" w:name="_Toc215823446"/>
      <w:r w:rsidRPr="00E47067">
        <w:rPr>
          <w:color w:val="auto"/>
          <w:sz w:val="26"/>
          <w:szCs w:val="26"/>
        </w:rPr>
        <w:t xml:space="preserve">Bảng  </w:t>
      </w:r>
      <w:r w:rsidRPr="00E47067">
        <w:rPr>
          <w:color w:val="auto"/>
          <w:sz w:val="26"/>
          <w:szCs w:val="26"/>
        </w:rPr>
        <w:fldChar w:fldCharType="begin"/>
      </w:r>
      <w:r w:rsidRPr="00E47067">
        <w:rPr>
          <w:color w:val="auto"/>
          <w:sz w:val="26"/>
          <w:szCs w:val="26"/>
        </w:rPr>
        <w:instrText xml:space="preserve"> SEQ Bảng_ \* ARABIC </w:instrText>
      </w:r>
      <w:r w:rsidRPr="00E47067">
        <w:rPr>
          <w:color w:val="auto"/>
          <w:sz w:val="26"/>
          <w:szCs w:val="26"/>
        </w:rPr>
        <w:fldChar w:fldCharType="separate"/>
      </w:r>
      <w:r>
        <w:rPr>
          <w:noProof/>
          <w:color w:val="auto"/>
          <w:sz w:val="26"/>
          <w:szCs w:val="26"/>
        </w:rPr>
        <w:t>9</w:t>
      </w:r>
      <w:r w:rsidRPr="00E47067">
        <w:rPr>
          <w:color w:val="auto"/>
          <w:sz w:val="26"/>
          <w:szCs w:val="26"/>
        </w:rPr>
        <w:fldChar w:fldCharType="end"/>
      </w:r>
      <w:r w:rsidRPr="00E47067">
        <w:rPr>
          <w:color w:val="auto"/>
          <w:sz w:val="26"/>
          <w:szCs w:val="26"/>
        </w:rPr>
        <w:t>: Mô tả API của lịch dạy</w:t>
      </w:r>
      <w:bookmarkEnd w:id="157"/>
    </w:p>
    <w:p w14:paraId="7E632A87" w14:textId="77777777" w:rsidR="000C5451" w:rsidRPr="0057424A" w:rsidRDefault="000C5451" w:rsidP="000C5451">
      <w:pPr>
        <w:pStyle w:val="Heading3"/>
        <w:ind w:hanging="426"/>
        <w:rPr>
          <w:rFonts w:ascii="Times New Roman" w:hAnsi="Times New Roman" w:cs="Times New Roman"/>
          <w:b/>
          <w:bCs/>
          <w:i/>
          <w:color w:val="auto"/>
          <w:sz w:val="26"/>
          <w:szCs w:val="26"/>
          <w:lang w:val="en-US"/>
        </w:rPr>
      </w:pPr>
      <w:r w:rsidRPr="0057424A">
        <w:rPr>
          <w:rFonts w:ascii="Times New Roman" w:hAnsi="Times New Roman" w:cs="Times New Roman"/>
          <w:b/>
          <w:bCs/>
          <w:color w:val="auto"/>
          <w:sz w:val="26"/>
          <w:szCs w:val="26"/>
          <w:lang w:val="en-US"/>
        </w:rPr>
        <w:t>4.2.4 Nhóm API Thống kê</w:t>
      </w:r>
      <w:bookmarkEnd w:id="156"/>
      <w:r w:rsidRPr="0057424A">
        <w:rPr>
          <w:rFonts w:ascii="Times New Roman" w:hAnsi="Times New Roman" w:cs="Times New Roman"/>
          <w:b/>
          <w:bCs/>
          <w:color w:val="auto"/>
          <w:sz w:val="26"/>
          <w:szCs w:val="26"/>
          <w:lang w:val="en-US"/>
        </w:rPr>
        <w:t xml:space="preserve"> </w:t>
      </w:r>
    </w:p>
    <w:tbl>
      <w:tblPr>
        <w:tblStyle w:val="TableGrid"/>
        <w:tblW w:w="10093" w:type="dxa"/>
        <w:tblInd w:w="108" w:type="dxa"/>
        <w:tblLayout w:type="fixed"/>
        <w:tblLook w:val="04A0" w:firstRow="1" w:lastRow="0" w:firstColumn="1" w:lastColumn="0" w:noHBand="0" w:noVBand="1"/>
      </w:tblPr>
      <w:tblGrid>
        <w:gridCol w:w="1163"/>
        <w:gridCol w:w="1988"/>
        <w:gridCol w:w="2255"/>
        <w:gridCol w:w="1994"/>
        <w:gridCol w:w="2693"/>
      </w:tblGrid>
      <w:tr w:rsidR="000C5451" w:rsidRPr="004540B9" w14:paraId="6F749023" w14:textId="77777777" w:rsidTr="009F71AA">
        <w:tc>
          <w:tcPr>
            <w:tcW w:w="1163" w:type="dxa"/>
            <w:vAlign w:val="center"/>
          </w:tcPr>
          <w:p w14:paraId="3D636678"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1988" w:type="dxa"/>
            <w:vAlign w:val="center"/>
          </w:tcPr>
          <w:p w14:paraId="295ED2F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255" w:type="dxa"/>
            <w:vAlign w:val="center"/>
          </w:tcPr>
          <w:p w14:paraId="35CF877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994" w:type="dxa"/>
            <w:vAlign w:val="center"/>
          </w:tcPr>
          <w:p w14:paraId="758C1214"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693" w:type="dxa"/>
            <w:vAlign w:val="center"/>
          </w:tcPr>
          <w:p w14:paraId="199E782A"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267A21C1" w14:textId="77777777" w:rsidTr="009F71AA">
        <w:tc>
          <w:tcPr>
            <w:tcW w:w="1163" w:type="dxa"/>
            <w:vAlign w:val="center"/>
          </w:tcPr>
          <w:p w14:paraId="65CA8759"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1988" w:type="dxa"/>
            <w:vAlign w:val="center"/>
          </w:tcPr>
          <w:p w14:paraId="25B74C4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/api/teacher-dashboard/stats</w:t>
            </w:r>
          </w:p>
        </w:tc>
        <w:tc>
          <w:tcPr>
            <w:tcW w:w="2255" w:type="dxa"/>
            <w:vAlign w:val="center"/>
          </w:tcPr>
          <w:p w14:paraId="03F53B2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số liệu thống kê tổng quan (số lớp, số SV, lịch dạy...).</w:t>
            </w:r>
          </w:p>
        </w:tc>
        <w:tc>
          <w:tcPr>
            <w:tcW w:w="1994" w:type="dxa"/>
            <w:vAlign w:val="center"/>
          </w:tcPr>
          <w:p w14:paraId="71EBCD7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693" w:type="dxa"/>
            <w:vAlign w:val="center"/>
          </w:tcPr>
          <w:p w14:paraId="7E3731B0" w14:textId="77777777" w:rsidR="000C5451" w:rsidRPr="004540B9" w:rsidRDefault="000C5451" w:rsidP="00BC626C">
            <w:pPr>
              <w:keepNext/>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TeacherDashboardStatsDto</w:t>
            </w:r>
          </w:p>
        </w:tc>
      </w:tr>
    </w:tbl>
    <w:p w14:paraId="519A74B4" w14:textId="31753B9A" w:rsidR="00E47067" w:rsidRPr="00E47067" w:rsidRDefault="00E47067" w:rsidP="00E47067">
      <w:pPr>
        <w:pStyle w:val="Caption"/>
        <w:jc w:val="center"/>
        <w:rPr>
          <w:color w:val="auto"/>
          <w:sz w:val="26"/>
          <w:szCs w:val="26"/>
        </w:rPr>
      </w:pPr>
      <w:bookmarkStart w:id="158" w:name="_Toc215742404"/>
      <w:bookmarkStart w:id="159" w:name="_Toc215823447"/>
      <w:r w:rsidRPr="00E47067">
        <w:rPr>
          <w:color w:val="auto"/>
          <w:sz w:val="26"/>
          <w:szCs w:val="26"/>
        </w:rPr>
        <w:t xml:space="preserve">Bảng  </w:t>
      </w:r>
      <w:r w:rsidRPr="00E47067">
        <w:rPr>
          <w:color w:val="auto"/>
          <w:sz w:val="26"/>
          <w:szCs w:val="26"/>
        </w:rPr>
        <w:fldChar w:fldCharType="begin"/>
      </w:r>
      <w:r w:rsidRPr="00E47067">
        <w:rPr>
          <w:color w:val="auto"/>
          <w:sz w:val="26"/>
          <w:szCs w:val="26"/>
        </w:rPr>
        <w:instrText xml:space="preserve"> SEQ Bảng_ \* ARABIC </w:instrText>
      </w:r>
      <w:r w:rsidRPr="00E47067">
        <w:rPr>
          <w:color w:val="auto"/>
          <w:sz w:val="26"/>
          <w:szCs w:val="26"/>
        </w:rPr>
        <w:fldChar w:fldCharType="separate"/>
      </w:r>
      <w:r>
        <w:rPr>
          <w:noProof/>
          <w:color w:val="auto"/>
          <w:sz w:val="26"/>
          <w:szCs w:val="26"/>
        </w:rPr>
        <w:t>10</w:t>
      </w:r>
      <w:r w:rsidRPr="00E47067">
        <w:rPr>
          <w:color w:val="auto"/>
          <w:sz w:val="26"/>
          <w:szCs w:val="26"/>
        </w:rPr>
        <w:fldChar w:fldCharType="end"/>
      </w:r>
      <w:r w:rsidRPr="00E47067">
        <w:rPr>
          <w:color w:val="auto"/>
          <w:sz w:val="26"/>
          <w:szCs w:val="26"/>
        </w:rPr>
        <w:t>: Mô tả API của thống kê</w:t>
      </w:r>
      <w:bookmarkEnd w:id="159"/>
    </w:p>
    <w:p w14:paraId="272592A2" w14:textId="496F65A0" w:rsidR="000C5451" w:rsidRPr="0057424A" w:rsidRDefault="000C5451" w:rsidP="00E47067">
      <w:pPr>
        <w:pStyle w:val="Caption"/>
        <w:rPr>
          <w:b/>
          <w:bCs/>
          <w:i w:val="0"/>
          <w:color w:val="auto"/>
          <w:sz w:val="26"/>
          <w:szCs w:val="26"/>
        </w:rPr>
      </w:pPr>
      <w:r w:rsidRPr="0057424A">
        <w:rPr>
          <w:b/>
          <w:bCs/>
          <w:color w:val="auto"/>
          <w:sz w:val="26"/>
          <w:szCs w:val="26"/>
        </w:rPr>
        <w:t>4.2.5 Nhóm API Quy trình đăng kí vân tay và IoT</w:t>
      </w:r>
      <w:bookmarkEnd w:id="158"/>
    </w:p>
    <w:tbl>
      <w:tblPr>
        <w:tblStyle w:val="TableGrid"/>
        <w:tblW w:w="10206" w:type="dxa"/>
        <w:tblInd w:w="108" w:type="dxa"/>
        <w:tblLayout w:type="fixed"/>
        <w:tblLook w:val="04A0" w:firstRow="1" w:lastRow="0" w:firstColumn="1" w:lastColumn="0" w:noHBand="0" w:noVBand="1"/>
      </w:tblPr>
      <w:tblGrid>
        <w:gridCol w:w="1163"/>
        <w:gridCol w:w="2552"/>
        <w:gridCol w:w="2382"/>
        <w:gridCol w:w="2012"/>
        <w:gridCol w:w="2097"/>
      </w:tblGrid>
      <w:tr w:rsidR="000C5451" w:rsidRPr="004540B9" w14:paraId="1862C3B9" w14:textId="77777777" w:rsidTr="009F71AA">
        <w:tc>
          <w:tcPr>
            <w:tcW w:w="1163" w:type="dxa"/>
            <w:vAlign w:val="center"/>
          </w:tcPr>
          <w:p w14:paraId="6777085F"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552" w:type="dxa"/>
            <w:vAlign w:val="center"/>
          </w:tcPr>
          <w:p w14:paraId="5C891534"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382" w:type="dxa"/>
            <w:vAlign w:val="center"/>
          </w:tcPr>
          <w:p w14:paraId="11FF4CED"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2012" w:type="dxa"/>
            <w:vAlign w:val="center"/>
          </w:tcPr>
          <w:p w14:paraId="0A36DC32"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097" w:type="dxa"/>
            <w:vAlign w:val="center"/>
          </w:tcPr>
          <w:p w14:paraId="75AA113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684D96D5" w14:textId="77777777" w:rsidTr="009F71AA">
        <w:tc>
          <w:tcPr>
            <w:tcW w:w="1163" w:type="dxa"/>
            <w:vAlign w:val="center"/>
          </w:tcPr>
          <w:p w14:paraId="1FFB3CCB"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552" w:type="dxa"/>
            <w:vAlign w:val="center"/>
          </w:tcPr>
          <w:p w14:paraId="0457EE2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api</w:t>
            </w:r>
            <w:proofErr w:type="gramEnd"/>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students/{</w:t>
            </w:r>
            <w:proofErr w:type="gramEnd"/>
            <w:r w:rsidRPr="004540B9">
              <w:rPr>
                <w:rFonts w:ascii="Times New Roman" w:hAnsi="Times New Roman" w:cs="Times New Roman"/>
                <w:i/>
                <w:iCs/>
                <w:sz w:val="26"/>
                <w:szCs w:val="26"/>
                <w:lang w:val="en-US"/>
              </w:rPr>
              <w:t>id}</w:t>
            </w:r>
          </w:p>
          <w:p w14:paraId="3C57D65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fingerprint</w:t>
            </w:r>
            <w:proofErr w:type="gramEnd"/>
          </w:p>
        </w:tc>
        <w:tc>
          <w:tcPr>
            <w:tcW w:w="2382" w:type="dxa"/>
            <w:vAlign w:val="center"/>
          </w:tcPr>
          <w:p w14:paraId="10C6735E"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thông tin trạng thái vân tay của sinh viên (đã có chưa, thiết bị nào).</w:t>
            </w:r>
          </w:p>
        </w:tc>
        <w:tc>
          <w:tcPr>
            <w:tcW w:w="2012" w:type="dxa"/>
            <w:vAlign w:val="center"/>
          </w:tcPr>
          <w:p w14:paraId="284493A0"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id (studentId)</w:t>
            </w:r>
          </w:p>
        </w:tc>
        <w:tc>
          <w:tcPr>
            <w:tcW w:w="2097" w:type="dxa"/>
            <w:vAlign w:val="center"/>
          </w:tcPr>
          <w:p w14:paraId="69E0169F"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StudentFingerprint</w:t>
            </w:r>
          </w:p>
          <w:p w14:paraId="54D0C620"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InfoDto</w:t>
            </w:r>
          </w:p>
        </w:tc>
      </w:tr>
      <w:tr w:rsidR="000C5451" w:rsidRPr="004540B9" w14:paraId="55134494" w14:textId="77777777" w:rsidTr="009F71AA">
        <w:tc>
          <w:tcPr>
            <w:tcW w:w="1163" w:type="dxa"/>
            <w:vAlign w:val="center"/>
          </w:tcPr>
          <w:p w14:paraId="03A0681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lastRenderedPageBreak/>
              <w:t>POST</w:t>
            </w:r>
          </w:p>
        </w:tc>
        <w:tc>
          <w:tcPr>
            <w:tcW w:w="2552" w:type="dxa"/>
            <w:vAlign w:val="center"/>
          </w:tcPr>
          <w:p w14:paraId="3BC5CD63"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/api/fingerprint/enroll/session</w:t>
            </w:r>
          </w:p>
          <w:p w14:paraId="2E652E0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p>
        </w:tc>
        <w:tc>
          <w:tcPr>
            <w:tcW w:w="2382" w:type="dxa"/>
            <w:vAlign w:val="center"/>
          </w:tcPr>
          <w:p w14:paraId="7AA46F7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Tạo một phiên đăng ký vân tay mới (Status: PENDING).</w:t>
            </w:r>
          </w:p>
        </w:tc>
        <w:tc>
          <w:tcPr>
            <w:tcW w:w="2012" w:type="dxa"/>
            <w:vAlign w:val="center"/>
          </w:tcPr>
          <w:p w14:paraId="1154A0F7"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 deviceCode}</w:t>
            </w:r>
          </w:p>
        </w:tc>
        <w:tc>
          <w:tcPr>
            <w:tcW w:w="2097" w:type="dxa"/>
            <w:vAlign w:val="center"/>
          </w:tcPr>
          <w:p w14:paraId="76AFE5E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r>
      <w:tr w:rsidR="000C5451" w:rsidRPr="004540B9" w14:paraId="0ED47FD3" w14:textId="77777777" w:rsidTr="009F71AA">
        <w:trPr>
          <w:trHeight w:val="1300"/>
        </w:trPr>
        <w:tc>
          <w:tcPr>
            <w:tcW w:w="1163" w:type="dxa"/>
            <w:vAlign w:val="center"/>
          </w:tcPr>
          <w:p w14:paraId="5F3AB935"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552" w:type="dxa"/>
            <w:vAlign w:val="center"/>
          </w:tcPr>
          <w:p w14:paraId="6ADFFF1E"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2E4B0C13"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class/{classId}/</w:t>
            </w:r>
            <w:proofErr w:type="gramEnd"/>
            <w:r w:rsidRPr="004540B9">
              <w:rPr>
                <w:rFonts w:ascii="Times New Roman" w:hAnsi="Times New Roman" w:cs="Times New Roman"/>
                <w:i/>
                <w:iCs/>
                <w:sz w:val="26"/>
                <w:szCs w:val="26"/>
                <w:lang w:val="en-US"/>
              </w:rPr>
              <w:t>student</w:t>
            </w:r>
          </w:p>
          <w:p w14:paraId="101AF738"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/{studentId}/history</w:t>
            </w:r>
          </w:p>
        </w:tc>
        <w:tc>
          <w:tcPr>
            <w:tcW w:w="2382" w:type="dxa"/>
            <w:vAlign w:val="center"/>
          </w:tcPr>
          <w:p w14:paraId="758AC94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Thiết bị hỏi Server xem có lệnh đăng ký nào mới không.</w:t>
            </w:r>
          </w:p>
        </w:tc>
        <w:tc>
          <w:tcPr>
            <w:tcW w:w="2012" w:type="dxa"/>
            <w:vAlign w:val="center"/>
          </w:tcPr>
          <w:p w14:paraId="6859846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deviceCode</w:t>
            </w:r>
          </w:p>
        </w:tc>
        <w:tc>
          <w:tcPr>
            <w:tcW w:w="2097" w:type="dxa"/>
            <w:vAlign w:val="center"/>
          </w:tcPr>
          <w:p w14:paraId="4D3895B8"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r>
      <w:tr w:rsidR="000C5451" w:rsidRPr="004540B9" w14:paraId="6F9F31D5" w14:textId="77777777" w:rsidTr="009F71AA">
        <w:trPr>
          <w:trHeight w:val="1300"/>
        </w:trPr>
        <w:tc>
          <w:tcPr>
            <w:tcW w:w="1163" w:type="dxa"/>
            <w:vAlign w:val="center"/>
          </w:tcPr>
          <w:p w14:paraId="09387C2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57007881"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/api/fingerprint/enroll/upload-from-device</w:t>
            </w:r>
          </w:p>
        </w:tc>
        <w:tc>
          <w:tcPr>
            <w:tcW w:w="2382" w:type="dxa"/>
            <w:vAlign w:val="center"/>
          </w:tcPr>
          <w:p w14:paraId="481BC28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Thiết bị gửi dữ liệu vân tay vừa quét lên Server.</w:t>
            </w:r>
          </w:p>
        </w:tc>
        <w:tc>
          <w:tcPr>
            <w:tcW w:w="2012" w:type="dxa"/>
            <w:vAlign w:val="center"/>
          </w:tcPr>
          <w:p w14:paraId="6C01C04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 deviceCode, sensorSlot...}</w:t>
            </w:r>
          </w:p>
        </w:tc>
        <w:tc>
          <w:tcPr>
            <w:tcW w:w="2097" w:type="dxa"/>
            <w:vAlign w:val="center"/>
          </w:tcPr>
          <w:p w14:paraId="1A3B4A5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 (200 OK)</w:t>
            </w:r>
          </w:p>
        </w:tc>
      </w:tr>
      <w:tr w:rsidR="000C5451" w:rsidRPr="004540B9" w14:paraId="29654019" w14:textId="77777777" w:rsidTr="009F71AA">
        <w:trPr>
          <w:trHeight w:val="1300"/>
        </w:trPr>
        <w:tc>
          <w:tcPr>
            <w:tcW w:w="1163" w:type="dxa"/>
            <w:vAlign w:val="center"/>
          </w:tcPr>
          <w:p w14:paraId="4947B6DC"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552" w:type="dxa"/>
            <w:vAlign w:val="center"/>
          </w:tcPr>
          <w:p w14:paraId="5F3EE0C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/api/fingerprint/enroll/temp</w:t>
            </w:r>
          </w:p>
        </w:tc>
        <w:tc>
          <w:tcPr>
            <w:tcW w:w="2382" w:type="dxa"/>
            <w:vAlign w:val="center"/>
          </w:tcPr>
          <w:p w14:paraId="0A41F761"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b/>
                <w:bCs/>
                <w:i/>
                <w:iCs/>
                <w:sz w:val="26"/>
                <w:szCs w:val="26"/>
                <w:lang w:val="en-US"/>
              </w:rPr>
              <w:t>(Frontend)</w:t>
            </w:r>
            <w:r w:rsidRPr="004540B9">
              <w:rPr>
                <w:rFonts w:ascii="Times New Roman" w:hAnsi="Times New Roman" w:cs="Times New Roman"/>
                <w:i/>
                <w:iCs/>
                <w:sz w:val="26"/>
                <w:szCs w:val="26"/>
                <w:lang w:val="en-US"/>
              </w:rPr>
              <w:t xml:space="preserve"> Polling kiểm tra xem thiết bị đã gửi dữ liệu lên chưa.</w:t>
            </w:r>
          </w:p>
        </w:tc>
        <w:tc>
          <w:tcPr>
            <w:tcW w:w="2012" w:type="dxa"/>
            <w:vAlign w:val="center"/>
          </w:tcPr>
          <w:p w14:paraId="1FBC09D9"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c>
          <w:tcPr>
            <w:tcW w:w="2097" w:type="dxa"/>
            <w:vAlign w:val="center"/>
          </w:tcPr>
          <w:p w14:paraId="0BD299DC"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{hasData: boolean, slot: int}</w:t>
            </w:r>
          </w:p>
        </w:tc>
      </w:tr>
      <w:tr w:rsidR="00E47067" w:rsidRPr="004540B9" w14:paraId="16FCF4F4" w14:textId="77777777" w:rsidTr="009F71AA">
        <w:trPr>
          <w:trHeight w:val="1300"/>
        </w:trPr>
        <w:tc>
          <w:tcPr>
            <w:tcW w:w="1163" w:type="dxa"/>
            <w:vAlign w:val="center"/>
          </w:tcPr>
          <w:p w14:paraId="153C365F" w14:textId="77CD315E"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15EBD5DE" w14:textId="77777777" w:rsidR="00E47067" w:rsidRPr="004540B9" w:rsidRDefault="00E47067" w:rsidP="00E47067">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/api/fingerprint/enroll/session</w:t>
            </w:r>
          </w:p>
          <w:p w14:paraId="41FE8A3E" w14:textId="77777777"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p>
        </w:tc>
        <w:tc>
          <w:tcPr>
            <w:tcW w:w="2382" w:type="dxa"/>
            <w:vAlign w:val="center"/>
          </w:tcPr>
          <w:p w14:paraId="5D0A3B0C" w14:textId="13785CB9" w:rsidR="00E47067" w:rsidRPr="004540B9" w:rsidRDefault="00E47067" w:rsidP="00E47067">
            <w:pPr>
              <w:spacing w:line="288" w:lineRule="auto"/>
              <w:ind w:left="0" w:firstLine="0"/>
              <w:jc w:val="center"/>
              <w:rPr>
                <w:rFonts w:ascii="Times New Roman" w:hAnsi="Times New Roman" w:cs="Times New Roman"/>
                <w:b/>
                <w:bCs/>
                <w:i/>
                <w:iCs/>
                <w:sz w:val="26"/>
                <w:szCs w:val="26"/>
                <w:lang w:val="en-US"/>
              </w:rPr>
            </w:pPr>
            <w:r w:rsidRPr="004540B9">
              <w:rPr>
                <w:rFonts w:ascii="Times New Roman" w:hAnsi="Times New Roman" w:cs="Times New Roman"/>
                <w:i/>
                <w:iCs/>
                <w:sz w:val="26"/>
                <w:szCs w:val="26"/>
                <w:lang w:val="en-US"/>
              </w:rPr>
              <w:t>Đăng ký tài khoản (nếu có mở public).</w:t>
            </w:r>
          </w:p>
        </w:tc>
        <w:tc>
          <w:tcPr>
            <w:tcW w:w="2012" w:type="dxa"/>
            <w:vAlign w:val="center"/>
          </w:tcPr>
          <w:p w14:paraId="6C8822FC" w14:textId="0B89EC18"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password, role...}</w:t>
            </w:r>
          </w:p>
        </w:tc>
        <w:tc>
          <w:tcPr>
            <w:tcW w:w="2097" w:type="dxa"/>
            <w:vAlign w:val="center"/>
          </w:tcPr>
          <w:p w14:paraId="3DB2FF67" w14:textId="453301C0"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r w:rsidR="00E47067" w:rsidRPr="004540B9" w14:paraId="4BB43197" w14:textId="77777777" w:rsidTr="009F71AA">
        <w:trPr>
          <w:trHeight w:val="1300"/>
        </w:trPr>
        <w:tc>
          <w:tcPr>
            <w:tcW w:w="1163" w:type="dxa"/>
            <w:vAlign w:val="center"/>
          </w:tcPr>
          <w:p w14:paraId="2C58DB3F" w14:textId="77777777"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67DFC365" w14:textId="77777777"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/api/fingerprint/enroll/confirm</w:t>
            </w:r>
          </w:p>
        </w:tc>
        <w:tc>
          <w:tcPr>
            <w:tcW w:w="2382" w:type="dxa"/>
            <w:vAlign w:val="center"/>
          </w:tcPr>
          <w:p w14:paraId="0E57ECC9" w14:textId="77777777" w:rsidR="00E47067" w:rsidRPr="004540B9" w:rsidRDefault="00E47067" w:rsidP="00E47067">
            <w:pPr>
              <w:spacing w:line="288" w:lineRule="auto"/>
              <w:ind w:left="0" w:firstLine="0"/>
              <w:jc w:val="center"/>
              <w:rPr>
                <w:rFonts w:ascii="Times New Roman" w:hAnsi="Times New Roman" w:cs="Times New Roman"/>
                <w:b/>
                <w:bCs/>
                <w:i/>
                <w:iCs/>
                <w:sz w:val="26"/>
                <w:szCs w:val="26"/>
                <w:lang w:val="en-US"/>
              </w:rPr>
            </w:pPr>
            <w:r w:rsidRPr="004540B9">
              <w:rPr>
                <w:rFonts w:ascii="Times New Roman" w:hAnsi="Times New Roman" w:cs="Times New Roman"/>
                <w:b/>
                <w:bCs/>
                <w:i/>
                <w:iCs/>
                <w:sz w:val="26"/>
                <w:szCs w:val="26"/>
                <w:lang w:val="en-US"/>
              </w:rPr>
              <w:t>(</w:t>
            </w:r>
            <w:r w:rsidRPr="004540B9">
              <w:rPr>
                <w:rFonts w:ascii="Times New Roman" w:hAnsi="Times New Roman" w:cs="Times New Roman"/>
                <w:i/>
                <w:iCs/>
                <w:sz w:val="26"/>
                <w:szCs w:val="26"/>
                <w:lang w:val="en-US"/>
              </w:rPr>
              <w:t>Frontend) Xác nhận lưu vân tay chính thức vào Database.</w:t>
            </w:r>
          </w:p>
        </w:tc>
        <w:tc>
          <w:tcPr>
            <w:tcW w:w="2012" w:type="dxa"/>
            <w:vAlign w:val="center"/>
          </w:tcPr>
          <w:p w14:paraId="5E238E7E" w14:textId="77777777" w:rsidR="00E47067" w:rsidRPr="004540B9" w:rsidRDefault="00E47067" w:rsidP="00E47067">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 sessionCode}</w:t>
            </w:r>
          </w:p>
        </w:tc>
        <w:tc>
          <w:tcPr>
            <w:tcW w:w="2097" w:type="dxa"/>
            <w:vAlign w:val="center"/>
          </w:tcPr>
          <w:p w14:paraId="151E6FD0" w14:textId="77777777" w:rsidR="00E47067" w:rsidRPr="004540B9" w:rsidRDefault="00E47067" w:rsidP="00E47067">
            <w:pPr>
              <w:keepNext/>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Success Message</w:t>
            </w:r>
          </w:p>
        </w:tc>
      </w:tr>
    </w:tbl>
    <w:p w14:paraId="5C888687" w14:textId="27AE02B7" w:rsidR="00E47067" w:rsidRPr="00E47067" w:rsidRDefault="00E47067" w:rsidP="00E47067">
      <w:pPr>
        <w:pStyle w:val="Caption"/>
        <w:jc w:val="center"/>
        <w:rPr>
          <w:sz w:val="26"/>
          <w:szCs w:val="26"/>
        </w:rPr>
      </w:pPr>
      <w:bookmarkStart w:id="160" w:name="_Toc215742405"/>
      <w:bookmarkStart w:id="161" w:name="_Toc215823448"/>
      <w:r w:rsidRPr="00E47067">
        <w:rPr>
          <w:color w:val="auto"/>
          <w:sz w:val="26"/>
          <w:szCs w:val="26"/>
        </w:rPr>
        <w:t xml:space="preserve">Bảng  </w:t>
      </w:r>
      <w:r w:rsidRPr="00E47067">
        <w:rPr>
          <w:color w:val="auto"/>
          <w:sz w:val="26"/>
          <w:szCs w:val="26"/>
        </w:rPr>
        <w:fldChar w:fldCharType="begin"/>
      </w:r>
      <w:r w:rsidRPr="00E47067">
        <w:rPr>
          <w:color w:val="auto"/>
          <w:sz w:val="26"/>
          <w:szCs w:val="26"/>
        </w:rPr>
        <w:instrText xml:space="preserve"> SEQ Bảng_ \* ARABIC </w:instrText>
      </w:r>
      <w:r w:rsidRPr="00E47067">
        <w:rPr>
          <w:color w:val="auto"/>
          <w:sz w:val="26"/>
          <w:szCs w:val="26"/>
        </w:rPr>
        <w:fldChar w:fldCharType="separate"/>
      </w:r>
      <w:r>
        <w:rPr>
          <w:noProof/>
          <w:color w:val="auto"/>
          <w:sz w:val="26"/>
          <w:szCs w:val="26"/>
        </w:rPr>
        <w:t>11</w:t>
      </w:r>
      <w:r w:rsidRPr="00E47067">
        <w:rPr>
          <w:color w:val="auto"/>
          <w:sz w:val="26"/>
          <w:szCs w:val="26"/>
        </w:rPr>
        <w:fldChar w:fldCharType="end"/>
      </w:r>
      <w:r w:rsidRPr="00E47067">
        <w:rPr>
          <w:color w:val="auto"/>
          <w:sz w:val="26"/>
          <w:szCs w:val="26"/>
        </w:rPr>
        <w:t>: Mô tả API đăng kí vân tay và điểm danh</w:t>
      </w:r>
      <w:bookmarkEnd w:id="161"/>
    </w:p>
    <w:p w14:paraId="4110BD62" w14:textId="77777777" w:rsidR="000C5451" w:rsidRPr="0057424A" w:rsidRDefault="000C5451" w:rsidP="000C5451">
      <w:pPr>
        <w:pStyle w:val="Heading3"/>
        <w:ind w:hanging="426"/>
        <w:rPr>
          <w:rFonts w:ascii="Times New Roman" w:hAnsi="Times New Roman" w:cs="Times New Roman"/>
          <w:b/>
          <w:bCs/>
          <w:i/>
          <w:color w:val="auto"/>
          <w:sz w:val="26"/>
          <w:szCs w:val="26"/>
          <w:lang w:val="en-US"/>
        </w:rPr>
      </w:pPr>
      <w:r w:rsidRPr="0057424A">
        <w:rPr>
          <w:rFonts w:ascii="Times New Roman" w:hAnsi="Times New Roman" w:cs="Times New Roman"/>
          <w:b/>
          <w:bCs/>
          <w:color w:val="auto"/>
          <w:sz w:val="26"/>
          <w:szCs w:val="26"/>
          <w:lang w:val="en-US"/>
        </w:rPr>
        <w:t>4.2.6 Nhóm API Xác thực tài khoản</w:t>
      </w:r>
      <w:bookmarkEnd w:id="160"/>
      <w:r w:rsidRPr="0057424A">
        <w:rPr>
          <w:rFonts w:ascii="Times New Roman" w:hAnsi="Times New Roman" w:cs="Times New Roman"/>
          <w:b/>
          <w:bCs/>
          <w:color w:val="auto"/>
          <w:sz w:val="26"/>
          <w:szCs w:val="26"/>
          <w:lang w:val="en-US"/>
        </w:rPr>
        <w:t xml:space="preserve"> </w:t>
      </w:r>
    </w:p>
    <w:tbl>
      <w:tblPr>
        <w:tblStyle w:val="TableGrid"/>
        <w:tblW w:w="10206" w:type="dxa"/>
        <w:tblInd w:w="108" w:type="dxa"/>
        <w:tblLook w:val="04A0" w:firstRow="1" w:lastRow="0" w:firstColumn="1" w:lastColumn="0" w:noHBand="0" w:noVBand="1"/>
      </w:tblPr>
      <w:tblGrid>
        <w:gridCol w:w="1040"/>
        <w:gridCol w:w="3351"/>
        <w:gridCol w:w="1701"/>
        <w:gridCol w:w="1834"/>
        <w:gridCol w:w="2280"/>
      </w:tblGrid>
      <w:tr w:rsidR="000C5451" w:rsidRPr="004540B9" w14:paraId="1DE349EE" w14:textId="77777777" w:rsidTr="00E47067">
        <w:tc>
          <w:tcPr>
            <w:tcW w:w="1040" w:type="dxa"/>
            <w:vAlign w:val="center"/>
          </w:tcPr>
          <w:p w14:paraId="3A3E2494"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3351" w:type="dxa"/>
            <w:vAlign w:val="center"/>
          </w:tcPr>
          <w:p w14:paraId="7D0E22A5"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1701" w:type="dxa"/>
            <w:vAlign w:val="center"/>
          </w:tcPr>
          <w:p w14:paraId="22540ED3"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834" w:type="dxa"/>
            <w:vAlign w:val="center"/>
          </w:tcPr>
          <w:p w14:paraId="0DC98A4C"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280" w:type="dxa"/>
            <w:vAlign w:val="center"/>
          </w:tcPr>
          <w:p w14:paraId="07CB50B1"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21836CFE" w14:textId="77777777" w:rsidTr="00E47067">
        <w:tc>
          <w:tcPr>
            <w:tcW w:w="1040" w:type="dxa"/>
            <w:vAlign w:val="center"/>
          </w:tcPr>
          <w:p w14:paraId="3397E8B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51" w:type="dxa"/>
            <w:vAlign w:val="center"/>
          </w:tcPr>
          <w:p w14:paraId="65C738E6"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/api/auth/login</w:t>
            </w:r>
          </w:p>
        </w:tc>
        <w:tc>
          <w:tcPr>
            <w:tcW w:w="1701" w:type="dxa"/>
            <w:vAlign w:val="center"/>
          </w:tcPr>
          <w:p w14:paraId="26DEC4E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Đăng nhập hệ thống.</w:t>
            </w:r>
          </w:p>
        </w:tc>
        <w:tc>
          <w:tcPr>
            <w:tcW w:w="1834" w:type="dxa"/>
            <w:vAlign w:val="center"/>
          </w:tcPr>
          <w:p w14:paraId="4B3449E6"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password}</w:t>
            </w:r>
          </w:p>
        </w:tc>
        <w:tc>
          <w:tcPr>
            <w:tcW w:w="2280" w:type="dxa"/>
            <w:vAlign w:val="center"/>
          </w:tcPr>
          <w:p w14:paraId="3003EC0D"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proofErr w:type="gramStart"/>
            <w:r w:rsidRPr="004540B9">
              <w:rPr>
                <w:rFonts w:ascii="Times New Roman" w:hAnsi="Times New Roman" w:cs="Times New Roman"/>
                <w:i/>
                <w:iCs/>
                <w:sz w:val="26"/>
                <w:szCs w:val="26"/>
                <w:lang w:val="en-US"/>
              </w:rPr>
              <w:t>AccountDto(</w:t>
            </w:r>
            <w:proofErr w:type="gramEnd"/>
            <w:r w:rsidRPr="004540B9">
              <w:rPr>
                <w:rFonts w:ascii="Times New Roman" w:hAnsi="Times New Roman" w:cs="Times New Roman"/>
                <w:i/>
                <w:iCs/>
                <w:sz w:val="26"/>
                <w:szCs w:val="26"/>
                <w:lang w:val="en-US"/>
              </w:rPr>
              <w:t>kèm Token)</w:t>
            </w:r>
          </w:p>
        </w:tc>
      </w:tr>
      <w:tr w:rsidR="000C5451" w:rsidRPr="004540B9" w14:paraId="62C63098" w14:textId="77777777" w:rsidTr="00E47067">
        <w:trPr>
          <w:trHeight w:val="939"/>
        </w:trPr>
        <w:tc>
          <w:tcPr>
            <w:tcW w:w="1040" w:type="dxa"/>
            <w:vAlign w:val="center"/>
          </w:tcPr>
          <w:p w14:paraId="6182D162"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51" w:type="dxa"/>
            <w:vAlign w:val="center"/>
          </w:tcPr>
          <w:p w14:paraId="72A79409"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w:t>
            </w:r>
            <w:proofErr w:type="gramStart"/>
            <w:r w:rsidRPr="004540B9">
              <w:rPr>
                <w:rFonts w:ascii="Times New Roman" w:hAnsi="Times New Roman" w:cs="Times New Roman"/>
                <w:i/>
                <w:iCs/>
                <w:sz w:val="26"/>
                <w:szCs w:val="26"/>
                <w:lang w:val="en-US"/>
              </w:rPr>
              <w:t>forgot-password</w:t>
            </w:r>
            <w:proofErr w:type="gramEnd"/>
          </w:p>
        </w:tc>
        <w:tc>
          <w:tcPr>
            <w:tcW w:w="1701" w:type="dxa"/>
            <w:vAlign w:val="center"/>
          </w:tcPr>
          <w:p w14:paraId="21E70BA4"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Yêu cầu reset mật khẩu (Gửi email).</w:t>
            </w:r>
          </w:p>
        </w:tc>
        <w:tc>
          <w:tcPr>
            <w:tcW w:w="1834" w:type="dxa"/>
            <w:vAlign w:val="center"/>
          </w:tcPr>
          <w:p w14:paraId="37B65B7C"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w:t>
            </w:r>
          </w:p>
        </w:tc>
        <w:tc>
          <w:tcPr>
            <w:tcW w:w="2280" w:type="dxa"/>
            <w:vAlign w:val="center"/>
          </w:tcPr>
          <w:p w14:paraId="69E073C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r w:rsidR="000C5451" w:rsidRPr="004540B9" w14:paraId="076F5D69" w14:textId="77777777" w:rsidTr="00E47067">
        <w:trPr>
          <w:trHeight w:val="1300"/>
        </w:trPr>
        <w:tc>
          <w:tcPr>
            <w:tcW w:w="1040" w:type="dxa"/>
            <w:vAlign w:val="center"/>
          </w:tcPr>
          <w:p w14:paraId="684323DD"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51" w:type="dxa"/>
            <w:vAlign w:val="center"/>
          </w:tcPr>
          <w:p w14:paraId="72C3BDA8"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w:t>
            </w:r>
            <w:proofErr w:type="gramStart"/>
            <w:r w:rsidRPr="004540B9">
              <w:rPr>
                <w:rFonts w:ascii="Times New Roman" w:hAnsi="Times New Roman" w:cs="Times New Roman"/>
                <w:i/>
                <w:iCs/>
                <w:sz w:val="26"/>
                <w:szCs w:val="26"/>
                <w:lang w:val="en-US"/>
              </w:rPr>
              <w:t>reset-password</w:t>
            </w:r>
            <w:proofErr w:type="gramEnd"/>
          </w:p>
        </w:tc>
        <w:tc>
          <w:tcPr>
            <w:tcW w:w="1701" w:type="dxa"/>
            <w:vAlign w:val="center"/>
          </w:tcPr>
          <w:p w14:paraId="5A4FD73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Đặt lại mật khẩu (dùng mã OTP/Token).</w:t>
            </w:r>
          </w:p>
        </w:tc>
        <w:tc>
          <w:tcPr>
            <w:tcW w:w="1834" w:type="dxa"/>
            <w:vAlign w:val="center"/>
          </w:tcPr>
          <w:p w14:paraId="43FFEBCA"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code, newPassword}</w:t>
            </w:r>
          </w:p>
        </w:tc>
        <w:tc>
          <w:tcPr>
            <w:tcW w:w="2280" w:type="dxa"/>
            <w:vAlign w:val="center"/>
          </w:tcPr>
          <w:p w14:paraId="4C056E90" w14:textId="77777777" w:rsidR="000C5451" w:rsidRPr="004540B9" w:rsidRDefault="000C5451" w:rsidP="00E47067">
            <w:pPr>
              <w:keepNext/>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bl>
    <w:p w14:paraId="372E8548" w14:textId="07239956" w:rsidR="00E47067" w:rsidRPr="00E47067" w:rsidRDefault="00E47067" w:rsidP="00E47067">
      <w:pPr>
        <w:pStyle w:val="Caption"/>
        <w:jc w:val="center"/>
        <w:rPr>
          <w:sz w:val="26"/>
          <w:szCs w:val="26"/>
        </w:rPr>
      </w:pPr>
      <w:bookmarkStart w:id="162" w:name="_Toc215742406"/>
      <w:bookmarkStart w:id="163" w:name="_Toc215823449"/>
      <w:r w:rsidRPr="00E47067">
        <w:rPr>
          <w:sz w:val="26"/>
          <w:szCs w:val="26"/>
        </w:rPr>
        <w:t xml:space="preserve">Bảng  </w:t>
      </w:r>
      <w:r w:rsidRPr="00E47067">
        <w:rPr>
          <w:sz w:val="26"/>
          <w:szCs w:val="26"/>
        </w:rPr>
        <w:fldChar w:fldCharType="begin"/>
      </w:r>
      <w:r w:rsidRPr="00E47067">
        <w:rPr>
          <w:sz w:val="26"/>
          <w:szCs w:val="26"/>
        </w:rPr>
        <w:instrText xml:space="preserve"> SEQ Bảng_ \* ARABIC </w:instrText>
      </w:r>
      <w:r w:rsidRPr="00E47067">
        <w:rPr>
          <w:sz w:val="26"/>
          <w:szCs w:val="26"/>
        </w:rPr>
        <w:fldChar w:fldCharType="separate"/>
      </w:r>
      <w:r>
        <w:rPr>
          <w:noProof/>
          <w:sz w:val="26"/>
          <w:szCs w:val="26"/>
        </w:rPr>
        <w:t>12</w:t>
      </w:r>
      <w:r w:rsidRPr="00E47067">
        <w:rPr>
          <w:sz w:val="26"/>
          <w:szCs w:val="26"/>
        </w:rPr>
        <w:fldChar w:fldCharType="end"/>
      </w:r>
      <w:r w:rsidRPr="00E47067">
        <w:rPr>
          <w:sz w:val="26"/>
          <w:szCs w:val="26"/>
        </w:rPr>
        <w:t>: Mô tả API xác thực tài khoản</w:t>
      </w:r>
      <w:bookmarkEnd w:id="163"/>
    </w:p>
    <w:p w14:paraId="2092C056" w14:textId="77777777" w:rsidR="000C5451" w:rsidRPr="004540B9" w:rsidRDefault="000C5451" w:rsidP="000C5451">
      <w:pPr>
        <w:pStyle w:val="Heading2"/>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4.3 Mô tả cài đặt hệ thống</w:t>
      </w:r>
      <w:bookmarkEnd w:id="162"/>
      <w:r w:rsidRPr="004540B9">
        <w:rPr>
          <w:rFonts w:ascii="Times New Roman" w:hAnsi="Times New Roman" w:cs="Times New Roman"/>
          <w:b/>
          <w:bCs/>
          <w:color w:val="auto"/>
          <w:sz w:val="26"/>
          <w:szCs w:val="26"/>
          <w:lang w:val="en-US"/>
        </w:rPr>
        <w:t xml:space="preserve"> </w:t>
      </w:r>
    </w:p>
    <w:p w14:paraId="38E9761D" w14:textId="77777777" w:rsidR="000C5451" w:rsidRPr="004540B9" w:rsidRDefault="000C5451" w:rsidP="000C5451">
      <w:pPr>
        <w:pStyle w:val="Heading3"/>
        <w:ind w:hanging="426"/>
        <w:rPr>
          <w:rFonts w:ascii="Times New Roman" w:hAnsi="Times New Roman" w:cs="Times New Roman"/>
          <w:b/>
          <w:color w:val="auto"/>
          <w:sz w:val="26"/>
          <w:szCs w:val="26"/>
          <w:lang w:val="en-US"/>
        </w:rPr>
      </w:pPr>
      <w:bookmarkStart w:id="164" w:name="_Toc215742407"/>
      <w:r w:rsidRPr="004540B9">
        <w:rPr>
          <w:rFonts w:ascii="Times New Roman" w:hAnsi="Times New Roman" w:cs="Times New Roman"/>
          <w:b/>
          <w:bCs/>
          <w:color w:val="auto"/>
          <w:sz w:val="26"/>
          <w:szCs w:val="26"/>
          <w:lang w:val="en-US"/>
        </w:rPr>
        <w:t xml:space="preserve">4.3.1 </w:t>
      </w:r>
      <w:r w:rsidRPr="004540B9">
        <w:rPr>
          <w:rFonts w:ascii="Times New Roman" w:hAnsi="Times New Roman" w:cs="Times New Roman"/>
          <w:b/>
          <w:color w:val="auto"/>
          <w:sz w:val="26"/>
          <w:szCs w:val="26"/>
          <w:lang w:val="en-US"/>
        </w:rPr>
        <w:t>Chuẩn bị môi trường</w:t>
      </w:r>
      <w:bookmarkEnd w:id="164"/>
    </w:p>
    <w:tbl>
      <w:tblPr>
        <w:tblStyle w:val="TableGrid"/>
        <w:tblW w:w="0" w:type="auto"/>
        <w:tblLook w:val="04A0" w:firstRow="1" w:lastRow="0" w:firstColumn="1" w:lastColumn="0" w:noHBand="0" w:noVBand="1"/>
      </w:tblPr>
      <w:tblGrid>
        <w:gridCol w:w="2152"/>
        <w:gridCol w:w="2738"/>
        <w:gridCol w:w="4106"/>
      </w:tblGrid>
      <w:tr w:rsidR="000C5451" w:rsidRPr="004540B9" w14:paraId="44F8A287" w14:textId="77777777" w:rsidTr="009F71AA">
        <w:tc>
          <w:tcPr>
            <w:tcW w:w="0" w:type="auto"/>
            <w:hideMark/>
          </w:tcPr>
          <w:p w14:paraId="6F650C53"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Thành phần</w:t>
            </w:r>
          </w:p>
        </w:tc>
        <w:tc>
          <w:tcPr>
            <w:tcW w:w="0" w:type="auto"/>
            <w:hideMark/>
          </w:tcPr>
          <w:p w14:paraId="1296CB8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Phiên bản khuyến nghị</w:t>
            </w:r>
          </w:p>
        </w:tc>
        <w:tc>
          <w:tcPr>
            <w:tcW w:w="0" w:type="auto"/>
            <w:hideMark/>
          </w:tcPr>
          <w:p w14:paraId="3E0AF227"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Ghi chú</w:t>
            </w:r>
          </w:p>
        </w:tc>
      </w:tr>
      <w:tr w:rsidR="000C5451" w:rsidRPr="004540B9" w14:paraId="67F9AB82" w14:textId="77777777" w:rsidTr="009F71AA">
        <w:tc>
          <w:tcPr>
            <w:tcW w:w="0" w:type="auto"/>
            <w:hideMark/>
          </w:tcPr>
          <w:p w14:paraId="117FDF2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Java JDK</w:t>
            </w:r>
          </w:p>
        </w:tc>
        <w:tc>
          <w:tcPr>
            <w:tcW w:w="0" w:type="auto"/>
            <w:hideMark/>
          </w:tcPr>
          <w:p w14:paraId="71A080EE"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21 (hoặc tối thiểu 17)</w:t>
            </w:r>
          </w:p>
        </w:tc>
        <w:tc>
          <w:tcPr>
            <w:tcW w:w="0" w:type="auto"/>
            <w:hideMark/>
          </w:tcPr>
          <w:p w14:paraId="357F194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Dùng cho Backend Spring Boot</w:t>
            </w:r>
          </w:p>
        </w:tc>
      </w:tr>
      <w:tr w:rsidR="000C5451" w:rsidRPr="004540B9" w14:paraId="5AEE6155" w14:textId="77777777" w:rsidTr="009F71AA">
        <w:tc>
          <w:tcPr>
            <w:tcW w:w="0" w:type="auto"/>
            <w:hideMark/>
          </w:tcPr>
          <w:p w14:paraId="7035779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Maven</w:t>
            </w:r>
          </w:p>
        </w:tc>
        <w:tc>
          <w:tcPr>
            <w:tcW w:w="0" w:type="auto"/>
            <w:hideMark/>
          </w:tcPr>
          <w:p w14:paraId="4E399BC5"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3.9</w:t>
            </w:r>
          </w:p>
        </w:tc>
        <w:tc>
          <w:tcPr>
            <w:tcW w:w="0" w:type="auto"/>
            <w:hideMark/>
          </w:tcPr>
          <w:p w14:paraId="1319AC2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Quản lý thư viện Java</w:t>
            </w:r>
          </w:p>
        </w:tc>
      </w:tr>
      <w:tr w:rsidR="000C5451" w:rsidRPr="004540B9" w14:paraId="5EEAF418" w14:textId="77777777" w:rsidTr="009F71AA">
        <w:tc>
          <w:tcPr>
            <w:tcW w:w="0" w:type="auto"/>
            <w:hideMark/>
          </w:tcPr>
          <w:p w14:paraId="0618DBD0"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Node.js</w:t>
            </w:r>
          </w:p>
        </w:tc>
        <w:tc>
          <w:tcPr>
            <w:tcW w:w="0" w:type="auto"/>
            <w:hideMark/>
          </w:tcPr>
          <w:p w14:paraId="02B57D8D"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18 LTS hoặc 20 LTS</w:t>
            </w:r>
          </w:p>
        </w:tc>
        <w:tc>
          <w:tcPr>
            <w:tcW w:w="0" w:type="auto"/>
            <w:hideMark/>
          </w:tcPr>
          <w:p w14:paraId="079E4C8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Môi trường chạy Frontend</w:t>
            </w:r>
          </w:p>
        </w:tc>
      </w:tr>
      <w:tr w:rsidR="000C5451" w:rsidRPr="004540B9" w14:paraId="7CAF63A7" w14:textId="77777777" w:rsidTr="009F71AA">
        <w:trPr>
          <w:trHeight w:val="429"/>
        </w:trPr>
        <w:tc>
          <w:tcPr>
            <w:tcW w:w="0" w:type="auto"/>
          </w:tcPr>
          <w:p w14:paraId="76A322C2" w14:textId="77777777" w:rsidR="000C5451" w:rsidRPr="004540B9" w:rsidRDefault="000C5451" w:rsidP="009F71AA">
            <w:pPr>
              <w:spacing w:line="288" w:lineRule="auto"/>
              <w:ind w:left="0" w:firstLine="34"/>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US"/>
              </w:rPr>
              <w:t>IntelliJ IDEA</w:t>
            </w:r>
          </w:p>
        </w:tc>
        <w:tc>
          <w:tcPr>
            <w:tcW w:w="0" w:type="auto"/>
          </w:tcPr>
          <w:p w14:paraId="6B796C87"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2023.x trở lên</w:t>
            </w:r>
          </w:p>
        </w:tc>
        <w:tc>
          <w:tcPr>
            <w:tcW w:w="0" w:type="auto"/>
          </w:tcPr>
          <w:p w14:paraId="2C45613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IDE phát triển Backend</w:t>
            </w:r>
          </w:p>
        </w:tc>
      </w:tr>
      <w:tr w:rsidR="000C5451" w:rsidRPr="004540B9" w14:paraId="4A427F13" w14:textId="77777777" w:rsidTr="009F71AA">
        <w:tc>
          <w:tcPr>
            <w:tcW w:w="0" w:type="auto"/>
            <w:hideMark/>
          </w:tcPr>
          <w:p w14:paraId="6F8EF45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Angular CLI</w:t>
            </w:r>
          </w:p>
        </w:tc>
        <w:tc>
          <w:tcPr>
            <w:tcW w:w="0" w:type="auto"/>
            <w:hideMark/>
          </w:tcPr>
          <w:p w14:paraId="5A41161B"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16 trở lên</w:t>
            </w:r>
          </w:p>
        </w:tc>
        <w:tc>
          <w:tcPr>
            <w:tcW w:w="0" w:type="auto"/>
            <w:hideMark/>
          </w:tcPr>
          <w:p w14:paraId="0DF9FBEE"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Framework Frontend</w:t>
            </w:r>
          </w:p>
        </w:tc>
      </w:tr>
      <w:tr w:rsidR="000C5451" w:rsidRPr="004540B9" w14:paraId="53224B72" w14:textId="77777777" w:rsidTr="009F71AA">
        <w:tc>
          <w:tcPr>
            <w:tcW w:w="0" w:type="auto"/>
            <w:hideMark/>
          </w:tcPr>
          <w:p w14:paraId="7411DCC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US"/>
              </w:rPr>
              <w:t>SQL Server</w:t>
            </w:r>
          </w:p>
        </w:tc>
        <w:tc>
          <w:tcPr>
            <w:tcW w:w="0" w:type="auto"/>
            <w:hideMark/>
          </w:tcPr>
          <w:p w14:paraId="6C4FDF8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2019 hoặc 2022</w:t>
            </w:r>
          </w:p>
        </w:tc>
        <w:tc>
          <w:tcPr>
            <w:tcW w:w="0" w:type="auto"/>
            <w:hideMark/>
          </w:tcPr>
          <w:p w14:paraId="4F3F86C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Hệ quản trị cơ sở dữ liệu</w:t>
            </w:r>
          </w:p>
        </w:tc>
      </w:tr>
      <w:tr w:rsidR="000C5451" w:rsidRPr="004540B9" w14:paraId="43BEAE22" w14:textId="77777777" w:rsidTr="009F71AA">
        <w:tc>
          <w:tcPr>
            <w:tcW w:w="0" w:type="auto"/>
            <w:hideMark/>
          </w:tcPr>
          <w:p w14:paraId="65B5355F"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Arduino IDE</w:t>
            </w:r>
          </w:p>
        </w:tc>
        <w:tc>
          <w:tcPr>
            <w:tcW w:w="0" w:type="auto"/>
            <w:hideMark/>
          </w:tcPr>
          <w:p w14:paraId="73CD58FF"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2.x</w:t>
            </w:r>
          </w:p>
        </w:tc>
        <w:tc>
          <w:tcPr>
            <w:tcW w:w="0" w:type="auto"/>
            <w:hideMark/>
          </w:tcPr>
          <w:p w14:paraId="27DC268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Lập trình cho mạch ESP32</w:t>
            </w:r>
          </w:p>
        </w:tc>
      </w:tr>
      <w:tr w:rsidR="000C5451" w:rsidRPr="004540B9" w14:paraId="7F64336E" w14:textId="77777777" w:rsidTr="009F71AA">
        <w:tc>
          <w:tcPr>
            <w:tcW w:w="0" w:type="auto"/>
            <w:hideMark/>
          </w:tcPr>
          <w:p w14:paraId="052B24D3"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Tài khoản Google</w:t>
            </w:r>
          </w:p>
        </w:tc>
        <w:tc>
          <w:tcPr>
            <w:tcW w:w="0" w:type="auto"/>
            <w:hideMark/>
          </w:tcPr>
          <w:p w14:paraId="6330574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Bắt buộc</w:t>
            </w:r>
          </w:p>
        </w:tc>
        <w:tc>
          <w:tcPr>
            <w:tcW w:w="0" w:type="auto"/>
            <w:hideMark/>
          </w:tcPr>
          <w:p w14:paraId="5091AB44" w14:textId="77777777" w:rsidR="000C5451" w:rsidRPr="004540B9" w:rsidRDefault="000C5451" w:rsidP="00E47067">
            <w:pPr>
              <w:keepNext/>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Dùng cho Gemini AI và SMTP Gmail</w:t>
            </w:r>
          </w:p>
        </w:tc>
      </w:tr>
    </w:tbl>
    <w:p w14:paraId="5DE1EF75" w14:textId="09104FAC" w:rsidR="00E47067" w:rsidRPr="00E47067" w:rsidRDefault="00E47067" w:rsidP="00E47067">
      <w:pPr>
        <w:pStyle w:val="Caption"/>
        <w:jc w:val="center"/>
        <w:rPr>
          <w:sz w:val="26"/>
          <w:szCs w:val="26"/>
        </w:rPr>
      </w:pPr>
      <w:bookmarkStart w:id="165" w:name="_Toc215742408"/>
      <w:bookmarkStart w:id="166" w:name="_Toc215823450"/>
      <w:r w:rsidRPr="00E47067">
        <w:rPr>
          <w:sz w:val="26"/>
          <w:szCs w:val="26"/>
        </w:rPr>
        <w:t xml:space="preserve">Bảng  </w:t>
      </w:r>
      <w:r w:rsidRPr="00E47067">
        <w:rPr>
          <w:sz w:val="26"/>
          <w:szCs w:val="26"/>
        </w:rPr>
        <w:fldChar w:fldCharType="begin"/>
      </w:r>
      <w:r w:rsidRPr="00E47067">
        <w:rPr>
          <w:sz w:val="26"/>
          <w:szCs w:val="26"/>
        </w:rPr>
        <w:instrText xml:space="preserve"> SEQ Bảng_ \* ARABIC </w:instrText>
      </w:r>
      <w:r w:rsidRPr="00E47067">
        <w:rPr>
          <w:sz w:val="26"/>
          <w:szCs w:val="26"/>
        </w:rPr>
        <w:fldChar w:fldCharType="separate"/>
      </w:r>
      <w:r w:rsidRPr="00E47067">
        <w:rPr>
          <w:noProof/>
          <w:sz w:val="26"/>
          <w:szCs w:val="26"/>
        </w:rPr>
        <w:t>13</w:t>
      </w:r>
      <w:r w:rsidRPr="00E47067">
        <w:rPr>
          <w:sz w:val="26"/>
          <w:szCs w:val="26"/>
        </w:rPr>
        <w:fldChar w:fldCharType="end"/>
      </w:r>
      <w:r w:rsidRPr="00E47067">
        <w:rPr>
          <w:sz w:val="26"/>
          <w:szCs w:val="26"/>
        </w:rPr>
        <w:t>: Môi trường hệ thống</w:t>
      </w:r>
      <w:bookmarkEnd w:id="166"/>
    </w:p>
    <w:p w14:paraId="602863BA" w14:textId="77777777" w:rsidR="000C5451" w:rsidRPr="004540B9" w:rsidRDefault="000C5451" w:rsidP="000C5451">
      <w:pPr>
        <w:pStyle w:val="Heading3"/>
        <w:ind w:hanging="426"/>
        <w:rPr>
          <w:rFonts w:ascii="Times New Roman" w:hAnsi="Times New Roman" w:cs="Times New Roman"/>
          <w:i/>
          <w:color w:val="auto"/>
          <w:sz w:val="26"/>
          <w:szCs w:val="26"/>
          <w:lang w:val="en-US"/>
        </w:rPr>
      </w:pPr>
      <w:r w:rsidRPr="004540B9">
        <w:rPr>
          <w:rFonts w:ascii="Times New Roman" w:hAnsi="Times New Roman" w:cs="Times New Roman"/>
          <w:b/>
          <w:color w:val="auto"/>
          <w:sz w:val="26"/>
          <w:szCs w:val="26"/>
          <w:lang w:val="en-CA"/>
        </w:rPr>
        <w:t>4.3.2 Thiết lập Database (SQL Server)</w:t>
      </w:r>
      <w:bookmarkEnd w:id="165"/>
    </w:p>
    <w:p w14:paraId="0886BDD3"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và Công cụ</w:t>
      </w:r>
    </w:p>
    <w:p w14:paraId="342D06AB"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Cài đặt Microsoft SQL Server (Developer hoặc Express edition)</w:t>
      </w:r>
    </w:p>
    <w:p w14:paraId="3E659EBF"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Cài đặt SSMS (SQL Server Management Studio) hoặc Azure Data Studio để quản lý.</w:t>
      </w:r>
    </w:p>
    <w:p w14:paraId="5B87C9F2"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Quan trọng: Đảm bảo TCP/IP đã được bật trong </w:t>
      </w:r>
      <w:r w:rsidRPr="004540B9">
        <w:rPr>
          <w:rFonts w:ascii="Times New Roman" w:hAnsi="Times New Roman" w:cs="Times New Roman"/>
          <w:i/>
          <w:iCs/>
          <w:sz w:val="26"/>
          <w:szCs w:val="26"/>
          <w:lang w:val="en-CA"/>
        </w:rPr>
        <w:t>Sql Server Configuration Manager</w:t>
      </w:r>
      <w:r w:rsidRPr="004540B9">
        <w:rPr>
          <w:rFonts w:ascii="Times New Roman" w:hAnsi="Times New Roman" w:cs="Times New Roman"/>
          <w:sz w:val="26"/>
          <w:szCs w:val="26"/>
          <w:lang w:val="en-CA"/>
        </w:rPr>
        <w:t xml:space="preserve"> và cổng mặc định là 1433.</w:t>
      </w:r>
    </w:p>
    <w:p w14:paraId="035B2A7A"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Tạo Database Mở SSMS, kết nối vào server và chạy câu lệnh sau để tạo database:</w:t>
      </w:r>
    </w:p>
    <w:p w14:paraId="5B792A77" w14:textId="77777777" w:rsidR="000C5451" w:rsidRPr="004540B9" w:rsidRDefault="000C5451" w:rsidP="00265B70">
      <w:pPr>
        <w:pStyle w:val="ListParagraph"/>
        <w:numPr>
          <w:ilvl w:val="0"/>
          <w:numId w:val="36"/>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CREATE DATABASE FinalProjectDB CHARACTER SET utf8mb4 COLLATE utf8mb4_unicode_</w:t>
      </w:r>
      <w:proofErr w:type="gramStart"/>
      <w:r w:rsidRPr="004540B9">
        <w:rPr>
          <w:rFonts w:ascii="Times New Roman" w:hAnsi="Times New Roman" w:cs="Times New Roman"/>
          <w:sz w:val="26"/>
          <w:szCs w:val="26"/>
          <w:lang w:val="en-CA"/>
        </w:rPr>
        <w:t>ci;</w:t>
      </w:r>
      <w:proofErr w:type="gramEnd"/>
    </w:p>
    <w:p w14:paraId="525EEE26"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US"/>
        </w:rPr>
        <w:t>Bước 3:</w:t>
      </w:r>
      <w:r w:rsidRPr="004540B9">
        <w:rPr>
          <w:rFonts w:ascii="Times New Roman" w:hAnsi="Times New Roman" w:cs="Times New Roman"/>
          <w:sz w:val="26"/>
          <w:szCs w:val="26"/>
          <w:lang w:val="en-US"/>
        </w:rPr>
        <w:t xml:space="preserve"> Cấu hình Đảm bảo MySQL service đang chạy ở cổng mặc định 3306.</w:t>
      </w:r>
    </w:p>
    <w:p w14:paraId="1EE2F642"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67" w:name="_Toc215742409"/>
      <w:r w:rsidRPr="004540B9">
        <w:rPr>
          <w:rFonts w:ascii="Times New Roman" w:hAnsi="Times New Roman" w:cs="Times New Roman"/>
          <w:b/>
          <w:bCs/>
          <w:color w:val="auto"/>
          <w:sz w:val="26"/>
          <w:szCs w:val="26"/>
          <w:lang w:val="en-US"/>
        </w:rPr>
        <w:t xml:space="preserve">4.3.3 </w:t>
      </w:r>
      <w:r w:rsidRPr="004540B9">
        <w:rPr>
          <w:rFonts w:ascii="Times New Roman" w:hAnsi="Times New Roman" w:cs="Times New Roman"/>
          <w:b/>
          <w:color w:val="auto"/>
          <w:sz w:val="26"/>
          <w:szCs w:val="26"/>
          <w:lang w:val="en-CA"/>
        </w:rPr>
        <w:t>Thiết lập Backend (Spring Boot)</w:t>
      </w:r>
      <w:bookmarkEnd w:id="167"/>
    </w:p>
    <w:p w14:paraId="040DFC46"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Mở dự án Sử dụng IntelliJ IDEA để mở thư mục source code backend.</w:t>
      </w:r>
    </w:p>
    <w:p w14:paraId="2793C90C"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Cấu hình file </w:t>
      </w:r>
      <w:proofErr w:type="gramStart"/>
      <w:r w:rsidRPr="004540B9">
        <w:rPr>
          <w:rFonts w:ascii="Times New Roman" w:hAnsi="Times New Roman" w:cs="Times New Roman"/>
          <w:sz w:val="26"/>
          <w:szCs w:val="26"/>
          <w:lang w:val="en-CA"/>
        </w:rPr>
        <w:t>application.properties</w:t>
      </w:r>
      <w:proofErr w:type="gramEnd"/>
      <w:r w:rsidRPr="004540B9">
        <w:rPr>
          <w:rFonts w:ascii="Times New Roman" w:hAnsi="Times New Roman" w:cs="Times New Roman"/>
          <w:sz w:val="26"/>
          <w:szCs w:val="26"/>
          <w:lang w:val="en-CA"/>
        </w:rPr>
        <w:t xml:space="preserve"> Vào đường dẫn src/main/resources/application.properties và cập nhật các thông số sau:</w:t>
      </w:r>
    </w:p>
    <w:p w14:paraId="6B948D00"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CA"/>
        </w:rPr>
        <w:t>Cấu hình Database:</w:t>
      </w:r>
    </w:p>
    <w:p w14:paraId="3CF22951"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spring.datasource.url=</w:t>
      </w:r>
      <w:proofErr w:type="gramStart"/>
      <w:r w:rsidRPr="004540B9">
        <w:rPr>
          <w:rFonts w:ascii="Times New Roman" w:hAnsi="Times New Roman" w:cs="Times New Roman"/>
          <w:sz w:val="26"/>
          <w:szCs w:val="26"/>
          <w:lang w:val="en-CA"/>
        </w:rPr>
        <w:t>jdbc:mysql://localhost:3306/FinalProjectDB?useSSL=false&amp;serverTimezone=UTC&amp;allowPublicKeyRetrieval=true</w:t>
      </w:r>
      <w:proofErr w:type="gramEnd"/>
    </w:p>
    <w:p w14:paraId="3127ED0E"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lastRenderedPageBreak/>
        <w:t>spring.datasource</w:t>
      </w:r>
      <w:proofErr w:type="gramEnd"/>
      <w:r w:rsidRPr="004540B9">
        <w:rPr>
          <w:rFonts w:ascii="Times New Roman" w:hAnsi="Times New Roman" w:cs="Times New Roman"/>
          <w:sz w:val="26"/>
          <w:szCs w:val="26"/>
          <w:lang w:val="en-CA"/>
        </w:rPr>
        <w:t>.username=root</w:t>
      </w:r>
    </w:p>
    <w:p w14:paraId="63BE09C0"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spring.datasource</w:t>
      </w:r>
      <w:proofErr w:type="gramEnd"/>
      <w:r w:rsidRPr="004540B9">
        <w:rPr>
          <w:rFonts w:ascii="Times New Roman" w:hAnsi="Times New Roman" w:cs="Times New Roman"/>
          <w:sz w:val="26"/>
          <w:szCs w:val="26"/>
          <w:lang w:val="en-CA"/>
        </w:rPr>
        <w:t>.password=MAT_KHAU_CUA_BAN</w:t>
      </w:r>
    </w:p>
    <w:p w14:paraId="0C88F886"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spring.jpa.hibernate.ddl-auto=update</w:t>
      </w:r>
    </w:p>
    <w:p w14:paraId="7DB2E420"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bảo mật JWT:</w:t>
      </w:r>
    </w:p>
    <w:p w14:paraId="52E68959" w14:textId="77777777" w:rsidR="000C5451" w:rsidRPr="004540B9" w:rsidRDefault="000C5451" w:rsidP="00265B70">
      <w:pPr>
        <w:pStyle w:val="ListParagraph"/>
        <w:numPr>
          <w:ilvl w:val="0"/>
          <w:numId w:val="38"/>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jwt.secret</w:t>
      </w:r>
      <w:proofErr w:type="gramEnd"/>
      <w:r w:rsidRPr="004540B9">
        <w:rPr>
          <w:rFonts w:ascii="Times New Roman" w:hAnsi="Times New Roman" w:cs="Times New Roman"/>
          <w:sz w:val="26"/>
          <w:szCs w:val="26"/>
          <w:lang w:val="en-CA"/>
        </w:rPr>
        <w:t>=CHUOI_BI_MAT_NGAU_NHIEN_IT_NHAT_32_KY_TU</w:t>
      </w:r>
    </w:p>
    <w:p w14:paraId="7130008F" w14:textId="77777777" w:rsidR="000C5451" w:rsidRPr="004540B9" w:rsidRDefault="000C5451" w:rsidP="00265B70">
      <w:pPr>
        <w:pStyle w:val="ListParagraph"/>
        <w:numPr>
          <w:ilvl w:val="0"/>
          <w:numId w:val="38"/>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jwt.expiration</w:t>
      </w:r>
      <w:proofErr w:type="gramEnd"/>
      <w:r w:rsidRPr="004540B9">
        <w:rPr>
          <w:rFonts w:ascii="Times New Roman" w:hAnsi="Times New Roman" w:cs="Times New Roman"/>
          <w:sz w:val="26"/>
          <w:szCs w:val="26"/>
          <w:lang w:val="en-CA"/>
        </w:rPr>
        <w:t>=86400000</w:t>
      </w:r>
    </w:p>
    <w:p w14:paraId="599256FF"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Gemini AI:</w:t>
      </w:r>
    </w:p>
    <w:p w14:paraId="5E2067F3" w14:textId="77777777" w:rsidR="000C5451" w:rsidRPr="004540B9" w:rsidRDefault="000C5451" w:rsidP="00265B70">
      <w:pPr>
        <w:pStyle w:val="ListParagraph"/>
        <w:numPr>
          <w:ilvl w:val="0"/>
          <w:numId w:val="39"/>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gemini.api.key=KHOA_API_GEMINI_CUA_BAN</w:t>
      </w:r>
    </w:p>
    <w:p w14:paraId="1C40C406" w14:textId="77777777" w:rsidR="000C5451" w:rsidRPr="004540B9" w:rsidRDefault="000C5451" w:rsidP="00265B70">
      <w:pPr>
        <w:pStyle w:val="ListParagraph"/>
        <w:numPr>
          <w:ilvl w:val="0"/>
          <w:numId w:val="39"/>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gemini.api.url=https://generativelanguage.googleapis.com/v1beta/models/gemini-pro:generateContent</w:t>
      </w:r>
    </w:p>
    <w:p w14:paraId="7BACDF7C"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Email (Gmail):</w:t>
      </w:r>
    </w:p>
    <w:p w14:paraId="320698ED"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spring.mail.host=smtp.gmail.com</w:t>
      </w:r>
    </w:p>
    <w:p w14:paraId="42257FC2"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spring.mail</w:t>
      </w:r>
      <w:proofErr w:type="gramEnd"/>
      <w:r w:rsidRPr="004540B9">
        <w:rPr>
          <w:rFonts w:ascii="Times New Roman" w:hAnsi="Times New Roman" w:cs="Times New Roman"/>
          <w:sz w:val="26"/>
          <w:szCs w:val="26"/>
          <w:lang w:val="en-CA"/>
        </w:rPr>
        <w:t>.port=587</w:t>
      </w:r>
    </w:p>
    <w:p w14:paraId="33A31024"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spring.mail.username=DIA_CHI_EMAIL_CUA_BAN@gmail.com</w:t>
      </w:r>
    </w:p>
    <w:p w14:paraId="11AF06AE"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sv-SE"/>
        </w:rPr>
      </w:pPr>
      <w:r w:rsidRPr="004540B9">
        <w:rPr>
          <w:rFonts w:ascii="Times New Roman" w:hAnsi="Times New Roman" w:cs="Times New Roman"/>
          <w:sz w:val="26"/>
          <w:szCs w:val="26"/>
          <w:lang w:val="sv-SE"/>
        </w:rPr>
        <w:t>spring.mail.password=MAT_KHAU_UNG_DUNG_16_KY_TU</w:t>
      </w:r>
    </w:p>
    <w:p w14:paraId="029FED46"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spring.mail</w:t>
      </w:r>
      <w:proofErr w:type="gramEnd"/>
      <w:r w:rsidRPr="004540B9">
        <w:rPr>
          <w:rFonts w:ascii="Times New Roman" w:hAnsi="Times New Roman" w:cs="Times New Roman"/>
          <w:sz w:val="26"/>
          <w:szCs w:val="26"/>
          <w:lang w:val="en-CA"/>
        </w:rPr>
        <w:t>.</w:t>
      </w:r>
      <w:proofErr w:type="gramStart"/>
      <w:r w:rsidRPr="004540B9">
        <w:rPr>
          <w:rFonts w:ascii="Times New Roman" w:hAnsi="Times New Roman" w:cs="Times New Roman"/>
          <w:sz w:val="26"/>
          <w:szCs w:val="26"/>
          <w:lang w:val="en-CA"/>
        </w:rPr>
        <w:t>properties.mail</w:t>
      </w:r>
      <w:proofErr w:type="gramEnd"/>
      <w:r w:rsidRPr="004540B9">
        <w:rPr>
          <w:rFonts w:ascii="Times New Roman" w:hAnsi="Times New Roman" w:cs="Times New Roman"/>
          <w:sz w:val="26"/>
          <w:szCs w:val="26"/>
          <w:lang w:val="en-CA"/>
        </w:rPr>
        <w:t>.</w:t>
      </w:r>
      <w:proofErr w:type="gramStart"/>
      <w:r w:rsidRPr="004540B9">
        <w:rPr>
          <w:rFonts w:ascii="Times New Roman" w:hAnsi="Times New Roman" w:cs="Times New Roman"/>
          <w:sz w:val="26"/>
          <w:szCs w:val="26"/>
          <w:lang w:val="en-CA"/>
        </w:rPr>
        <w:t>smtp.auth</w:t>
      </w:r>
      <w:proofErr w:type="gramEnd"/>
      <w:r w:rsidRPr="004540B9">
        <w:rPr>
          <w:rFonts w:ascii="Times New Roman" w:hAnsi="Times New Roman" w:cs="Times New Roman"/>
          <w:sz w:val="26"/>
          <w:szCs w:val="26"/>
          <w:lang w:val="en-CA"/>
        </w:rPr>
        <w:t>=true</w:t>
      </w:r>
    </w:p>
    <w:p w14:paraId="4C5E426A"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spring.mail</w:t>
      </w:r>
      <w:proofErr w:type="gramEnd"/>
      <w:r w:rsidRPr="004540B9">
        <w:rPr>
          <w:rFonts w:ascii="Times New Roman" w:hAnsi="Times New Roman" w:cs="Times New Roman"/>
          <w:sz w:val="26"/>
          <w:szCs w:val="26"/>
          <w:lang w:val="en-CA"/>
        </w:rPr>
        <w:t>.</w:t>
      </w:r>
      <w:proofErr w:type="gramStart"/>
      <w:r w:rsidRPr="004540B9">
        <w:rPr>
          <w:rFonts w:ascii="Times New Roman" w:hAnsi="Times New Roman" w:cs="Times New Roman"/>
          <w:sz w:val="26"/>
          <w:szCs w:val="26"/>
          <w:lang w:val="en-CA"/>
        </w:rPr>
        <w:t>properties.mail</w:t>
      </w:r>
      <w:proofErr w:type="gramEnd"/>
      <w:r w:rsidRPr="004540B9">
        <w:rPr>
          <w:rFonts w:ascii="Times New Roman" w:hAnsi="Times New Roman" w:cs="Times New Roman"/>
          <w:sz w:val="26"/>
          <w:szCs w:val="26"/>
          <w:lang w:val="en-CA"/>
        </w:rPr>
        <w:t>.</w:t>
      </w:r>
      <w:proofErr w:type="gramStart"/>
      <w:r w:rsidRPr="004540B9">
        <w:rPr>
          <w:rFonts w:ascii="Times New Roman" w:hAnsi="Times New Roman" w:cs="Times New Roman"/>
          <w:sz w:val="26"/>
          <w:szCs w:val="26"/>
          <w:lang w:val="en-CA"/>
        </w:rPr>
        <w:t>smtp.starttls</w:t>
      </w:r>
      <w:proofErr w:type="gramEnd"/>
      <w:r w:rsidRPr="004540B9">
        <w:rPr>
          <w:rFonts w:ascii="Times New Roman" w:hAnsi="Times New Roman" w:cs="Times New Roman"/>
          <w:sz w:val="26"/>
          <w:szCs w:val="26"/>
          <w:lang w:val="en-CA"/>
        </w:rPr>
        <w:t>.enable=true</w:t>
      </w:r>
    </w:p>
    <w:p w14:paraId="5726A7E3"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b/>
          <w:sz w:val="26"/>
          <w:szCs w:val="26"/>
          <w:lang w:val="en-US"/>
        </w:rPr>
        <w:t>Bước 3:</w:t>
      </w:r>
      <w:r w:rsidRPr="004540B9">
        <w:rPr>
          <w:rFonts w:ascii="Times New Roman" w:hAnsi="Times New Roman" w:cs="Times New Roman"/>
          <w:sz w:val="26"/>
          <w:szCs w:val="26"/>
          <w:lang w:val="en-US"/>
        </w:rPr>
        <w:t xml:space="preserve"> Build dự án Mở terminal tại thư mục gốc của backend và chạy lệnh:</w:t>
      </w:r>
    </w:p>
    <w:p w14:paraId="010395F9"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mvn clean install</w:t>
      </w:r>
    </w:p>
    <w:p w14:paraId="019D1128"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b/>
          <w:sz w:val="26"/>
          <w:szCs w:val="26"/>
          <w:lang w:val="en-US"/>
        </w:rPr>
        <w:t>Bước 4:</w:t>
      </w:r>
      <w:r w:rsidRPr="004540B9">
        <w:rPr>
          <w:rFonts w:ascii="Times New Roman" w:hAnsi="Times New Roman" w:cs="Times New Roman"/>
          <w:sz w:val="26"/>
          <w:szCs w:val="26"/>
          <w:lang w:val="en-US"/>
        </w:rPr>
        <w:t xml:space="preserve"> Chạy Backend Chạy lệnh sau để khởi động server:</w:t>
      </w:r>
    </w:p>
    <w:p w14:paraId="01A7D8A5"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mvn spring-</w:t>
      </w:r>
      <w:proofErr w:type="gramStart"/>
      <w:r w:rsidRPr="004540B9">
        <w:rPr>
          <w:rFonts w:ascii="Times New Roman" w:hAnsi="Times New Roman" w:cs="Times New Roman"/>
          <w:sz w:val="26"/>
          <w:szCs w:val="26"/>
          <w:lang w:val="en-CA"/>
        </w:rPr>
        <w:t>boot:run</w:t>
      </w:r>
      <w:proofErr w:type="gramEnd"/>
    </w:p>
    <w:p w14:paraId="1F2ED7E5"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 xml:space="preserve">Hệ thống backend sẽ hoạt động tại địa chỉ: </w:t>
      </w:r>
      <w:hyperlink r:id="rId34" w:history="1">
        <w:r w:rsidRPr="004540B9">
          <w:rPr>
            <w:rStyle w:val="Hyperlink"/>
            <w:rFonts w:ascii="Times New Roman" w:hAnsi="Times New Roman" w:cs="Times New Roman"/>
            <w:color w:val="auto"/>
            <w:sz w:val="26"/>
            <w:szCs w:val="26"/>
            <w:lang w:val="en-CA"/>
          </w:rPr>
          <w:t>http://localhost:8080</w:t>
        </w:r>
      </w:hyperlink>
    </w:p>
    <w:p w14:paraId="631D1BE4"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68" w:name="_Toc215742410"/>
      <w:r w:rsidRPr="004540B9">
        <w:rPr>
          <w:rFonts w:ascii="Times New Roman" w:hAnsi="Times New Roman" w:cs="Times New Roman"/>
          <w:b/>
          <w:bCs/>
          <w:color w:val="auto"/>
          <w:sz w:val="26"/>
          <w:szCs w:val="26"/>
          <w:lang w:val="en-CA"/>
        </w:rPr>
        <w:t>4.</w:t>
      </w:r>
      <w:r w:rsidRPr="004540B9">
        <w:rPr>
          <w:rFonts w:ascii="Times New Roman" w:hAnsi="Times New Roman" w:cs="Times New Roman"/>
          <w:b/>
          <w:color w:val="auto"/>
          <w:sz w:val="26"/>
          <w:szCs w:val="26"/>
          <w:lang w:val="en-CA"/>
        </w:rPr>
        <w:t>3.</w:t>
      </w:r>
      <w:r w:rsidRPr="004540B9">
        <w:rPr>
          <w:rFonts w:ascii="Times New Roman" w:hAnsi="Times New Roman" w:cs="Times New Roman"/>
          <w:b/>
          <w:bCs/>
          <w:color w:val="auto"/>
          <w:sz w:val="26"/>
          <w:szCs w:val="26"/>
          <w:lang w:val="en-CA"/>
        </w:rPr>
        <w:t>4</w:t>
      </w:r>
      <w:r w:rsidRPr="004540B9">
        <w:rPr>
          <w:rFonts w:ascii="Times New Roman" w:hAnsi="Times New Roman" w:cs="Times New Roman"/>
          <w:b/>
          <w:color w:val="auto"/>
          <w:sz w:val="26"/>
          <w:szCs w:val="26"/>
          <w:lang w:val="en-CA"/>
        </w:rPr>
        <w:t xml:space="preserve"> Thiết lập Frontend (Angular)</w:t>
      </w:r>
      <w:bookmarkEnd w:id="168"/>
    </w:p>
    <w:p w14:paraId="6EC3DBCB"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Angular CLI Nếu máy chưa có, chạy lệnh:</w:t>
      </w:r>
    </w:p>
    <w:p w14:paraId="6AD3FAB9"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ab/>
        <w:t>npm install -g @angular/cli</w:t>
      </w:r>
    </w:p>
    <w:p w14:paraId="61466E56"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US"/>
        </w:rPr>
        <w:t>Bước 2:</w:t>
      </w:r>
      <w:r w:rsidRPr="004540B9">
        <w:rPr>
          <w:rFonts w:ascii="Times New Roman" w:hAnsi="Times New Roman" w:cs="Times New Roman"/>
          <w:sz w:val="26"/>
          <w:szCs w:val="26"/>
          <w:lang w:val="en-US"/>
        </w:rPr>
        <w:t xml:space="preserve"> Cài đặt thư viện Di chuyển vào thư mục frontend và chạy lệnh cài đặt:</w:t>
      </w:r>
    </w:p>
    <w:p w14:paraId="6603BF11"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cd frontend</w:t>
      </w:r>
    </w:p>
    <w:p w14:paraId="38C5E99C"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npm install</w:t>
      </w:r>
    </w:p>
    <w:p w14:paraId="1B9FD7DF"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CA"/>
        </w:rPr>
        <w:t xml:space="preserve">Bước </w:t>
      </w:r>
      <w:r w:rsidRPr="004540B9">
        <w:rPr>
          <w:rFonts w:ascii="Times New Roman" w:hAnsi="Times New Roman" w:cs="Times New Roman"/>
          <w:b/>
          <w:bCs/>
          <w:sz w:val="26"/>
          <w:szCs w:val="26"/>
          <w:lang w:val="en-CA"/>
        </w:rPr>
        <w:t>5</w:t>
      </w:r>
      <w:r w:rsidRPr="004540B9">
        <w:rPr>
          <w:rFonts w:ascii="Times New Roman" w:hAnsi="Times New Roman" w:cs="Times New Roman"/>
          <w:b/>
          <w:sz w:val="26"/>
          <w:szCs w:val="26"/>
          <w:lang w:val="en-CA"/>
        </w:rPr>
        <w:t>:</w:t>
      </w:r>
      <w:r w:rsidRPr="004540B9">
        <w:rPr>
          <w:rFonts w:ascii="Times New Roman" w:hAnsi="Times New Roman" w:cs="Times New Roman"/>
          <w:sz w:val="26"/>
          <w:szCs w:val="26"/>
          <w:lang w:val="en-CA"/>
        </w:rPr>
        <w:t xml:space="preserve"> Chạy Frontend Khởi động giao diện web bằng lệnh:</w:t>
      </w:r>
    </w:p>
    <w:p w14:paraId="5E294374"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lastRenderedPageBreak/>
        <w:t xml:space="preserve">ng </w:t>
      </w:r>
      <w:proofErr w:type="gramStart"/>
      <w:r w:rsidRPr="004540B9">
        <w:rPr>
          <w:rFonts w:ascii="Times New Roman" w:hAnsi="Times New Roman" w:cs="Times New Roman"/>
          <w:sz w:val="26"/>
          <w:szCs w:val="26"/>
          <w:lang w:val="en-CA"/>
        </w:rPr>
        <w:t>serve</w:t>
      </w:r>
      <w:proofErr w:type="gramEnd"/>
    </w:p>
    <w:p w14:paraId="700D90E1"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 xml:space="preserve">Trang web sẽ chạy tại địa chỉ: </w:t>
      </w:r>
      <w:hyperlink r:id="rId35" w:history="1">
        <w:r w:rsidRPr="004540B9">
          <w:rPr>
            <w:rStyle w:val="Hyperlink"/>
            <w:rFonts w:ascii="Times New Roman" w:hAnsi="Times New Roman" w:cs="Times New Roman"/>
            <w:color w:val="auto"/>
            <w:sz w:val="26"/>
            <w:szCs w:val="26"/>
            <w:lang w:val="en-CA"/>
          </w:rPr>
          <w:t>http://localhost:4200</w:t>
        </w:r>
      </w:hyperlink>
    </w:p>
    <w:p w14:paraId="537BFC7A" w14:textId="77777777" w:rsidR="000C5451" w:rsidRPr="004540B9" w:rsidRDefault="000C5451" w:rsidP="000C5451">
      <w:pPr>
        <w:pStyle w:val="Heading3"/>
        <w:rPr>
          <w:rFonts w:ascii="Times New Roman" w:hAnsi="Times New Roman" w:cs="Times New Roman"/>
          <w:b/>
          <w:bCs/>
          <w:color w:val="auto"/>
          <w:sz w:val="26"/>
          <w:szCs w:val="26"/>
          <w:lang w:val="en-CA"/>
        </w:rPr>
      </w:pPr>
      <w:bookmarkStart w:id="169" w:name="_Toc215742411"/>
      <w:r w:rsidRPr="004540B9">
        <w:rPr>
          <w:rFonts w:ascii="Times New Roman" w:hAnsi="Times New Roman" w:cs="Times New Roman"/>
          <w:b/>
          <w:color w:val="auto"/>
          <w:sz w:val="26"/>
          <w:szCs w:val="26"/>
          <w:lang w:val="en-CA"/>
        </w:rPr>
        <w:t>4.3.5 Thiết lập Gemini AI</w:t>
      </w:r>
      <w:bookmarkEnd w:id="169"/>
    </w:p>
    <w:p w14:paraId="5691AE29" w14:textId="77777777" w:rsidR="000C5451" w:rsidRPr="004540B9" w:rsidRDefault="000C5451" w:rsidP="000C5451">
      <w:pPr>
        <w:spacing w:line="288" w:lineRule="auto"/>
        <w:ind w:left="157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Lấy API Key</w:t>
      </w:r>
    </w:p>
    <w:p w14:paraId="2DD32C91"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 xml:space="preserve">Truy cập </w:t>
      </w:r>
      <w:hyperlink r:id="rId36" w:tgtFrame="_blank" w:history="1">
        <w:r w:rsidRPr="004540B9">
          <w:rPr>
            <w:rStyle w:val="Hyperlink"/>
            <w:rFonts w:ascii="Times New Roman" w:hAnsi="Times New Roman" w:cs="Times New Roman"/>
            <w:color w:val="auto"/>
            <w:sz w:val="26"/>
            <w:szCs w:val="26"/>
            <w:lang w:val="en-CA"/>
          </w:rPr>
          <w:t>Google AI Studio</w:t>
        </w:r>
      </w:hyperlink>
      <w:r w:rsidRPr="004540B9">
        <w:rPr>
          <w:rFonts w:ascii="Times New Roman" w:hAnsi="Times New Roman" w:cs="Times New Roman"/>
          <w:sz w:val="26"/>
          <w:szCs w:val="26"/>
          <w:lang w:val="en-CA"/>
        </w:rPr>
        <w:t>.</w:t>
      </w:r>
    </w:p>
    <w:p w14:paraId="19619011"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Đăng nhập tài khoản Google và chọn mục Get API key.</w:t>
      </w:r>
    </w:p>
    <w:p w14:paraId="4EE0AA66"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Nhấn Create API key để tạo khóa mới.</w:t>
      </w:r>
    </w:p>
    <w:p w14:paraId="1BF5FD2C" w14:textId="77777777" w:rsidR="000C5451" w:rsidRPr="004540B9" w:rsidRDefault="000C5451" w:rsidP="000C5451">
      <w:p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Cập nhật Backend Sao chép chuỗi khóa vừa tạo và dán vào mục gemini.api.key trong file </w:t>
      </w:r>
      <w:proofErr w:type="gramStart"/>
      <w:r w:rsidRPr="004540B9">
        <w:rPr>
          <w:rFonts w:ascii="Times New Roman" w:hAnsi="Times New Roman" w:cs="Times New Roman"/>
          <w:sz w:val="26"/>
          <w:szCs w:val="26"/>
          <w:lang w:val="en-CA"/>
        </w:rPr>
        <w:t>application.properties</w:t>
      </w:r>
      <w:proofErr w:type="gramEnd"/>
      <w:r w:rsidRPr="004540B9">
        <w:rPr>
          <w:rFonts w:ascii="Times New Roman" w:hAnsi="Times New Roman" w:cs="Times New Roman"/>
          <w:sz w:val="26"/>
          <w:szCs w:val="26"/>
          <w:lang w:val="en-CA"/>
        </w:rPr>
        <w:t xml:space="preserve"> của Backend.</w:t>
      </w:r>
    </w:p>
    <w:p w14:paraId="46FE4CF6" w14:textId="77777777" w:rsidR="000C5451" w:rsidRPr="004540B9" w:rsidRDefault="000C5451" w:rsidP="000C5451">
      <w:pPr>
        <w:pStyle w:val="Heading3"/>
        <w:rPr>
          <w:rFonts w:ascii="Times New Roman" w:hAnsi="Times New Roman" w:cs="Times New Roman"/>
          <w:b/>
          <w:color w:val="auto"/>
          <w:sz w:val="26"/>
          <w:szCs w:val="26"/>
          <w:lang w:val="en-CA"/>
        </w:rPr>
      </w:pPr>
      <w:bookmarkStart w:id="170" w:name="_Toc215742412"/>
      <w:r w:rsidRPr="004540B9">
        <w:rPr>
          <w:rFonts w:ascii="Times New Roman" w:hAnsi="Times New Roman" w:cs="Times New Roman"/>
          <w:b/>
          <w:color w:val="auto"/>
          <w:sz w:val="26"/>
          <w:szCs w:val="26"/>
          <w:lang w:val="en-CA"/>
        </w:rPr>
        <w:t>4.3.6 Thiết lập Email SMTP (Gmail)</w:t>
      </w:r>
      <w:bookmarkEnd w:id="170"/>
    </w:p>
    <w:p w14:paraId="24DB5A40"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Bật xác thực 2 bước Truy cập trang quản lý tài khoản Google, mục Bảo mật và bật Xác thực 2 bước.</w:t>
      </w:r>
    </w:p>
    <w:p w14:paraId="0E221DC6"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Tạo Mật khẩu ứng dụng</w:t>
      </w:r>
    </w:p>
    <w:p w14:paraId="4DDCE435"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sz w:val="26"/>
          <w:szCs w:val="26"/>
          <w:lang w:val="en-CA"/>
        </w:rPr>
        <w:t>Tìm kiếm từ khóa "App passwords" (Mật khẩu ứng dụng) trong phần cài đặt bảo mật.</w:t>
      </w:r>
    </w:p>
    <w:p w14:paraId="2E2BB6B2"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sz w:val="26"/>
          <w:szCs w:val="26"/>
          <w:lang w:val="en-CA"/>
        </w:rPr>
        <w:t>Tạo một mật khẩu mới với tên ứng dụng là "EduSmart".</w:t>
      </w:r>
    </w:p>
    <w:p w14:paraId="5E0CA4A7"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sz w:val="26"/>
          <w:szCs w:val="26"/>
          <w:lang w:val="en-CA"/>
        </w:rPr>
      </w:pPr>
      <w:r w:rsidRPr="004540B9">
        <w:rPr>
          <w:rFonts w:ascii="Times New Roman" w:hAnsi="Times New Roman" w:cs="Times New Roman"/>
          <w:sz w:val="26"/>
          <w:szCs w:val="26"/>
          <w:lang w:val="en-CA"/>
        </w:rPr>
        <w:t>Sao chép chuỗi 16 ký tự được sinh ra</w:t>
      </w:r>
    </w:p>
    <w:p w14:paraId="26157A47"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3:</w:t>
      </w:r>
      <w:r w:rsidRPr="004540B9">
        <w:rPr>
          <w:rFonts w:ascii="Times New Roman" w:hAnsi="Times New Roman" w:cs="Times New Roman"/>
          <w:sz w:val="26"/>
          <w:szCs w:val="26"/>
          <w:lang w:val="en-CA"/>
        </w:rPr>
        <w:t xml:space="preserve"> Cập nhật Backend Dán chuỗi 16 ký tự này vào mục </w:t>
      </w:r>
      <w:proofErr w:type="gramStart"/>
      <w:r w:rsidRPr="004540B9">
        <w:rPr>
          <w:rFonts w:ascii="Times New Roman" w:hAnsi="Times New Roman" w:cs="Times New Roman"/>
          <w:sz w:val="26"/>
          <w:szCs w:val="26"/>
          <w:lang w:val="en-CA"/>
        </w:rPr>
        <w:t>spring.mail</w:t>
      </w:r>
      <w:proofErr w:type="gramEnd"/>
      <w:r w:rsidRPr="004540B9">
        <w:rPr>
          <w:rFonts w:ascii="Times New Roman" w:hAnsi="Times New Roman" w:cs="Times New Roman"/>
          <w:sz w:val="26"/>
          <w:szCs w:val="26"/>
          <w:lang w:val="en-CA"/>
        </w:rPr>
        <w:t xml:space="preserve">.password trong file </w:t>
      </w:r>
      <w:proofErr w:type="gramStart"/>
      <w:r w:rsidRPr="004540B9">
        <w:rPr>
          <w:rFonts w:ascii="Times New Roman" w:hAnsi="Times New Roman" w:cs="Times New Roman"/>
          <w:sz w:val="26"/>
          <w:szCs w:val="26"/>
          <w:lang w:val="en-CA"/>
        </w:rPr>
        <w:t>application.properties</w:t>
      </w:r>
      <w:proofErr w:type="gramEnd"/>
      <w:r w:rsidRPr="004540B9">
        <w:rPr>
          <w:rFonts w:ascii="Times New Roman" w:hAnsi="Times New Roman" w:cs="Times New Roman"/>
          <w:sz w:val="26"/>
          <w:szCs w:val="26"/>
          <w:lang w:val="en-CA"/>
        </w:rPr>
        <w:t>. Lưu ý: xóa các khoảng trắng nếu có.</w:t>
      </w:r>
    </w:p>
    <w:p w14:paraId="2100C6F1"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71" w:name="_Toc215742413"/>
      <w:r w:rsidRPr="004540B9">
        <w:rPr>
          <w:rFonts w:ascii="Times New Roman" w:hAnsi="Times New Roman" w:cs="Times New Roman"/>
          <w:b/>
          <w:color w:val="auto"/>
          <w:sz w:val="26"/>
          <w:szCs w:val="26"/>
          <w:lang w:val="en-CA"/>
        </w:rPr>
        <w:t>4.3.7 Thiết lập Phần cứng (IoT - ESP32)</w:t>
      </w:r>
      <w:bookmarkEnd w:id="171"/>
    </w:p>
    <w:p w14:paraId="35DCDA87" w14:textId="77777777" w:rsidR="000C5451" w:rsidRPr="004540B9" w:rsidRDefault="000C5451" w:rsidP="000C5451">
      <w:pPr>
        <w:spacing w:line="288" w:lineRule="auto"/>
        <w:ind w:left="156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Arduino IDE Tải và cài đặt phần mềm Arduino IDE phiên bản 2.x trở lên.</w:t>
      </w:r>
    </w:p>
    <w:p w14:paraId="74B831C0" w14:textId="77777777" w:rsidR="000C5451" w:rsidRPr="004540B9" w:rsidRDefault="000C5451" w:rsidP="000C5451">
      <w:pPr>
        <w:spacing w:line="288" w:lineRule="auto"/>
        <w:ind w:left="156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Cài đặt Board ESP32</w:t>
      </w:r>
    </w:p>
    <w:p w14:paraId="59E66927" w14:textId="31B1B2DC" w:rsidR="000C5451" w:rsidRPr="00E47067" w:rsidRDefault="000C5451" w:rsidP="00E47067">
      <w:pPr>
        <w:pStyle w:val="ListParagraph"/>
        <w:numPr>
          <w:ilvl w:val="0"/>
          <w:numId w:val="43"/>
        </w:numPr>
        <w:spacing w:line="288" w:lineRule="auto"/>
        <w:ind w:left="1855"/>
        <w:rPr>
          <w:rFonts w:ascii="Times New Roman" w:hAnsi="Times New Roman" w:cs="Times New Roman"/>
          <w:b/>
          <w:sz w:val="26"/>
          <w:szCs w:val="26"/>
          <w:lang w:val="en-CA"/>
        </w:rPr>
      </w:pPr>
      <w:r w:rsidRPr="004540B9">
        <w:rPr>
          <w:rFonts w:ascii="Times New Roman" w:hAnsi="Times New Roman" w:cs="Times New Roman"/>
          <w:sz w:val="26"/>
          <w:szCs w:val="26"/>
          <w:lang w:val="en-CA"/>
        </w:rPr>
        <w:t>Vào Preferences, thêm đường dẫn sau vào mục Additional Boards Manager URLs: https://dl.espressif.com/dl/package_esp32_index.json</w:t>
      </w:r>
    </w:p>
    <w:p w14:paraId="775CD4D5" w14:textId="77777777" w:rsidR="000C5451" w:rsidRPr="004540B9" w:rsidRDefault="000C5451" w:rsidP="00265B70">
      <w:pPr>
        <w:pStyle w:val="ListParagraph"/>
        <w:numPr>
          <w:ilvl w:val="0"/>
          <w:numId w:val="43"/>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Vào Tools &gt; Board &gt; Boards Manager, tìm kiếm "esp32" và cài đặt.</w:t>
      </w:r>
    </w:p>
    <w:p w14:paraId="3F5DDD26" w14:textId="77777777" w:rsidR="000C5451" w:rsidRPr="004540B9" w:rsidRDefault="000C5451" w:rsidP="000C5451">
      <w:pPr>
        <w:spacing w:line="288" w:lineRule="auto"/>
        <w:ind w:left="156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3:</w:t>
      </w:r>
      <w:r w:rsidRPr="004540B9">
        <w:rPr>
          <w:rFonts w:ascii="Times New Roman" w:hAnsi="Times New Roman" w:cs="Times New Roman"/>
          <w:sz w:val="26"/>
          <w:szCs w:val="26"/>
          <w:lang w:val="en-CA"/>
        </w:rPr>
        <w:t xml:space="preserve"> Cài đặt Thư viện Vào Sketch &gt; Include Library &gt; Manage Libraries và cài đặt 3 thư viện bắt buộc sau:</w:t>
      </w:r>
    </w:p>
    <w:p w14:paraId="0EF9D8B1"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Adafruit Fingerprint Sensor Library (Của Adafruit)</w:t>
      </w:r>
    </w:p>
    <w:p w14:paraId="21FAC8A2"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lastRenderedPageBreak/>
        <w:t>ArduinoJson (Của Benoit Blanchon, khuyến nghị bản 6.x hoặc 7.x)</w:t>
      </w:r>
    </w:p>
    <w:p w14:paraId="2CEFA986"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Base64 (Của agdl hoặc densaugeo)</w:t>
      </w:r>
    </w:p>
    <w:p w14:paraId="014735C7" w14:textId="77777777" w:rsidR="000C5451" w:rsidRPr="004540B9" w:rsidRDefault="000C5451" w:rsidP="000C5451">
      <w:pPr>
        <w:spacing w:line="288" w:lineRule="auto"/>
        <w:ind w:left="156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4:</w:t>
      </w:r>
      <w:r w:rsidRPr="004540B9">
        <w:rPr>
          <w:rFonts w:ascii="Times New Roman" w:hAnsi="Times New Roman" w:cs="Times New Roman"/>
          <w:sz w:val="26"/>
          <w:szCs w:val="26"/>
          <w:lang w:val="en-CA"/>
        </w:rPr>
        <w:t xml:space="preserve"> Nạp code</w:t>
      </w:r>
    </w:p>
    <w:p w14:paraId="23E6BA55"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Mở file </w:t>
      </w:r>
      <w:proofErr w:type="gramStart"/>
      <w:r w:rsidRPr="004540B9">
        <w:rPr>
          <w:rFonts w:ascii="Times New Roman" w:hAnsi="Times New Roman" w:cs="Times New Roman"/>
          <w:sz w:val="26"/>
          <w:szCs w:val="26"/>
          <w:lang w:val="en-CA"/>
        </w:rPr>
        <w:t>code .ino</w:t>
      </w:r>
      <w:proofErr w:type="gramEnd"/>
      <w:r w:rsidRPr="004540B9">
        <w:rPr>
          <w:rFonts w:ascii="Times New Roman" w:hAnsi="Times New Roman" w:cs="Times New Roman"/>
          <w:sz w:val="26"/>
          <w:szCs w:val="26"/>
          <w:lang w:val="en-CA"/>
        </w:rPr>
        <w:t xml:space="preserve"> của dự án.</w:t>
      </w:r>
    </w:p>
    <w:p w14:paraId="65871AB5"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Chỉnh sửa tên Wifi (ssid), mật khẩu Wifi (password) và địa chỉ IP của máy tính chạy Backend (serverUrl).</w:t>
      </w:r>
    </w:p>
    <w:p w14:paraId="0B187034"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Kết nối ESP32 với máy tính qua cáp USB và nhấn nút Upload.</w:t>
      </w:r>
    </w:p>
    <w:p w14:paraId="43953FFA" w14:textId="77777777" w:rsidR="000C5451" w:rsidRPr="004540B9" w:rsidRDefault="000C5451" w:rsidP="000C5451">
      <w:pPr>
        <w:spacing w:line="288" w:lineRule="auto"/>
        <w:ind w:left="1134" w:hanging="425"/>
        <w:rPr>
          <w:rFonts w:ascii="Times New Roman" w:hAnsi="Times New Roman" w:cs="Times New Roman"/>
          <w:sz w:val="26"/>
          <w:szCs w:val="26"/>
          <w:lang w:val="en-CA"/>
        </w:rPr>
      </w:pPr>
    </w:p>
    <w:p w14:paraId="4FC41F6E"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31F68EFC"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AD83316"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332CAF28"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448550A"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75F353B8"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12DFBA0D"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BF1301C"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A6D9D46"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49D10499"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0AE10B71"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5ECF5C2A"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40FA7B9"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4C3C79E4" w14:textId="77777777" w:rsidR="0083242B" w:rsidRPr="004540B9" w:rsidRDefault="0083242B" w:rsidP="000C5451">
      <w:pPr>
        <w:spacing w:line="288" w:lineRule="auto"/>
        <w:ind w:firstLine="720"/>
        <w:rPr>
          <w:rFonts w:ascii="Times New Roman" w:hAnsi="Times New Roman" w:cs="Times New Roman"/>
          <w:sz w:val="26"/>
          <w:szCs w:val="26"/>
          <w:lang w:val="en-US"/>
        </w:rPr>
      </w:pPr>
    </w:p>
    <w:p w14:paraId="1DD4C6DD" w14:textId="77777777" w:rsidR="0083242B" w:rsidRPr="004540B9" w:rsidRDefault="0083242B" w:rsidP="000C5451">
      <w:pPr>
        <w:spacing w:line="288" w:lineRule="auto"/>
        <w:ind w:firstLine="720"/>
        <w:rPr>
          <w:rFonts w:ascii="Times New Roman" w:hAnsi="Times New Roman" w:cs="Times New Roman"/>
          <w:sz w:val="26"/>
          <w:szCs w:val="26"/>
          <w:lang w:val="en-US"/>
        </w:rPr>
      </w:pPr>
    </w:p>
    <w:p w14:paraId="77A256B2"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9E4D97C" w14:textId="77777777" w:rsidR="000C5451" w:rsidRPr="004540B9" w:rsidRDefault="000C5451" w:rsidP="000C5451">
      <w:pPr>
        <w:pStyle w:val="Heading1"/>
        <w:ind w:hanging="426"/>
        <w:jc w:val="center"/>
        <w:rPr>
          <w:rFonts w:ascii="Times New Roman" w:hAnsi="Times New Roman" w:cs="Times New Roman"/>
          <w:b/>
          <w:bCs/>
          <w:color w:val="auto"/>
          <w:sz w:val="26"/>
          <w:szCs w:val="26"/>
          <w:lang w:val="en-US"/>
        </w:rPr>
      </w:pPr>
      <w:bookmarkStart w:id="172" w:name="_Toc215742414"/>
      <w:r w:rsidRPr="004540B9">
        <w:rPr>
          <w:rFonts w:ascii="Times New Roman" w:hAnsi="Times New Roman" w:cs="Times New Roman"/>
          <w:b/>
          <w:bCs/>
          <w:color w:val="auto"/>
          <w:sz w:val="26"/>
          <w:szCs w:val="26"/>
          <w:lang w:val="en-US"/>
        </w:rPr>
        <w:lastRenderedPageBreak/>
        <w:t>CHƯƠNG 5: GIAO DIỆN NGƯỜI DÙNG VÀ KIỂM THỬ</w:t>
      </w:r>
      <w:bookmarkEnd w:id="172"/>
    </w:p>
    <w:p w14:paraId="4B783666" w14:textId="77777777" w:rsidR="000C5451" w:rsidRPr="004540B9" w:rsidRDefault="000C5451" w:rsidP="000C5451">
      <w:pPr>
        <w:pStyle w:val="Heading2"/>
        <w:ind w:hanging="426"/>
        <w:rPr>
          <w:rFonts w:ascii="Times New Roman" w:hAnsi="Times New Roman" w:cs="Times New Roman"/>
          <w:b/>
          <w:bCs/>
          <w:color w:val="auto"/>
          <w:sz w:val="26"/>
          <w:szCs w:val="26"/>
          <w:lang w:val="en-US"/>
        </w:rPr>
      </w:pPr>
      <w:bookmarkStart w:id="173" w:name="_Toc215742415"/>
      <w:r w:rsidRPr="004540B9">
        <w:rPr>
          <w:rFonts w:ascii="Times New Roman" w:hAnsi="Times New Roman" w:cs="Times New Roman"/>
          <w:b/>
          <w:bCs/>
          <w:color w:val="auto"/>
          <w:sz w:val="26"/>
          <w:szCs w:val="26"/>
          <w:lang w:val="en-US"/>
        </w:rPr>
        <w:t>5.1 Giao diện người dùng</w:t>
      </w:r>
      <w:bookmarkEnd w:id="173"/>
    </w:p>
    <w:p w14:paraId="5DCBC46A" w14:textId="77777777" w:rsidR="000C5451" w:rsidRPr="004540B9" w:rsidRDefault="000C5451" w:rsidP="000C5451">
      <w:pPr>
        <w:pStyle w:val="Heading3"/>
        <w:ind w:hanging="426"/>
        <w:rPr>
          <w:rFonts w:ascii="Times New Roman" w:hAnsi="Times New Roman" w:cs="Times New Roman"/>
          <w:b/>
          <w:bCs/>
          <w:color w:val="auto"/>
          <w:sz w:val="26"/>
          <w:szCs w:val="26"/>
          <w:lang w:val="en-US"/>
        </w:rPr>
      </w:pPr>
      <w:bookmarkStart w:id="174" w:name="_Toc215742416"/>
      <w:r w:rsidRPr="004540B9">
        <w:rPr>
          <w:rFonts w:ascii="Times New Roman" w:hAnsi="Times New Roman" w:cs="Times New Roman"/>
          <w:b/>
          <w:bCs/>
          <w:color w:val="auto"/>
          <w:sz w:val="26"/>
          <w:szCs w:val="26"/>
          <w:lang w:val="en-US"/>
        </w:rPr>
        <w:t xml:space="preserve">5.1.1 Giao </w:t>
      </w:r>
      <w:proofErr w:type="gramStart"/>
      <w:r w:rsidRPr="004540B9">
        <w:rPr>
          <w:rFonts w:ascii="Times New Roman" w:hAnsi="Times New Roman" w:cs="Times New Roman"/>
          <w:b/>
          <w:bCs/>
          <w:color w:val="auto"/>
          <w:sz w:val="26"/>
          <w:szCs w:val="26"/>
          <w:lang w:val="en-US"/>
        </w:rPr>
        <w:t>diện  hệ</w:t>
      </w:r>
      <w:proofErr w:type="gramEnd"/>
      <w:r w:rsidRPr="004540B9">
        <w:rPr>
          <w:rFonts w:ascii="Times New Roman" w:hAnsi="Times New Roman" w:cs="Times New Roman"/>
          <w:b/>
          <w:bCs/>
          <w:color w:val="auto"/>
          <w:sz w:val="26"/>
          <w:szCs w:val="26"/>
          <w:lang w:val="en-US"/>
        </w:rPr>
        <w:t xml:space="preserve"> thống</w:t>
      </w:r>
      <w:bookmarkEnd w:id="174"/>
      <w:r w:rsidRPr="004540B9">
        <w:rPr>
          <w:rFonts w:ascii="Times New Roman" w:hAnsi="Times New Roman" w:cs="Times New Roman"/>
          <w:b/>
          <w:bCs/>
          <w:color w:val="auto"/>
          <w:sz w:val="26"/>
          <w:szCs w:val="26"/>
          <w:lang w:val="en-US"/>
        </w:rPr>
        <w:t xml:space="preserve"> </w:t>
      </w:r>
    </w:p>
    <w:p w14:paraId="6D3AFCC8" w14:textId="77777777" w:rsidR="000C5451" w:rsidRPr="004540B9" w:rsidRDefault="000C5451" w:rsidP="000C5451">
      <w:pPr>
        <w:pStyle w:val="Heading4"/>
        <w:ind w:hanging="426"/>
        <w:rPr>
          <w:rFonts w:ascii="Times New Roman" w:hAnsi="Times New Roman" w:cs="Times New Roman"/>
          <w:b/>
          <w:i w:val="0"/>
          <w:color w:val="auto"/>
          <w:sz w:val="26"/>
          <w:szCs w:val="26"/>
          <w:lang w:val="en-US"/>
        </w:rPr>
      </w:pPr>
      <w:r w:rsidRPr="004540B9">
        <w:rPr>
          <w:noProof/>
          <w:color w:val="auto"/>
        </w:rPr>
        <mc:AlternateContent>
          <mc:Choice Requires="wps">
            <w:drawing>
              <wp:anchor distT="0" distB="0" distL="114300" distR="114300" simplePos="0" relativeHeight="251897344" behindDoc="0" locked="0" layoutInCell="1" allowOverlap="1" wp14:anchorId="077CAF9D" wp14:editId="5569C9D7">
                <wp:simplePos x="0" y="0"/>
                <wp:positionH relativeFrom="column">
                  <wp:posOffset>0</wp:posOffset>
                </wp:positionH>
                <wp:positionV relativeFrom="paragraph">
                  <wp:posOffset>3376930</wp:posOffset>
                </wp:positionV>
                <wp:extent cx="5731510" cy="635"/>
                <wp:effectExtent l="0" t="0" r="0" b="0"/>
                <wp:wrapTopAndBottom/>
                <wp:docPr id="14263831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47C615" w14:textId="77777777" w:rsidR="000C5451" w:rsidRPr="004540B9" w:rsidRDefault="000C5451" w:rsidP="000C5451">
                            <w:pPr>
                              <w:pStyle w:val="Caption"/>
                              <w:jc w:val="center"/>
                              <w:rPr>
                                <w:b/>
                                <w:bCs/>
                                <w:i w:val="0"/>
                                <w:iCs w:val="0"/>
                                <w:noProof/>
                                <w:color w:val="auto"/>
                                <w:sz w:val="26"/>
                                <w:szCs w:val="26"/>
                              </w:rPr>
                            </w:pPr>
                            <w:bookmarkStart w:id="175" w:name="_Toc215738305"/>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20</w:t>
                            </w:r>
                            <w:r w:rsidRPr="004540B9">
                              <w:rPr>
                                <w:color w:val="auto"/>
                                <w:sz w:val="26"/>
                                <w:szCs w:val="26"/>
                              </w:rPr>
                              <w:fldChar w:fldCharType="end"/>
                            </w:r>
                            <w:r w:rsidRPr="004540B9">
                              <w:rPr>
                                <w:color w:val="auto"/>
                                <w:sz w:val="26"/>
                                <w:szCs w:val="26"/>
                              </w:rPr>
                              <w:t>: Giao diện slide show của hệ thống: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AF9D" id="_x0000_s1045" type="#_x0000_t202" style="position:absolute;left:0;text-align:left;margin-left:0;margin-top:265.9pt;width:451.3pt;height:.05pt;z-index:25189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" stroked="f">
                <v:textbox style="mso-fit-shape-to-text:t" inset="0,0,0,0">
                  <w:txbxContent>
                    <w:p w14:paraId="2747C615" w14:textId="77777777" w:rsidR="000C5451" w:rsidRPr="004540B9" w:rsidRDefault="000C5451" w:rsidP="000C5451">
                      <w:pPr>
                        <w:pStyle w:val="Caption"/>
                        <w:jc w:val="center"/>
                        <w:rPr>
                          <w:b/>
                          <w:bCs/>
                          <w:i w:val="0"/>
                          <w:iCs w:val="0"/>
                          <w:noProof/>
                          <w:color w:val="auto"/>
                          <w:sz w:val="26"/>
                          <w:szCs w:val="26"/>
                        </w:rPr>
                      </w:pPr>
                      <w:bookmarkStart w:id="176" w:name="_Toc215738305"/>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20</w:t>
                      </w:r>
                      <w:r w:rsidRPr="004540B9">
                        <w:rPr>
                          <w:color w:val="auto"/>
                          <w:sz w:val="26"/>
                          <w:szCs w:val="26"/>
                        </w:rPr>
                        <w:fldChar w:fldCharType="end"/>
                      </w:r>
                      <w:r w:rsidRPr="004540B9">
                        <w:rPr>
                          <w:color w:val="auto"/>
                          <w:sz w:val="26"/>
                          <w:szCs w:val="26"/>
                        </w:rPr>
                        <w:t>: Giao diện slide show của hệ thống:</w:t>
                      </w:r>
                      <w:bookmarkEnd w:id="176"/>
                    </w:p>
                  </w:txbxContent>
                </v:textbox>
                <w10:wrap type="topAndBottom"/>
              </v:shape>
            </w:pict>
          </mc:Fallback>
        </mc:AlternateContent>
      </w:r>
      <w:r w:rsidRPr="004540B9">
        <w:rPr>
          <w:rFonts w:ascii="Times New Roman" w:hAnsi="Times New Roman" w:cs="Times New Roman"/>
          <w:b/>
          <w:i w:val="0"/>
          <w:noProof/>
          <w:color w:val="auto"/>
          <w:sz w:val="26"/>
          <w:szCs w:val="26"/>
          <w:lang w:val="en-US"/>
        </w:rPr>
        <w:drawing>
          <wp:anchor distT="0" distB="0" distL="114300" distR="114300" simplePos="0" relativeHeight="251470336" behindDoc="0" locked="0" layoutInCell="1" allowOverlap="1" wp14:anchorId="56711299" wp14:editId="4AE35B16">
            <wp:simplePos x="0" y="0"/>
            <wp:positionH relativeFrom="column">
              <wp:posOffset>0</wp:posOffset>
            </wp:positionH>
            <wp:positionV relativeFrom="paragraph">
              <wp:posOffset>363720</wp:posOffset>
            </wp:positionV>
            <wp:extent cx="5731510" cy="2956560"/>
            <wp:effectExtent l="0" t="0" r="2540" b="0"/>
            <wp:wrapTopAndBottom/>
            <wp:docPr id="80202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572"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4540B9">
        <w:rPr>
          <w:rFonts w:ascii="Times New Roman" w:hAnsi="Times New Roman" w:cs="Times New Roman"/>
          <w:b/>
          <w:bCs/>
          <w:i w:val="0"/>
          <w:iCs w:val="0"/>
          <w:color w:val="auto"/>
          <w:sz w:val="26"/>
          <w:szCs w:val="26"/>
          <w:lang w:val="en-US"/>
        </w:rPr>
        <w:t xml:space="preserve">5.1.1.1 </w:t>
      </w:r>
      <w:r w:rsidRPr="004540B9">
        <w:rPr>
          <w:rFonts w:ascii="Times New Roman" w:hAnsi="Times New Roman" w:cs="Times New Roman"/>
          <w:b/>
          <w:i w:val="0"/>
          <w:color w:val="auto"/>
          <w:sz w:val="26"/>
          <w:szCs w:val="26"/>
          <w:lang w:val="en-US"/>
        </w:rPr>
        <w:t>Giao diện Slide Show</w:t>
      </w:r>
    </w:p>
    <w:p w14:paraId="0B00828A" w14:textId="77777777" w:rsidR="000C5451" w:rsidRPr="004540B9" w:rsidRDefault="000C5451" w:rsidP="000C5451">
      <w:pPr>
        <w:pStyle w:val="Heading4"/>
        <w:rPr>
          <w:rFonts w:ascii="Times New Roman" w:hAnsi="Times New Roman" w:cs="Times New Roman"/>
          <w:b/>
          <w:bCs/>
          <w:color w:val="auto"/>
          <w:sz w:val="26"/>
          <w:szCs w:val="26"/>
          <w:lang w:val="en-US"/>
        </w:rPr>
      </w:pPr>
      <w:r w:rsidRPr="004540B9">
        <w:rPr>
          <w:noProof/>
          <w:color w:val="auto"/>
        </w:rPr>
        <mc:AlternateContent>
          <mc:Choice Requires="wps">
            <w:drawing>
              <wp:anchor distT="0" distB="0" distL="114300" distR="114300" simplePos="0" relativeHeight="251902464" behindDoc="0" locked="0" layoutInCell="1" allowOverlap="1" wp14:anchorId="0F2A3D3A" wp14:editId="627B9291">
                <wp:simplePos x="0" y="0"/>
                <wp:positionH relativeFrom="column">
                  <wp:posOffset>64135</wp:posOffset>
                </wp:positionH>
                <wp:positionV relativeFrom="paragraph">
                  <wp:posOffset>6763385</wp:posOffset>
                </wp:positionV>
                <wp:extent cx="5731510" cy="635"/>
                <wp:effectExtent l="0" t="0" r="0" b="0"/>
                <wp:wrapTopAndBottom/>
                <wp:docPr id="428052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345311" w14:textId="0651CACA" w:rsidR="000C5451" w:rsidRPr="004540B9" w:rsidRDefault="000C5451" w:rsidP="000C5451">
                            <w:pPr>
                              <w:pStyle w:val="Caption"/>
                              <w:jc w:val="center"/>
                              <w:rPr>
                                <w:noProof/>
                                <w:color w:val="auto"/>
                                <w:sz w:val="26"/>
                                <w:szCs w:val="26"/>
                              </w:rPr>
                            </w:pPr>
                            <w:bookmarkStart w:id="177" w:name="_Toc21573830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21</w:t>
                            </w:r>
                            <w:r w:rsidRPr="004540B9">
                              <w:rPr>
                                <w:color w:val="auto"/>
                                <w:sz w:val="26"/>
                                <w:szCs w:val="26"/>
                              </w:rPr>
                              <w:fldChar w:fldCharType="end"/>
                            </w:r>
                            <w:r w:rsidRPr="004540B9">
                              <w:rPr>
                                <w:color w:val="auto"/>
                                <w:sz w:val="26"/>
                                <w:szCs w:val="26"/>
                              </w:rPr>
                              <w:t>: Giao diện đăng nhập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A3D3A" id="_x0000_s1046" type="#_x0000_t202" style="position:absolute;left:0;text-align:left;margin-left:5.05pt;margin-top:532.55pt;width:451.3pt;height:.05pt;z-index:25190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" stroked="f">
                <v:textbox style="mso-fit-shape-to-text:t" inset="0,0,0,0">
                  <w:txbxContent>
                    <w:p w14:paraId="5D345311" w14:textId="0651CACA" w:rsidR="000C5451" w:rsidRPr="004540B9" w:rsidRDefault="000C5451" w:rsidP="000C5451">
                      <w:pPr>
                        <w:pStyle w:val="Caption"/>
                        <w:jc w:val="center"/>
                        <w:rPr>
                          <w:noProof/>
                          <w:color w:val="auto"/>
                          <w:sz w:val="26"/>
                          <w:szCs w:val="26"/>
                        </w:rPr>
                      </w:pPr>
                      <w:bookmarkStart w:id="178" w:name="_Toc21573830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21</w:t>
                      </w:r>
                      <w:r w:rsidRPr="004540B9">
                        <w:rPr>
                          <w:color w:val="auto"/>
                          <w:sz w:val="26"/>
                          <w:szCs w:val="26"/>
                        </w:rPr>
                        <w:fldChar w:fldCharType="end"/>
                      </w:r>
                      <w:r w:rsidRPr="004540B9">
                        <w:rPr>
                          <w:color w:val="auto"/>
                          <w:sz w:val="26"/>
                          <w:szCs w:val="26"/>
                        </w:rPr>
                        <w:t>: Giao diện đăng nhập</w:t>
                      </w:r>
                      <w:bookmarkEnd w:id="178"/>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531776" behindDoc="0" locked="0" layoutInCell="1" allowOverlap="1" wp14:anchorId="39B29CDE" wp14:editId="1438C279">
            <wp:simplePos x="0" y="0"/>
            <wp:positionH relativeFrom="margin">
              <wp:posOffset>64135</wp:posOffset>
            </wp:positionH>
            <wp:positionV relativeFrom="paragraph">
              <wp:posOffset>3712845</wp:posOffset>
            </wp:positionV>
            <wp:extent cx="5731510" cy="2993390"/>
            <wp:effectExtent l="0" t="0" r="2540" b="0"/>
            <wp:wrapTopAndBottom/>
            <wp:docPr id="15338557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5773" name="Picture 1" descr="A screenshot of a login pag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4540B9">
        <w:rPr>
          <w:rFonts w:ascii="Times New Roman" w:hAnsi="Times New Roman" w:cs="Times New Roman"/>
          <w:b/>
          <w:bCs/>
          <w:color w:val="auto"/>
          <w:sz w:val="26"/>
          <w:szCs w:val="26"/>
          <w:lang w:val="en-US"/>
        </w:rPr>
        <w:t>5.1.1.2</w:t>
      </w:r>
      <w:r w:rsidRPr="004540B9">
        <w:rPr>
          <w:rFonts w:ascii="Times New Roman" w:hAnsi="Times New Roman" w:cs="Times New Roman"/>
          <w:b/>
          <w:color w:val="auto"/>
          <w:sz w:val="26"/>
          <w:szCs w:val="26"/>
          <w:lang w:val="en-US"/>
        </w:rPr>
        <w:t xml:space="preserve"> Giao diện </w:t>
      </w:r>
      <w:r w:rsidRPr="004540B9">
        <w:rPr>
          <w:rFonts w:ascii="Times New Roman" w:hAnsi="Times New Roman" w:cs="Times New Roman"/>
          <w:b/>
          <w:bCs/>
          <w:color w:val="auto"/>
          <w:sz w:val="26"/>
          <w:szCs w:val="26"/>
          <w:lang w:val="en-US"/>
        </w:rPr>
        <w:t>đăng nhập</w:t>
      </w:r>
    </w:p>
    <w:p w14:paraId="2D9CA19B" w14:textId="77777777" w:rsidR="000C5451" w:rsidRPr="004540B9" w:rsidRDefault="000C5451" w:rsidP="000C5451">
      <w:pPr>
        <w:spacing w:line="288" w:lineRule="auto"/>
        <w:ind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p>
    <w:p w14:paraId="6CF076FF" w14:textId="77777777" w:rsidR="000C5451" w:rsidRPr="004540B9" w:rsidRDefault="000C5451" w:rsidP="000C5451">
      <w:pPr>
        <w:pStyle w:val="Heading4"/>
        <w:ind w:hanging="426"/>
        <w:rPr>
          <w:rFonts w:ascii="Times New Roman" w:hAnsi="Times New Roman" w:cs="Times New Roman"/>
          <w:b/>
          <w:bCs/>
          <w:color w:val="auto"/>
          <w:sz w:val="26"/>
          <w:szCs w:val="26"/>
          <w:lang w:val="en-US"/>
        </w:rPr>
      </w:pPr>
      <w:r w:rsidRPr="004540B9">
        <w:rPr>
          <w:noProof/>
          <w:color w:val="auto"/>
        </w:rPr>
        <w:lastRenderedPageBreak/>
        <mc:AlternateContent>
          <mc:Choice Requires="wps">
            <w:drawing>
              <wp:anchor distT="0" distB="0" distL="114300" distR="114300" simplePos="0" relativeHeight="251907584" behindDoc="0" locked="0" layoutInCell="1" allowOverlap="1" wp14:anchorId="60895CEB" wp14:editId="10BE8FB8">
                <wp:simplePos x="0" y="0"/>
                <wp:positionH relativeFrom="column">
                  <wp:posOffset>-2540</wp:posOffset>
                </wp:positionH>
                <wp:positionV relativeFrom="paragraph">
                  <wp:posOffset>3409315</wp:posOffset>
                </wp:positionV>
                <wp:extent cx="5731510" cy="635"/>
                <wp:effectExtent l="0" t="0" r="0" b="0"/>
                <wp:wrapTopAndBottom/>
                <wp:docPr id="18493509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9ADE" w14:textId="77777777" w:rsidR="000C5451" w:rsidRPr="004540B9" w:rsidRDefault="000C5451" w:rsidP="000C5451">
                            <w:pPr>
                              <w:pStyle w:val="Caption"/>
                              <w:jc w:val="center"/>
                              <w:rPr>
                                <w:noProof/>
                                <w:color w:val="auto"/>
                                <w:sz w:val="26"/>
                                <w:szCs w:val="26"/>
                              </w:rPr>
                            </w:pPr>
                            <w:bookmarkStart w:id="179" w:name="_Toc21573830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22</w:t>
                            </w:r>
                            <w:r w:rsidRPr="004540B9">
                              <w:rPr>
                                <w:color w:val="auto"/>
                                <w:sz w:val="26"/>
                                <w:szCs w:val="26"/>
                              </w:rPr>
                              <w:fldChar w:fldCharType="end"/>
                            </w:r>
                            <w:r w:rsidRPr="004540B9">
                              <w:rPr>
                                <w:color w:val="auto"/>
                                <w:sz w:val="26"/>
                                <w:szCs w:val="26"/>
                              </w:rPr>
                              <w:t>: Giao diện đăng kí</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95CEB" id="_x0000_s1047" type="#_x0000_t202" style="position:absolute;left:0;text-align:left;margin-left:-.2pt;margin-top:268.45pt;width:451.3pt;height:.0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" stroked="f">
                <v:textbox style="mso-fit-shape-to-text:t" inset="0,0,0,0">
                  <w:txbxContent>
                    <w:p w14:paraId="78BA9ADE" w14:textId="77777777" w:rsidR="000C5451" w:rsidRPr="004540B9" w:rsidRDefault="000C5451" w:rsidP="000C5451">
                      <w:pPr>
                        <w:pStyle w:val="Caption"/>
                        <w:jc w:val="center"/>
                        <w:rPr>
                          <w:noProof/>
                          <w:color w:val="auto"/>
                          <w:sz w:val="26"/>
                          <w:szCs w:val="26"/>
                        </w:rPr>
                      </w:pPr>
                      <w:bookmarkStart w:id="180" w:name="_Toc21573830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82492D">
                        <w:rPr>
                          <w:noProof/>
                          <w:color w:val="auto"/>
                          <w:sz w:val="26"/>
                          <w:szCs w:val="26"/>
                        </w:rPr>
                        <w:t>22</w:t>
                      </w:r>
                      <w:r w:rsidRPr="004540B9">
                        <w:rPr>
                          <w:color w:val="auto"/>
                          <w:sz w:val="26"/>
                          <w:szCs w:val="26"/>
                        </w:rPr>
                        <w:fldChar w:fldCharType="end"/>
                      </w:r>
                      <w:r w:rsidRPr="004540B9">
                        <w:rPr>
                          <w:color w:val="auto"/>
                          <w:sz w:val="26"/>
                          <w:szCs w:val="26"/>
                        </w:rPr>
                        <w:t>: Giao diện đăng kí</w:t>
                      </w:r>
                      <w:bookmarkEnd w:id="180"/>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536896" behindDoc="0" locked="0" layoutInCell="1" allowOverlap="1" wp14:anchorId="799C5258" wp14:editId="7D0FE543">
            <wp:simplePos x="0" y="0"/>
            <wp:positionH relativeFrom="margin">
              <wp:align>right</wp:align>
            </wp:positionH>
            <wp:positionV relativeFrom="paragraph">
              <wp:posOffset>358775</wp:posOffset>
            </wp:positionV>
            <wp:extent cx="5731510" cy="2993390"/>
            <wp:effectExtent l="0" t="0" r="2540" b="0"/>
            <wp:wrapTopAndBottom/>
            <wp:docPr id="2547126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636" name="Picture 1" descr="A screenshot of a login for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4540B9">
        <w:rPr>
          <w:rFonts w:ascii="Times New Roman" w:hAnsi="Times New Roman" w:cs="Times New Roman"/>
          <w:b/>
          <w:bCs/>
          <w:color w:val="auto"/>
          <w:sz w:val="26"/>
          <w:szCs w:val="26"/>
          <w:lang w:val="en-US"/>
        </w:rPr>
        <w:t xml:space="preserve">5..1.1.3 Giao diện Đăng kí </w:t>
      </w:r>
    </w:p>
    <w:p w14:paraId="6011FD9C" w14:textId="2BB8BA52" w:rsidR="000C5451" w:rsidRPr="004540B9" w:rsidRDefault="00FC6362" w:rsidP="000C5451">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368960" behindDoc="1" locked="0" layoutInCell="1" allowOverlap="1" wp14:anchorId="65DB3FBC" wp14:editId="269E9826">
            <wp:simplePos x="0" y="0"/>
            <wp:positionH relativeFrom="column">
              <wp:posOffset>2700020</wp:posOffset>
            </wp:positionH>
            <wp:positionV relativeFrom="paragraph">
              <wp:posOffset>3659505</wp:posOffset>
            </wp:positionV>
            <wp:extent cx="807720" cy="245745"/>
            <wp:effectExtent l="0" t="0" r="0" b="1905"/>
            <wp:wrapTight wrapText="bothSides">
              <wp:wrapPolygon edited="0">
                <wp:start x="0" y="0"/>
                <wp:lineTo x="0" y="20093"/>
                <wp:lineTo x="20887" y="20093"/>
                <wp:lineTo x="20887" y="0"/>
                <wp:lineTo x="0" y="0"/>
              </wp:wrapPolygon>
            </wp:wrapTight>
            <wp:docPr id="4812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958" name=""/>
                    <pic:cNvPicPr/>
                  </pic:nvPicPr>
                  <pic:blipFill rotWithShape="1">
                    <a:blip r:embed="rId40">
                      <a:extLst>
                        <a:ext uri="{28A0092B-C50C-407E-A947-70E740481C1C}">
                          <a14:useLocalDpi xmlns:a14="http://schemas.microsoft.com/office/drawing/2010/main" val="0"/>
                        </a:ext>
                      </a:extLst>
                    </a:blip>
                    <a:srcRect t="26748"/>
                    <a:stretch>
                      <a:fillRect/>
                    </a:stretch>
                  </pic:blipFill>
                  <pic:spPr bwMode="auto">
                    <a:xfrm>
                      <a:off x="0" y="0"/>
                      <a:ext cx="807720"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color w:val="auto"/>
          <w:sz w:val="26"/>
          <w:szCs w:val="26"/>
          <w:lang w:val="en-US"/>
        </w:rPr>
        <w:t>5.1.1.4 Giao diện quên mật khẩu</w:t>
      </w:r>
    </w:p>
    <w:p w14:paraId="07E1E6D6" w14:textId="7D2CC85B" w:rsidR="000C5451" w:rsidRPr="004540B9" w:rsidRDefault="000C5451" w:rsidP="0083242B">
      <w:pPr>
        <w:numPr>
          <w:ilvl w:val="0"/>
          <w:numId w:val="3"/>
        </w:numPr>
        <w:spacing w:line="288" w:lineRule="auto"/>
        <w:ind w:left="1134" w:hanging="425"/>
        <w:rPr>
          <w:rFonts w:ascii="Times New Roman" w:hAnsi="Times New Roman" w:cs="Times New Roman"/>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480576" behindDoc="0" locked="0" layoutInCell="1" allowOverlap="1" wp14:anchorId="6D0AF5C2" wp14:editId="5882F28F">
                <wp:simplePos x="0" y="0"/>
                <wp:positionH relativeFrom="column">
                  <wp:posOffset>3079750</wp:posOffset>
                </wp:positionH>
                <wp:positionV relativeFrom="paragraph">
                  <wp:posOffset>3729355</wp:posOffset>
                </wp:positionV>
                <wp:extent cx="2928620" cy="635"/>
                <wp:effectExtent l="0" t="0" r="5080" b="6985"/>
                <wp:wrapTopAndBottom/>
                <wp:docPr id="1501638391" name="Text Box 1"/>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BAE0D5C" w14:textId="77777777" w:rsidR="000C5451" w:rsidRPr="00FC4889" w:rsidRDefault="000C5451" w:rsidP="000C545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AF5C2" id="_x0000_s1048" type="#_x0000_t202" style="position:absolute;left:0;text-align:left;margin-left:242.5pt;margin-top:293.65pt;width:230.6pt;height:.05pt;z-index:25148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" stroked="f">
                <v:textbox style="mso-fit-shape-to-text:t" inset="0,0,0,0">
                  <w:txbxContent>
                    <w:p w14:paraId="4BAE0D5C" w14:textId="77777777" w:rsidR="000C5451" w:rsidRPr="00FC4889" w:rsidRDefault="000C5451" w:rsidP="000C545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v:textbox>
                <w10:wrap type="topAndBottom"/>
              </v:shape>
            </w:pict>
          </mc:Fallback>
        </mc:AlternateContent>
      </w:r>
      <w:r w:rsidRPr="004540B9">
        <w:rPr>
          <w:rFonts w:ascii="Times New Roman" w:hAnsi="Times New Roman" w:cs="Times New Roman"/>
          <w:noProof/>
          <w:sz w:val="26"/>
          <w:szCs w:val="26"/>
          <w:lang w:val="en-US"/>
        </w:rPr>
        <mc:AlternateContent>
          <mc:Choice Requires="wps">
            <w:drawing>
              <wp:anchor distT="0" distB="0" distL="114300" distR="114300" simplePos="0" relativeHeight="251475456" behindDoc="0" locked="0" layoutInCell="1" allowOverlap="1" wp14:anchorId="32A0451F" wp14:editId="498882B0">
                <wp:simplePos x="0" y="0"/>
                <wp:positionH relativeFrom="column">
                  <wp:posOffset>-165100</wp:posOffset>
                </wp:positionH>
                <wp:positionV relativeFrom="paragraph">
                  <wp:posOffset>2599055</wp:posOffset>
                </wp:positionV>
                <wp:extent cx="2690495" cy="635"/>
                <wp:effectExtent l="0" t="0" r="0" b="6985"/>
                <wp:wrapTopAndBottom/>
                <wp:docPr id="629650576"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0839D0DE" w14:textId="77777777" w:rsidR="000C5451" w:rsidRPr="00FC4889" w:rsidRDefault="000C5451" w:rsidP="000C545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0451F" id="_x0000_s1049" type="#_x0000_t202" style="position:absolute;left:0;text-align:left;margin-left:-13pt;margin-top:204.65pt;width:211.85pt;height:.05pt;z-index:25147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1rJ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" stroked="f">
                <v:textbox style="mso-fit-shape-to-text:t" inset="0,0,0,0">
                  <w:txbxContent>
                    <w:p w14:paraId="0839D0DE" w14:textId="77777777" w:rsidR="000C5451" w:rsidRPr="00FC4889" w:rsidRDefault="000C5451" w:rsidP="000C545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v:textbox>
                <w10:wrap type="topAndBottom"/>
              </v:shape>
            </w:pict>
          </mc:Fallback>
        </mc:AlternateContent>
      </w:r>
      <w:r w:rsidRPr="004540B9">
        <w:rPr>
          <w:noProof/>
        </w:rPr>
        <mc:AlternateContent>
          <mc:Choice Requires="wps">
            <w:drawing>
              <wp:anchor distT="0" distB="0" distL="114300" distR="114300" simplePos="0" relativeHeight="251917824" behindDoc="0" locked="0" layoutInCell="1" allowOverlap="1" wp14:anchorId="150A7E45" wp14:editId="4E9AD8DC">
                <wp:simplePos x="0" y="0"/>
                <wp:positionH relativeFrom="column">
                  <wp:posOffset>3296285</wp:posOffset>
                </wp:positionH>
                <wp:positionV relativeFrom="paragraph">
                  <wp:posOffset>3727450</wp:posOffset>
                </wp:positionV>
                <wp:extent cx="2712720" cy="635"/>
                <wp:effectExtent l="0" t="0" r="0" b="0"/>
                <wp:wrapTopAndBottom/>
                <wp:docPr id="1765359483" name="Text Box 1"/>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202A5514" w14:textId="77777777" w:rsidR="000C5451" w:rsidRPr="007B349F" w:rsidRDefault="000C5451" w:rsidP="000C5451">
                            <w:pPr>
                              <w:pStyle w:val="Caption"/>
                              <w:rPr>
                                <w:noProof/>
                                <w:sz w:val="26"/>
                                <w:szCs w:val="26"/>
                              </w:rPr>
                            </w:pPr>
                            <w:bookmarkStart w:id="181" w:name="_Toc215738308"/>
                            <w:r>
                              <w:t xml:space="preserve">Hình </w:t>
                            </w:r>
                            <w:fldSimple w:instr=" SEQ Hình \* ARABIC ">
                              <w:r w:rsidR="0082492D">
                                <w:rPr>
                                  <w:noProof/>
                                </w:rPr>
                                <w:t>23</w:t>
                              </w:r>
                            </w:fldSimple>
                            <w:r>
                              <w:t>: Giao diện xác nhận mật khẩu mới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A7E45" id="_x0000_s1050" type="#_x0000_t202" style="position:absolute;left:0;text-align:left;margin-left:259.55pt;margin-top:293.5pt;width:213.6pt;height:.05pt;z-index:25191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PhGgIAAEAEAAAOAAAAZHJzL2Uyb0RvYy54bWysU02P0zAQvSPxHyzfadoCuyh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" stroked="f">
                <v:textbox style="mso-fit-shape-to-text:t" inset="0,0,0,0">
                  <w:txbxContent>
                    <w:p w14:paraId="202A5514" w14:textId="77777777" w:rsidR="000C5451" w:rsidRPr="007B349F" w:rsidRDefault="000C5451" w:rsidP="000C5451">
                      <w:pPr>
                        <w:pStyle w:val="Caption"/>
                        <w:rPr>
                          <w:noProof/>
                          <w:sz w:val="26"/>
                          <w:szCs w:val="26"/>
                        </w:rPr>
                      </w:pPr>
                      <w:bookmarkStart w:id="182" w:name="_Toc215738308"/>
                      <w:r>
                        <w:t xml:space="preserve">Hình </w:t>
                      </w:r>
                      <w:fldSimple w:instr=" SEQ Hình \* ARABIC ">
                        <w:r w:rsidR="0082492D">
                          <w:rPr>
                            <w:noProof/>
                          </w:rPr>
                          <w:t>23</w:t>
                        </w:r>
                      </w:fldSimple>
                      <w:r>
                        <w:t>: Giao diện xác nhận mật khẩu mới</w:t>
                      </w:r>
                      <w:bookmarkEnd w:id="182"/>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453952" behindDoc="0" locked="0" layoutInCell="1" allowOverlap="1" wp14:anchorId="257E47D1" wp14:editId="7895D2DF">
            <wp:simplePos x="0" y="0"/>
            <wp:positionH relativeFrom="column">
              <wp:posOffset>3296649</wp:posOffset>
            </wp:positionH>
            <wp:positionV relativeFrom="paragraph">
              <wp:posOffset>294870</wp:posOffset>
            </wp:positionV>
            <wp:extent cx="2712720" cy="3375660"/>
            <wp:effectExtent l="0" t="0" r="0" b="0"/>
            <wp:wrapTopAndBottom/>
            <wp:docPr id="1759061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1439" name="Picture 1" descr="A screenshot of a pho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712720" cy="3375660"/>
                    </a:xfrm>
                    <a:prstGeom prst="rect">
                      <a:avLst/>
                    </a:prstGeom>
                  </pic:spPr>
                </pic:pic>
              </a:graphicData>
            </a:graphic>
          </wp:anchor>
        </w:drawing>
      </w:r>
      <w:r w:rsidRPr="004540B9">
        <w:rPr>
          <w:rFonts w:ascii="Times New Roman" w:hAnsi="Times New Roman" w:cs="Times New Roman"/>
          <w:noProof/>
          <w:sz w:val="26"/>
          <w:szCs w:val="26"/>
          <w:lang w:val="en-US"/>
        </w:rPr>
        <mc:AlternateContent>
          <mc:Choice Requires="wps">
            <w:drawing>
              <wp:anchor distT="0" distB="0" distL="114300" distR="114300" simplePos="0" relativeHeight="251363840" behindDoc="0" locked="0" layoutInCell="1" allowOverlap="1" wp14:anchorId="26C7ACD3" wp14:editId="553DDF36">
                <wp:simplePos x="0" y="0"/>
                <wp:positionH relativeFrom="column">
                  <wp:posOffset>2616457</wp:posOffset>
                </wp:positionH>
                <wp:positionV relativeFrom="paragraph">
                  <wp:posOffset>1344660</wp:posOffset>
                </wp:positionV>
                <wp:extent cx="496110" cy="262647"/>
                <wp:effectExtent l="0" t="19050" r="37465" b="42545"/>
                <wp:wrapNone/>
                <wp:docPr id="1821952520" name="Arrow: Right 17"/>
                <wp:cNvGraphicFramePr/>
                <a:graphic xmlns:a="http://schemas.openxmlformats.org/drawingml/2006/main">
                  <a:graphicData uri="http://schemas.microsoft.com/office/word/2010/wordprocessingShape">
                    <wps:wsp>
                      <wps:cNvSpPr/>
                      <wps:spPr>
                        <a:xfrm>
                          <a:off x="0" y="0"/>
                          <a:ext cx="496110" cy="2626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9332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06pt;margin-top:105.9pt;width:39.05pt;height:20.7pt;z-index:25136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" adj="15882" fillcolor="#4f81bd [3204]" strokecolor="#0a121c [484]" strokeweight="2pt"/>
            </w:pict>
          </mc:Fallback>
        </mc:AlternateContent>
      </w:r>
      <w:r w:rsidRPr="004540B9">
        <w:rPr>
          <w:noProof/>
        </w:rPr>
        <mc:AlternateContent>
          <mc:Choice Requires="wps">
            <w:drawing>
              <wp:anchor distT="0" distB="0" distL="114300" distR="114300" simplePos="0" relativeHeight="251912704" behindDoc="0" locked="0" layoutInCell="1" allowOverlap="1" wp14:anchorId="41A8FC2D" wp14:editId="0ADF10DC">
                <wp:simplePos x="0" y="0"/>
                <wp:positionH relativeFrom="column">
                  <wp:posOffset>0</wp:posOffset>
                </wp:positionH>
                <wp:positionV relativeFrom="paragraph">
                  <wp:posOffset>2597785</wp:posOffset>
                </wp:positionV>
                <wp:extent cx="2525395" cy="635"/>
                <wp:effectExtent l="0" t="0" r="0" b="0"/>
                <wp:wrapTopAndBottom/>
                <wp:docPr id="1414666812" name="Text Box 1"/>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31D0AB7D" w14:textId="77777777" w:rsidR="000C5451" w:rsidRPr="00720FC8" w:rsidRDefault="000C5451" w:rsidP="000C5451">
                            <w:pPr>
                              <w:pStyle w:val="Caption"/>
                              <w:rPr>
                                <w:noProof/>
                                <w:sz w:val="26"/>
                                <w:szCs w:val="26"/>
                              </w:rPr>
                            </w:pPr>
                            <w:bookmarkStart w:id="183" w:name="_Toc215738309"/>
                            <w:r>
                              <w:t xml:space="preserve">Hình </w:t>
                            </w:r>
                            <w:fldSimple w:instr=" SEQ Hình \* ARABIC ">
                              <w:r w:rsidR="0082492D">
                                <w:rPr>
                                  <w:noProof/>
                                </w:rPr>
                                <w:t>24</w:t>
                              </w:r>
                            </w:fldSimple>
                            <w:r>
                              <w:t>: Giao diện quên mật khẩu</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8FC2D" id="_x0000_s1051" type="#_x0000_t202" style="position:absolute;left:0;text-align:left;margin-left:0;margin-top:204.55pt;width:198.85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T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i/ni5tOCM0m+25tF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" stroked="f">
                <v:textbox style="mso-fit-shape-to-text:t" inset="0,0,0,0">
                  <w:txbxContent>
                    <w:p w14:paraId="31D0AB7D" w14:textId="77777777" w:rsidR="000C5451" w:rsidRPr="00720FC8" w:rsidRDefault="000C5451" w:rsidP="000C5451">
                      <w:pPr>
                        <w:pStyle w:val="Caption"/>
                        <w:rPr>
                          <w:noProof/>
                          <w:sz w:val="26"/>
                          <w:szCs w:val="26"/>
                        </w:rPr>
                      </w:pPr>
                      <w:bookmarkStart w:id="184" w:name="_Toc215738309"/>
                      <w:r>
                        <w:t xml:space="preserve">Hình </w:t>
                      </w:r>
                      <w:fldSimple w:instr=" SEQ Hình \* ARABIC ">
                        <w:r w:rsidR="0082492D">
                          <w:rPr>
                            <w:noProof/>
                          </w:rPr>
                          <w:t>24</w:t>
                        </w:r>
                      </w:fldSimple>
                      <w:r>
                        <w:t>: Giao diện quên mật khẩu</w:t>
                      </w:r>
                      <w:bookmarkEnd w:id="184"/>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379200" behindDoc="0" locked="0" layoutInCell="1" allowOverlap="1" wp14:anchorId="2A96787A" wp14:editId="6998AEC5">
            <wp:simplePos x="0" y="0"/>
            <wp:positionH relativeFrom="column">
              <wp:posOffset>-176</wp:posOffset>
            </wp:positionH>
            <wp:positionV relativeFrom="paragraph">
              <wp:posOffset>420546</wp:posOffset>
            </wp:positionV>
            <wp:extent cx="2525395" cy="2120265"/>
            <wp:effectExtent l="0" t="0" r="8255" b="0"/>
            <wp:wrapTopAndBottom/>
            <wp:docPr id="1469901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984" name="Picture 1" descr="A screenshot of a phon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2525395" cy="212026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sz w:val="26"/>
          <w:szCs w:val="26"/>
          <w:lang w:val="en-US"/>
        </w:rPr>
        <w:t xml:space="preserve">Ở giao diện đăng nhập nhấn </w:t>
      </w:r>
      <w:r w:rsidRPr="004540B9">
        <w:rPr>
          <w:rFonts w:ascii="Times New Roman" w:hAnsi="Times New Roman" w:cs="Times New Roman"/>
          <w:sz w:val="26"/>
          <w:szCs w:val="26"/>
          <w:lang w:val="en-US"/>
        </w:rPr>
        <w:br w:type="page"/>
      </w:r>
    </w:p>
    <w:p w14:paraId="0061570B" w14:textId="77777777" w:rsidR="000C5451" w:rsidRPr="004540B9" w:rsidRDefault="000C5451" w:rsidP="000C5451">
      <w:pPr>
        <w:pStyle w:val="Heading3"/>
        <w:rPr>
          <w:rFonts w:ascii="Times New Roman" w:hAnsi="Times New Roman" w:cs="Times New Roman"/>
          <w:b/>
          <w:color w:val="auto"/>
          <w:sz w:val="26"/>
          <w:szCs w:val="26"/>
          <w:lang w:val="en-CA"/>
        </w:rPr>
      </w:pPr>
      <w:bookmarkStart w:id="185" w:name="_Toc215742417"/>
      <w:r w:rsidRPr="004540B9">
        <w:rPr>
          <w:rFonts w:ascii="Times New Roman" w:hAnsi="Times New Roman" w:cs="Times New Roman"/>
          <w:b/>
          <w:bCs/>
          <w:color w:val="auto"/>
          <w:sz w:val="26"/>
          <w:szCs w:val="26"/>
          <w:lang w:val="en-US"/>
        </w:rPr>
        <w:lastRenderedPageBreak/>
        <w:t>5.1.2 Giao diện cho quản tri viên</w:t>
      </w:r>
      <w:bookmarkEnd w:id="185"/>
      <w:r w:rsidRPr="004540B9">
        <w:rPr>
          <w:rFonts w:ascii="Times New Roman" w:hAnsi="Times New Roman" w:cs="Times New Roman"/>
          <w:b/>
          <w:bCs/>
          <w:color w:val="auto"/>
          <w:sz w:val="26"/>
          <w:szCs w:val="26"/>
          <w:lang w:val="en-US"/>
        </w:rPr>
        <w:t xml:space="preserve"> </w:t>
      </w:r>
    </w:p>
    <w:p w14:paraId="3154F66C" w14:textId="50437B20" w:rsidR="000C5451" w:rsidRPr="004540B9" w:rsidRDefault="002C7F15" w:rsidP="000C5451">
      <w:pPr>
        <w:pStyle w:val="Heading4"/>
        <w:rPr>
          <w:rFonts w:ascii="Times New Roman" w:hAnsi="Times New Roman" w:cs="Times New Roman"/>
          <w:b/>
          <w:i w:val="0"/>
          <w:color w:val="auto"/>
          <w:sz w:val="26"/>
          <w:szCs w:val="26"/>
          <w:lang w:val="en-US"/>
        </w:rPr>
      </w:pPr>
      <w:r w:rsidRPr="004540B9">
        <w:rPr>
          <w:noProof/>
          <w:color w:val="auto"/>
        </w:rPr>
        <mc:AlternateContent>
          <mc:Choice Requires="wps">
            <w:drawing>
              <wp:anchor distT="0" distB="0" distL="114300" distR="114300" simplePos="0" relativeHeight="251946496" behindDoc="0" locked="0" layoutInCell="1" allowOverlap="1" wp14:anchorId="5ED7E158" wp14:editId="67D859AC">
                <wp:simplePos x="0" y="0"/>
                <wp:positionH relativeFrom="column">
                  <wp:posOffset>184150</wp:posOffset>
                </wp:positionH>
                <wp:positionV relativeFrom="paragraph">
                  <wp:posOffset>3410585</wp:posOffset>
                </wp:positionV>
                <wp:extent cx="5359400" cy="635"/>
                <wp:effectExtent l="0" t="0" r="0" b="0"/>
                <wp:wrapTopAndBottom/>
                <wp:docPr id="682437498" name="Text Box 1"/>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0B0593D8" w14:textId="5DF93C14" w:rsidR="0083242B" w:rsidRPr="0083242B" w:rsidRDefault="0083242B" w:rsidP="0083242B">
                            <w:pPr>
                              <w:pStyle w:val="Caption"/>
                              <w:jc w:val="center"/>
                              <w:rPr>
                                <w:b/>
                                <w:i w:val="0"/>
                                <w:noProof/>
                                <w:sz w:val="26"/>
                                <w:szCs w:val="26"/>
                              </w:rPr>
                            </w:pPr>
                            <w:bookmarkStart w:id="186" w:name="_Toc215738310"/>
                            <w:r w:rsidRPr="0083242B">
                              <w:rPr>
                                <w:sz w:val="26"/>
                                <w:szCs w:val="26"/>
                              </w:rPr>
                              <w:t xml:space="preserve">Hình </w:t>
                            </w:r>
                            <w:r w:rsidRPr="0083242B">
                              <w:rPr>
                                <w:sz w:val="26"/>
                                <w:szCs w:val="26"/>
                              </w:rPr>
                              <w:fldChar w:fldCharType="begin"/>
                            </w:r>
                            <w:r w:rsidRPr="0083242B">
                              <w:rPr>
                                <w:sz w:val="26"/>
                                <w:szCs w:val="26"/>
                              </w:rPr>
                              <w:instrText xml:space="preserve"> SEQ Hình \* ARABIC </w:instrText>
                            </w:r>
                            <w:r w:rsidRPr="0083242B">
                              <w:rPr>
                                <w:sz w:val="26"/>
                                <w:szCs w:val="26"/>
                              </w:rPr>
                              <w:fldChar w:fldCharType="separate"/>
                            </w:r>
                            <w:r w:rsidR="0082492D">
                              <w:rPr>
                                <w:noProof/>
                                <w:sz w:val="26"/>
                                <w:szCs w:val="26"/>
                              </w:rPr>
                              <w:t>25</w:t>
                            </w:r>
                            <w:r w:rsidRPr="0083242B">
                              <w:rPr>
                                <w:sz w:val="26"/>
                                <w:szCs w:val="26"/>
                              </w:rPr>
                              <w:fldChar w:fldCharType="end"/>
                            </w:r>
                            <w:r w:rsidR="002C7F15">
                              <w:rPr>
                                <w:sz w:val="26"/>
                                <w:szCs w:val="26"/>
                              </w:rPr>
                              <w:t>:</w:t>
                            </w:r>
                            <w:r w:rsidRPr="0083242B">
                              <w:rPr>
                                <w:sz w:val="26"/>
                                <w:szCs w:val="26"/>
                              </w:rPr>
                              <w:t xml:space="preserve"> Giao diện quản lý người dùng của quản trị viên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E158" id="_x0000_s1052" type="#_x0000_t202" style="position:absolute;left:0;text-align:left;margin-left:14.5pt;margin-top:268.55pt;width:422pt;height:.05pt;z-index:2519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Zv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z245hCkmLzm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" stroked="f">
                <v:textbox style="mso-fit-shape-to-text:t" inset="0,0,0,0">
                  <w:txbxContent>
                    <w:p w14:paraId="0B0593D8" w14:textId="5DF93C14" w:rsidR="0083242B" w:rsidRPr="0083242B" w:rsidRDefault="0083242B" w:rsidP="0083242B">
                      <w:pPr>
                        <w:pStyle w:val="Caption"/>
                        <w:jc w:val="center"/>
                        <w:rPr>
                          <w:b/>
                          <w:i w:val="0"/>
                          <w:noProof/>
                          <w:sz w:val="26"/>
                          <w:szCs w:val="26"/>
                        </w:rPr>
                      </w:pPr>
                      <w:bookmarkStart w:id="187" w:name="_Toc215738310"/>
                      <w:r w:rsidRPr="0083242B">
                        <w:rPr>
                          <w:sz w:val="26"/>
                          <w:szCs w:val="26"/>
                        </w:rPr>
                        <w:t xml:space="preserve">Hình </w:t>
                      </w:r>
                      <w:r w:rsidRPr="0083242B">
                        <w:rPr>
                          <w:sz w:val="26"/>
                          <w:szCs w:val="26"/>
                        </w:rPr>
                        <w:fldChar w:fldCharType="begin"/>
                      </w:r>
                      <w:r w:rsidRPr="0083242B">
                        <w:rPr>
                          <w:sz w:val="26"/>
                          <w:szCs w:val="26"/>
                        </w:rPr>
                        <w:instrText xml:space="preserve"> SEQ Hình \* ARABIC </w:instrText>
                      </w:r>
                      <w:r w:rsidRPr="0083242B">
                        <w:rPr>
                          <w:sz w:val="26"/>
                          <w:szCs w:val="26"/>
                        </w:rPr>
                        <w:fldChar w:fldCharType="separate"/>
                      </w:r>
                      <w:r w:rsidR="0082492D">
                        <w:rPr>
                          <w:noProof/>
                          <w:sz w:val="26"/>
                          <w:szCs w:val="26"/>
                        </w:rPr>
                        <w:t>25</w:t>
                      </w:r>
                      <w:r w:rsidRPr="0083242B">
                        <w:rPr>
                          <w:sz w:val="26"/>
                          <w:szCs w:val="26"/>
                        </w:rPr>
                        <w:fldChar w:fldCharType="end"/>
                      </w:r>
                      <w:r w:rsidR="002C7F15">
                        <w:rPr>
                          <w:sz w:val="26"/>
                          <w:szCs w:val="26"/>
                        </w:rPr>
                        <w:t>:</w:t>
                      </w:r>
                      <w:r w:rsidRPr="0083242B">
                        <w:rPr>
                          <w:sz w:val="26"/>
                          <w:szCs w:val="26"/>
                        </w:rPr>
                        <w:t xml:space="preserve"> Giao diện quản lý người dùng của quản trị viên</w:t>
                      </w:r>
                      <w:bookmarkEnd w:id="187"/>
                    </w:p>
                  </w:txbxContent>
                </v:textbox>
                <w10:wrap type="topAndBottom"/>
              </v:shape>
            </w:pict>
          </mc:Fallback>
        </mc:AlternateContent>
      </w:r>
      <w:r w:rsidR="000C5451" w:rsidRPr="004540B9">
        <w:rPr>
          <w:rFonts w:ascii="Times New Roman" w:hAnsi="Times New Roman" w:cs="Times New Roman"/>
          <w:b/>
          <w:i w:val="0"/>
          <w:noProof/>
          <w:color w:val="auto"/>
          <w:sz w:val="26"/>
          <w:szCs w:val="26"/>
          <w:lang w:val="en-US"/>
        </w:rPr>
        <mc:AlternateContent>
          <mc:Choice Requires="wpg">
            <w:drawing>
              <wp:anchor distT="0" distB="0" distL="114300" distR="114300" simplePos="0" relativeHeight="251374080" behindDoc="1" locked="0" layoutInCell="1" allowOverlap="1" wp14:anchorId="21759C3A" wp14:editId="5FCD745E">
                <wp:simplePos x="0" y="0"/>
                <wp:positionH relativeFrom="column">
                  <wp:posOffset>184639</wp:posOffset>
                </wp:positionH>
                <wp:positionV relativeFrom="paragraph">
                  <wp:posOffset>390525</wp:posOffset>
                </wp:positionV>
                <wp:extent cx="5359400" cy="2940050"/>
                <wp:effectExtent l="0" t="0" r="0" b="0"/>
                <wp:wrapTopAndBottom/>
                <wp:docPr id="566504603" name="Group 2">
                  <a:extLst xmlns:a="http://schemas.openxmlformats.org/drawingml/2006/main">
                    <a:ext uri="{FF2B5EF4-FFF2-40B4-BE49-F238E27FC236}">
                      <a16:creationId xmlns:a16="http://schemas.microsoft.com/office/drawing/2014/main" id="{B7BD7E7E-9554-4651-8CE9-53EAA6B07257}"/>
                    </a:ext>
                  </a:extLst>
                </wp:docPr>
                <wp:cNvGraphicFramePr/>
                <a:graphic xmlns:a="http://schemas.openxmlformats.org/drawingml/2006/main">
                  <a:graphicData uri="http://schemas.microsoft.com/office/word/2010/wordprocessingGroup">
                    <wpg:wgp>
                      <wpg:cNvGrpSpPr/>
                      <wpg:grpSpPr>
                        <a:xfrm>
                          <a:off x="0" y="0"/>
                          <a:ext cx="5359400" cy="2940050"/>
                          <a:chOff x="0" y="0"/>
                          <a:chExt cx="5731510" cy="3266440"/>
                        </a:xfrm>
                      </wpg:grpSpPr>
                      <pic:pic xmlns:pic="http://schemas.openxmlformats.org/drawingml/2006/picture">
                        <pic:nvPicPr>
                          <pic:cNvPr id="1709938791" name="Picture 1" descr="A screenshot of a dashboard&#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wps:wsp>
                        <wps:cNvPr id="651514921" name="Rectangle 1"/>
                        <wps:cNvSpPr/>
                        <wps:spPr>
                          <a:xfrm>
                            <a:off x="3776472" y="585216"/>
                            <a:ext cx="1143000" cy="3566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D610E" id="Group 2" o:spid="_x0000_s1026" style="position:absolute;margin-left:14.55pt;margin-top:30.75pt;width:422pt;height:231.5pt;z-index:-251942400;mso-width-relative:margin;mso-height-relative:margin" coordsize="57315,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dashboard&#10;&#10;AI-generated content may be incorrect." style="position:absolute;width:5731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">
                  <v:imagedata r:id="rId44" o:title="A screenshot of a dashboard&#10;&#10;AI-generated content may be incorrect"/>
                </v:shape>
                <v:rect id="Rectangle 1" o:spid="_x0000_s1028" style="position:absolute;left:37764;top:5852;width:11430;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" filled="f" strokecolor="#e00" strokeweight="2pt"/>
                <w10:wrap type="topAndBottom"/>
              </v:group>
            </w:pict>
          </mc:Fallback>
        </mc:AlternateContent>
      </w:r>
      <w:r w:rsidR="000C5451" w:rsidRPr="004540B9">
        <w:rPr>
          <w:rFonts w:ascii="Times New Roman" w:hAnsi="Times New Roman" w:cs="Times New Roman"/>
          <w:b/>
          <w:bCs/>
          <w:i w:val="0"/>
          <w:iCs w:val="0"/>
          <w:color w:val="auto"/>
          <w:sz w:val="26"/>
          <w:szCs w:val="26"/>
          <w:lang w:val="en-US"/>
        </w:rPr>
        <w:t xml:space="preserve">5.1.2.1 </w:t>
      </w:r>
      <w:r w:rsidR="000C5451" w:rsidRPr="004540B9">
        <w:rPr>
          <w:rFonts w:ascii="Times New Roman" w:hAnsi="Times New Roman" w:cs="Times New Roman"/>
          <w:b/>
          <w:i w:val="0"/>
          <w:color w:val="auto"/>
          <w:sz w:val="26"/>
          <w:szCs w:val="26"/>
          <w:lang w:val="en-US"/>
        </w:rPr>
        <w:t xml:space="preserve">Giao diện quản lý người dùng </w:t>
      </w:r>
    </w:p>
    <w:p w14:paraId="237E5445" w14:textId="77777777" w:rsidR="000C5451" w:rsidRPr="004540B9" w:rsidRDefault="000C5451" w:rsidP="00FC6362">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Quản trị viên nhập tên hoặc mã số để tìm kiếm người dùng </w:t>
      </w:r>
    </w:p>
    <w:p w14:paraId="4073A46C" w14:textId="77777777" w:rsidR="000C5451" w:rsidRPr="004540B9" w:rsidRDefault="000C5451" w:rsidP="00FC6362">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485696" behindDoc="1" locked="0" layoutInCell="1" allowOverlap="1" wp14:anchorId="3C9CAF2F" wp14:editId="6F92F377">
            <wp:simplePos x="0" y="0"/>
            <wp:positionH relativeFrom="column">
              <wp:posOffset>3199032</wp:posOffset>
            </wp:positionH>
            <wp:positionV relativeFrom="paragraph">
              <wp:posOffset>6350</wp:posOffset>
            </wp:positionV>
            <wp:extent cx="314325" cy="285750"/>
            <wp:effectExtent l="0" t="0" r="9525" b="0"/>
            <wp:wrapTight wrapText="bothSides">
              <wp:wrapPolygon edited="0">
                <wp:start x="0" y="0"/>
                <wp:lineTo x="0" y="20160"/>
                <wp:lineTo x="20945" y="20160"/>
                <wp:lineTo x="20945" y="0"/>
                <wp:lineTo x="0" y="0"/>
              </wp:wrapPolygon>
            </wp:wrapTight>
            <wp:docPr id="6869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5">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4540B9">
        <w:rPr>
          <w:rFonts w:ascii="Times New Roman" w:hAnsi="Times New Roman" w:cs="Times New Roman"/>
          <w:sz w:val="26"/>
          <w:szCs w:val="26"/>
          <w:lang w:val="en-US"/>
        </w:rPr>
        <w:t>Để xóa người dùng quản trị viên ấn button</w:t>
      </w:r>
    </w:p>
    <w:p w14:paraId="2F779668" w14:textId="30B26CFD" w:rsidR="000C5451" w:rsidRPr="004540B9" w:rsidRDefault="0076392A" w:rsidP="00FC6362">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703808" behindDoc="0" locked="0" layoutInCell="1" allowOverlap="1" wp14:anchorId="1C43D7BC" wp14:editId="5AF8E680">
            <wp:simplePos x="0" y="0"/>
            <wp:positionH relativeFrom="column">
              <wp:posOffset>998855</wp:posOffset>
            </wp:positionH>
            <wp:positionV relativeFrom="paragraph">
              <wp:posOffset>441000</wp:posOffset>
            </wp:positionV>
            <wp:extent cx="3733800" cy="2495550"/>
            <wp:effectExtent l="0" t="0" r="0" b="0"/>
            <wp:wrapTopAndBottom/>
            <wp:docPr id="838903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3567"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33800" cy="2495550"/>
                    </a:xfrm>
                    <a:prstGeom prst="rect">
                      <a:avLst/>
                    </a:prstGeom>
                  </pic:spPr>
                </pic:pic>
              </a:graphicData>
            </a:graphic>
          </wp:anchor>
        </w:drawing>
      </w:r>
      <w:r w:rsidR="000C5451" w:rsidRPr="004540B9">
        <w:rPr>
          <w:rFonts w:ascii="Times New Roman" w:hAnsi="Times New Roman" w:cs="Times New Roman"/>
          <w:sz w:val="26"/>
          <w:szCs w:val="26"/>
          <w:lang w:val="en-US"/>
        </w:rPr>
        <w:t xml:space="preserve">Giao diện sẽ hiển thị lên giao diện xác nhận xóa </w:t>
      </w:r>
    </w:p>
    <w:p w14:paraId="19D1DF16" w14:textId="77777777" w:rsidR="0076392A" w:rsidRPr="004540B9" w:rsidRDefault="0076392A" w:rsidP="0076392A">
      <w:pPr>
        <w:pStyle w:val="Caption"/>
        <w:numPr>
          <w:ilvl w:val="0"/>
          <w:numId w:val="3"/>
        </w:numPr>
        <w:jc w:val="center"/>
        <w:rPr>
          <w:color w:val="auto"/>
          <w:sz w:val="26"/>
          <w:szCs w:val="26"/>
        </w:rPr>
      </w:pPr>
    </w:p>
    <w:p w14:paraId="2723505F" w14:textId="49F1BE69" w:rsidR="000C5451" w:rsidRPr="004540B9" w:rsidRDefault="0076392A" w:rsidP="0076392A">
      <w:pPr>
        <w:pStyle w:val="Caption"/>
        <w:ind w:left="1146" w:firstLine="0"/>
        <w:jc w:val="left"/>
        <w:rPr>
          <w:color w:val="auto"/>
          <w:sz w:val="26"/>
          <w:szCs w:val="26"/>
        </w:rPr>
      </w:pPr>
      <w:r w:rsidRPr="004540B9">
        <w:rPr>
          <w:color w:val="auto"/>
          <w:sz w:val="26"/>
          <w:szCs w:val="26"/>
        </w:rPr>
        <w:tab/>
      </w:r>
      <w:r w:rsidRPr="004540B9">
        <w:rPr>
          <w:color w:val="auto"/>
          <w:sz w:val="26"/>
          <w:szCs w:val="26"/>
        </w:rPr>
        <w:tab/>
        <w:t xml:space="preserve">Hình </w:t>
      </w:r>
      <w:r w:rsidR="001F742E" w:rsidRPr="004540B9">
        <w:rPr>
          <w:color w:val="auto"/>
          <w:sz w:val="26"/>
          <w:szCs w:val="26"/>
        </w:rPr>
        <w:t>2</w:t>
      </w:r>
      <w:r w:rsidR="00A55C9D" w:rsidRPr="004540B9">
        <w:rPr>
          <w:color w:val="auto"/>
          <w:sz w:val="26"/>
          <w:szCs w:val="26"/>
        </w:rPr>
        <w:t>6</w:t>
      </w:r>
      <w:r w:rsidRPr="004540B9">
        <w:rPr>
          <w:color w:val="auto"/>
          <w:sz w:val="26"/>
          <w:szCs w:val="26"/>
        </w:rPr>
        <w:t>: Giao diện xác nhận xóa người dùng</w:t>
      </w:r>
    </w:p>
    <w:p w14:paraId="72CEC118" w14:textId="1A6ED77C" w:rsidR="000C5451" w:rsidRPr="004540B9" w:rsidRDefault="0076392A" w:rsidP="0083242B">
      <w:pPr>
        <w:pStyle w:val="Heading4"/>
        <w:ind w:hanging="426"/>
        <w:rPr>
          <w:rFonts w:ascii="Times New Roman" w:hAnsi="Times New Roman" w:cs="Times New Roman"/>
          <w:b/>
          <w:bCs/>
          <w:color w:val="auto"/>
          <w:sz w:val="26"/>
          <w:szCs w:val="26"/>
          <w:lang w:val="en-US"/>
        </w:rPr>
      </w:pPr>
      <w:r w:rsidRPr="004540B9">
        <w:rPr>
          <w:noProof/>
          <w:color w:val="auto"/>
        </w:rPr>
        <w:lastRenderedPageBreak/>
        <mc:AlternateContent>
          <mc:Choice Requires="wps">
            <w:drawing>
              <wp:anchor distT="0" distB="0" distL="114300" distR="114300" simplePos="0" relativeHeight="251688448" behindDoc="0" locked="0" layoutInCell="1" allowOverlap="1" wp14:anchorId="550B43B1" wp14:editId="620CF825">
                <wp:simplePos x="0" y="0"/>
                <wp:positionH relativeFrom="column">
                  <wp:posOffset>0</wp:posOffset>
                </wp:positionH>
                <wp:positionV relativeFrom="paragraph">
                  <wp:posOffset>3266041</wp:posOffset>
                </wp:positionV>
                <wp:extent cx="5731510" cy="635"/>
                <wp:effectExtent l="0" t="0" r="0" b="0"/>
                <wp:wrapTopAndBottom/>
                <wp:docPr id="1595569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C0D572" w14:textId="16EC0B56" w:rsidR="0083242B" w:rsidRPr="0083242B" w:rsidRDefault="0083242B" w:rsidP="0083242B">
                            <w:pPr>
                              <w:pStyle w:val="Caption"/>
                              <w:jc w:val="center"/>
                              <w:rPr>
                                <w:noProof/>
                                <w:sz w:val="26"/>
                                <w:szCs w:val="26"/>
                              </w:rPr>
                            </w:pPr>
                            <w:bookmarkStart w:id="188" w:name="_Toc215738311"/>
                            <w:r w:rsidRPr="0083242B">
                              <w:rPr>
                                <w:sz w:val="26"/>
                                <w:szCs w:val="26"/>
                              </w:rPr>
                              <w:t>Hình</w:t>
                            </w:r>
                            <w:r w:rsidR="00A66024">
                              <w:rPr>
                                <w:sz w:val="26"/>
                                <w:szCs w:val="26"/>
                              </w:rPr>
                              <w:t xml:space="preserve"> 27</w:t>
                            </w:r>
                            <w:r w:rsidRPr="0083242B">
                              <w:rPr>
                                <w:sz w:val="26"/>
                                <w:szCs w:val="26"/>
                              </w:rPr>
                              <w:t xml:space="preserve"> </w:t>
                            </w:r>
                            <w:r w:rsidRPr="0083242B">
                              <w:rPr>
                                <w:sz w:val="26"/>
                                <w:szCs w:val="26"/>
                              </w:rPr>
                              <w:fldChar w:fldCharType="begin"/>
                            </w:r>
                            <w:r w:rsidRPr="0083242B">
                              <w:rPr>
                                <w:sz w:val="26"/>
                                <w:szCs w:val="26"/>
                              </w:rPr>
                              <w:instrText xml:space="preserve"> SEQ Hình \* ARABIC </w:instrText>
                            </w:r>
                            <w:r w:rsidRPr="0083242B">
                              <w:rPr>
                                <w:sz w:val="26"/>
                                <w:szCs w:val="26"/>
                              </w:rPr>
                              <w:fldChar w:fldCharType="separate"/>
                            </w:r>
                            <w:r w:rsidRPr="0083242B">
                              <w:rPr>
                                <w:sz w:val="26"/>
                                <w:szCs w:val="26"/>
                              </w:rPr>
                              <w:fldChar w:fldCharType="end"/>
                            </w:r>
                            <w:r w:rsidRPr="0083242B">
                              <w:rPr>
                                <w:sz w:val="26"/>
                                <w:szCs w:val="26"/>
                              </w:rPr>
                              <w:t>: Giao diện quản lý lớp học cho quản trị viên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43B1" id="_x0000_s1053" type="#_x0000_t202" style="position:absolute;left:0;text-align:left;margin-left:0;margin-top:257.15pt;width:451.3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" stroked="f">
                <v:textbox style="mso-fit-shape-to-text:t" inset="0,0,0,0">
                  <w:txbxContent>
                    <w:p w14:paraId="28C0D572" w14:textId="16EC0B56" w:rsidR="0083242B" w:rsidRPr="0083242B" w:rsidRDefault="0083242B" w:rsidP="0083242B">
                      <w:pPr>
                        <w:pStyle w:val="Caption"/>
                        <w:jc w:val="center"/>
                        <w:rPr>
                          <w:noProof/>
                          <w:sz w:val="26"/>
                          <w:szCs w:val="26"/>
                        </w:rPr>
                      </w:pPr>
                      <w:bookmarkStart w:id="189" w:name="_Toc215738311"/>
                      <w:r w:rsidRPr="0083242B">
                        <w:rPr>
                          <w:sz w:val="26"/>
                          <w:szCs w:val="26"/>
                        </w:rPr>
                        <w:t>Hình</w:t>
                      </w:r>
                      <w:r w:rsidR="00A66024">
                        <w:rPr>
                          <w:sz w:val="26"/>
                          <w:szCs w:val="26"/>
                        </w:rPr>
                        <w:t xml:space="preserve"> 27</w:t>
                      </w:r>
                      <w:r w:rsidRPr="0083242B">
                        <w:rPr>
                          <w:sz w:val="26"/>
                          <w:szCs w:val="26"/>
                        </w:rPr>
                        <w:t xml:space="preserve"> </w:t>
                      </w:r>
                      <w:r w:rsidRPr="0083242B">
                        <w:rPr>
                          <w:sz w:val="26"/>
                          <w:szCs w:val="26"/>
                        </w:rPr>
                        <w:fldChar w:fldCharType="begin"/>
                      </w:r>
                      <w:r w:rsidRPr="0083242B">
                        <w:rPr>
                          <w:sz w:val="26"/>
                          <w:szCs w:val="26"/>
                        </w:rPr>
                        <w:instrText xml:space="preserve"> SEQ Hình \* ARABIC </w:instrText>
                      </w:r>
                      <w:r w:rsidRPr="0083242B">
                        <w:rPr>
                          <w:sz w:val="26"/>
                          <w:szCs w:val="26"/>
                        </w:rPr>
                        <w:fldChar w:fldCharType="separate"/>
                      </w:r>
                      <w:r w:rsidRPr="0083242B">
                        <w:rPr>
                          <w:sz w:val="26"/>
                          <w:szCs w:val="26"/>
                        </w:rPr>
                        <w:fldChar w:fldCharType="end"/>
                      </w:r>
                      <w:r w:rsidRPr="0083242B">
                        <w:rPr>
                          <w:sz w:val="26"/>
                          <w:szCs w:val="26"/>
                        </w:rPr>
                        <w:t>: Giao diện quản lý lớp học cho quản trị viên</w:t>
                      </w:r>
                      <w:bookmarkEnd w:id="189"/>
                    </w:p>
                  </w:txbxContent>
                </v:textbox>
                <w10:wrap type="topAndBottom"/>
              </v:shape>
            </w:pict>
          </mc:Fallback>
        </mc:AlternateContent>
      </w:r>
      <w:r w:rsidRPr="004540B9">
        <w:rPr>
          <w:noProof/>
          <w:color w:val="auto"/>
          <w:lang w:val="en-US"/>
        </w:rPr>
        <mc:AlternateContent>
          <mc:Choice Requires="wpg">
            <w:drawing>
              <wp:anchor distT="0" distB="0" distL="114300" distR="114300" simplePos="0" relativeHeight="251662848" behindDoc="0" locked="0" layoutInCell="1" allowOverlap="1" wp14:anchorId="613B2A6E" wp14:editId="31833AEA">
                <wp:simplePos x="0" y="0"/>
                <wp:positionH relativeFrom="column">
                  <wp:posOffset>0</wp:posOffset>
                </wp:positionH>
                <wp:positionV relativeFrom="paragraph">
                  <wp:posOffset>414655</wp:posOffset>
                </wp:positionV>
                <wp:extent cx="5379720" cy="2710815"/>
                <wp:effectExtent l="0" t="0" r="0" b="0"/>
                <wp:wrapTopAndBottom/>
                <wp:docPr id="471891063" name="Group 19"/>
                <wp:cNvGraphicFramePr/>
                <a:graphic xmlns:a="http://schemas.openxmlformats.org/drawingml/2006/main">
                  <a:graphicData uri="http://schemas.microsoft.com/office/word/2010/wordprocessingGroup">
                    <wpg:wgp>
                      <wpg:cNvGrpSpPr/>
                      <wpg:grpSpPr>
                        <a:xfrm>
                          <a:off x="0" y="0"/>
                          <a:ext cx="5379720" cy="2710815"/>
                          <a:chOff x="0" y="0"/>
                          <a:chExt cx="5731510" cy="3019425"/>
                        </a:xfrm>
                      </wpg:grpSpPr>
                      <pic:pic xmlns:pic="http://schemas.openxmlformats.org/drawingml/2006/picture">
                        <pic:nvPicPr>
                          <pic:cNvPr id="579758623" name="Picture 1" descr="A screenshot of a computer&#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wps:wsp>
                        <wps:cNvPr id="459894850" name="Rectangle 18"/>
                        <wps:cNvSpPr/>
                        <wps:spPr>
                          <a:xfrm>
                            <a:off x="3859823" y="509954"/>
                            <a:ext cx="791308" cy="18463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E3288" id="Group 19" o:spid="_x0000_s1026" style="position:absolute;margin-left:0;margin-top:32.65pt;width:423.6pt;height:213.45pt;z-index:251662848;mso-width-relative:margin;mso-height-relative:margin" coordsize="5731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">
                <v:shape id="Picture 1" o:spid="_x0000_s1027" type="#_x0000_t75" alt="A screenshot of a computer&#10;&#10;AI-generated content may be incorrect." style="position:absolute;width:57315;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">
                  <v:imagedata r:id="rId48" o:title="A screenshot of a computer&#10;&#10;AI-generated content may be incorrect"/>
                </v:shape>
                <v:rect id="Rectangle 18" o:spid="_x0000_s1028" style="position:absolute;left:38598;top:5099;width:7913;height:1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" filled="f" strokecolor="#e00" strokeweight="2pt"/>
                <w10:wrap type="topAndBottom"/>
              </v:group>
            </w:pict>
          </mc:Fallback>
        </mc:AlternateContent>
      </w:r>
      <w:r w:rsidR="00681DB9" w:rsidRPr="004540B9">
        <w:rPr>
          <w:rFonts w:ascii="Times New Roman" w:hAnsi="Times New Roman" w:cs="Times New Roman"/>
          <w:b/>
          <w:bCs/>
          <w:color w:val="auto"/>
          <w:sz w:val="26"/>
          <w:szCs w:val="26"/>
          <w:lang w:val="en-US"/>
        </w:rPr>
        <w:t xml:space="preserve">5.1.2.2 </w:t>
      </w:r>
      <w:r w:rsidR="000C5451" w:rsidRPr="004540B9">
        <w:rPr>
          <w:rFonts w:ascii="Times New Roman" w:hAnsi="Times New Roman" w:cs="Times New Roman"/>
          <w:b/>
          <w:bCs/>
          <w:color w:val="auto"/>
          <w:sz w:val="26"/>
          <w:szCs w:val="26"/>
          <w:lang w:val="en-US"/>
        </w:rPr>
        <w:t xml:space="preserve">Giao diện quản lý lớp học </w:t>
      </w:r>
    </w:p>
    <w:p w14:paraId="2BB451D9" w14:textId="77777777" w:rsidR="000C5451" w:rsidRPr="004540B9" w:rsidRDefault="000C5451" w:rsidP="00681DB9">
      <w:pPr>
        <w:numPr>
          <w:ilvl w:val="0"/>
          <w:numId w:val="3"/>
        </w:numPr>
        <w:spacing w:line="288" w:lineRule="auto"/>
        <w:ind w:left="1134" w:hanging="425"/>
        <w:rPr>
          <w:rFonts w:ascii="Times New Roman" w:hAnsi="Times New Roman" w:cs="Times New Roman"/>
          <w:sz w:val="26"/>
          <w:szCs w:val="26"/>
          <w:lang w:val="en-US"/>
        </w:rPr>
      </w:pPr>
      <w:r w:rsidRPr="004540B9">
        <w:rPr>
          <w:rFonts w:ascii="Times New Roman" w:hAnsi="Times New Roman" w:cs="Times New Roman"/>
          <w:sz w:val="26"/>
          <w:szCs w:val="26"/>
          <w:lang w:val="en-US"/>
        </w:rPr>
        <w:t>Nhấn vào “</w:t>
      </w:r>
      <w:r w:rsidRPr="004540B9">
        <w:rPr>
          <w:rFonts w:ascii="Times New Roman" w:hAnsi="Times New Roman" w:cs="Times New Roman"/>
          <w:b/>
          <w:bCs/>
          <w:sz w:val="26"/>
          <w:szCs w:val="26"/>
          <w:lang w:val="en-US"/>
        </w:rPr>
        <w:t>Xuất dữ liệu</w:t>
      </w:r>
      <w:r w:rsidRPr="004540B9">
        <w:rPr>
          <w:rFonts w:ascii="Times New Roman" w:hAnsi="Times New Roman" w:cs="Times New Roman"/>
          <w:sz w:val="26"/>
          <w:szCs w:val="26"/>
          <w:lang w:val="en-US"/>
        </w:rPr>
        <w:t>” để thực hiện xuất danh sách lớp học</w:t>
      </w:r>
    </w:p>
    <w:p w14:paraId="0795D3E1" w14:textId="6D897728" w:rsidR="00681DB9" w:rsidRPr="004540B9" w:rsidRDefault="000C5451" w:rsidP="00681DB9">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sz w:val="26"/>
          <w:szCs w:val="26"/>
          <w:lang w:val="en-US"/>
        </w:rPr>
        <w:t>Quản trị viên nhấn vào “</w:t>
      </w:r>
      <w:r w:rsidRPr="004540B9">
        <w:rPr>
          <w:rFonts w:ascii="Times New Roman" w:hAnsi="Times New Roman" w:cs="Times New Roman"/>
          <w:b/>
          <w:bCs/>
          <w:sz w:val="26"/>
          <w:szCs w:val="26"/>
          <w:lang w:val="en-US"/>
        </w:rPr>
        <w:t>Đã hoàn thành</w:t>
      </w:r>
      <w:r w:rsidRPr="004540B9">
        <w:rPr>
          <w:rFonts w:ascii="Times New Roman" w:hAnsi="Times New Roman" w:cs="Times New Roman"/>
          <w:sz w:val="26"/>
          <w:szCs w:val="26"/>
          <w:lang w:val="en-US"/>
        </w:rPr>
        <w:t>” để thay đổi trạng thái lớp học</w:t>
      </w:r>
    </w:p>
    <w:p w14:paraId="154CCA4A" w14:textId="5C641C12" w:rsidR="000C5451" w:rsidRPr="004540B9" w:rsidRDefault="000C5451" w:rsidP="00681DB9">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495936" behindDoc="1" locked="0" layoutInCell="1" allowOverlap="1" wp14:anchorId="0F887164" wp14:editId="27DB079A">
            <wp:simplePos x="0" y="0"/>
            <wp:positionH relativeFrom="column">
              <wp:posOffset>1516380</wp:posOffset>
            </wp:positionH>
            <wp:positionV relativeFrom="paragraph">
              <wp:posOffset>24638</wp:posOffset>
            </wp:positionV>
            <wp:extent cx="333375" cy="228600"/>
            <wp:effectExtent l="0" t="0" r="9525" b="0"/>
            <wp:wrapTight wrapText="bothSides">
              <wp:wrapPolygon edited="0">
                <wp:start x="0" y="0"/>
                <wp:lineTo x="0" y="19800"/>
                <wp:lineTo x="20983" y="19800"/>
                <wp:lineTo x="20983" y="0"/>
                <wp:lineTo x="0" y="0"/>
              </wp:wrapPolygon>
            </wp:wrapTight>
            <wp:docPr id="5828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455" name=""/>
                    <pic:cNvPicPr/>
                  </pic:nvPicPr>
                  <pic:blipFill>
                    <a:blip r:embed="rId49">
                      <a:extLst>
                        <a:ext uri="{28A0092B-C50C-407E-A947-70E740481C1C}">
                          <a14:useLocalDpi xmlns:a14="http://schemas.microsoft.com/office/drawing/2010/main" val="0"/>
                        </a:ext>
                      </a:extLst>
                    </a:blip>
                    <a:stretch>
                      <a:fillRect/>
                    </a:stretch>
                  </pic:blipFill>
                  <pic:spPr>
                    <a:xfrm>
                      <a:off x="0" y="0"/>
                      <a:ext cx="333375" cy="228600"/>
                    </a:xfrm>
                    <a:prstGeom prst="rect">
                      <a:avLst/>
                    </a:prstGeom>
                  </pic:spPr>
                </pic:pic>
              </a:graphicData>
            </a:graphic>
          </wp:anchor>
        </w:drawing>
      </w:r>
      <w:r w:rsidRPr="004540B9">
        <w:rPr>
          <w:rFonts w:ascii="Times New Roman" w:hAnsi="Times New Roman" w:cs="Times New Roman"/>
          <w:sz w:val="26"/>
          <w:szCs w:val="26"/>
          <w:lang w:val="en-US"/>
        </w:rPr>
        <w:t xml:space="preserve">Nhấn vào để xuất danh sách sinh viên lớp học </w:t>
      </w:r>
    </w:p>
    <w:p w14:paraId="58C470EE" w14:textId="789D4607" w:rsidR="0083242B" w:rsidRPr="004540B9" w:rsidRDefault="0076392A" w:rsidP="0076392A">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698688" behindDoc="0" locked="0" layoutInCell="1" allowOverlap="1" wp14:anchorId="2E1CE413" wp14:editId="6169471B">
            <wp:simplePos x="0" y="0"/>
            <wp:positionH relativeFrom="column">
              <wp:posOffset>1243965</wp:posOffset>
            </wp:positionH>
            <wp:positionV relativeFrom="paragraph">
              <wp:posOffset>679450</wp:posOffset>
            </wp:positionV>
            <wp:extent cx="3276600" cy="2247900"/>
            <wp:effectExtent l="0" t="0" r="0" b="0"/>
            <wp:wrapTopAndBottom/>
            <wp:docPr id="192710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2929"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276600" cy="2247900"/>
                    </a:xfrm>
                    <a:prstGeom prst="rect">
                      <a:avLst/>
                    </a:prstGeom>
                  </pic:spPr>
                </pic:pic>
              </a:graphicData>
            </a:graphic>
          </wp:anchor>
        </w:drawing>
      </w:r>
      <w:r w:rsidR="000C5451" w:rsidRPr="004540B9">
        <w:rPr>
          <w:rFonts w:ascii="Times New Roman" w:hAnsi="Times New Roman" w:cs="Times New Roman"/>
          <w:noProof/>
          <w:sz w:val="26"/>
          <w:szCs w:val="26"/>
          <w:lang w:val="en-US"/>
        </w:rPr>
        <w:drawing>
          <wp:anchor distT="0" distB="0" distL="114300" distR="114300" simplePos="0" relativeHeight="251490816" behindDoc="1" locked="0" layoutInCell="1" allowOverlap="1" wp14:anchorId="4EBBE5BF" wp14:editId="2158D672">
            <wp:simplePos x="0" y="0"/>
            <wp:positionH relativeFrom="column">
              <wp:posOffset>1484757</wp:posOffset>
            </wp:positionH>
            <wp:positionV relativeFrom="paragraph">
              <wp:posOffset>26035</wp:posOffset>
            </wp:positionV>
            <wp:extent cx="314325" cy="285750"/>
            <wp:effectExtent l="0" t="0" r="9525" b="0"/>
            <wp:wrapTight wrapText="bothSides">
              <wp:wrapPolygon edited="0">
                <wp:start x="0" y="0"/>
                <wp:lineTo x="0" y="20160"/>
                <wp:lineTo x="20945" y="20160"/>
                <wp:lineTo x="20945" y="0"/>
                <wp:lineTo x="0" y="0"/>
              </wp:wrapPolygon>
            </wp:wrapTight>
            <wp:docPr id="2483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5">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000C5451" w:rsidRPr="004540B9">
        <w:rPr>
          <w:rFonts w:ascii="Times New Roman" w:hAnsi="Times New Roman" w:cs="Times New Roman"/>
          <w:sz w:val="26"/>
          <w:szCs w:val="26"/>
          <w:lang w:val="en-US"/>
        </w:rPr>
        <w:t>Nhấn vào để xóa lớp học, giao diện sẽ hiện ra giao diện xác nhận xóa lớp</w:t>
      </w:r>
    </w:p>
    <w:p w14:paraId="1F3B0827" w14:textId="322F205F" w:rsidR="000C5451" w:rsidRPr="004540B9" w:rsidRDefault="0083242B" w:rsidP="0083242B">
      <w:pPr>
        <w:pStyle w:val="Caption"/>
        <w:jc w:val="center"/>
        <w:rPr>
          <w:color w:val="auto"/>
          <w:sz w:val="26"/>
          <w:szCs w:val="26"/>
        </w:rPr>
      </w:pPr>
      <w:bookmarkStart w:id="190" w:name="_Toc215738312"/>
      <w:r w:rsidRPr="004540B9">
        <w:rPr>
          <w:color w:val="auto"/>
          <w:sz w:val="26"/>
          <w:szCs w:val="26"/>
        </w:rPr>
        <w:t>Hình</w:t>
      </w:r>
      <w:r w:rsidR="00A66024" w:rsidRPr="004540B9">
        <w:rPr>
          <w:color w:val="auto"/>
          <w:sz w:val="26"/>
          <w:szCs w:val="26"/>
        </w:rPr>
        <w:t xml:space="preserve"> 28</w:t>
      </w:r>
      <w:r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xác nhận xóa lớp</w:t>
      </w:r>
      <w:bookmarkEnd w:id="190"/>
    </w:p>
    <w:p w14:paraId="695AAD5F" w14:textId="77777777" w:rsidR="0083242B" w:rsidRPr="004540B9" w:rsidRDefault="0083242B" w:rsidP="0083242B">
      <w:pPr>
        <w:spacing w:line="288" w:lineRule="auto"/>
        <w:ind w:left="1440" w:firstLine="0"/>
        <w:rPr>
          <w:rFonts w:ascii="Times New Roman" w:hAnsi="Times New Roman" w:cs="Times New Roman"/>
          <w:b/>
          <w:bCs/>
          <w:sz w:val="26"/>
          <w:szCs w:val="26"/>
          <w:lang w:val="en-US"/>
        </w:rPr>
      </w:pPr>
    </w:p>
    <w:p w14:paraId="392BECC1" w14:textId="39C943D0" w:rsidR="000C5451" w:rsidRPr="004540B9" w:rsidRDefault="003A462E" w:rsidP="001746B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 xml:space="preserve">5.1.2.3 </w:t>
      </w:r>
      <w:r w:rsidR="000C5451" w:rsidRPr="004540B9">
        <w:rPr>
          <w:rFonts w:ascii="Times New Roman" w:hAnsi="Times New Roman" w:cs="Times New Roman"/>
          <w:b/>
          <w:bCs/>
          <w:color w:val="auto"/>
          <w:sz w:val="26"/>
          <w:szCs w:val="26"/>
          <w:lang w:val="en-US"/>
        </w:rPr>
        <w:t>Giao diện tạo lớp học</w:t>
      </w:r>
    </w:p>
    <w:p w14:paraId="65267536" w14:textId="0BE869B6" w:rsidR="000C5451" w:rsidRPr="004540B9" w:rsidRDefault="00FA3944" w:rsidP="003A462E">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lastRenderedPageBreak/>
        <w:drawing>
          <wp:anchor distT="0" distB="0" distL="114300" distR="114300" simplePos="0" relativeHeight="251693568" behindDoc="0" locked="0" layoutInCell="1" allowOverlap="1" wp14:anchorId="5AA35085" wp14:editId="08BF3445">
            <wp:simplePos x="0" y="0"/>
            <wp:positionH relativeFrom="column">
              <wp:posOffset>317072</wp:posOffset>
            </wp:positionH>
            <wp:positionV relativeFrom="paragraph">
              <wp:posOffset>420370</wp:posOffset>
            </wp:positionV>
            <wp:extent cx="5107940" cy="2657475"/>
            <wp:effectExtent l="0" t="0" r="0" b="9525"/>
            <wp:wrapTopAndBottom/>
            <wp:docPr id="118905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7912"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7940" cy="2657475"/>
                    </a:xfrm>
                    <a:prstGeom prst="rect">
                      <a:avLst/>
                    </a:prstGeom>
                  </pic:spPr>
                </pic:pic>
              </a:graphicData>
            </a:graphic>
          </wp:anchor>
        </w:drawing>
      </w:r>
      <w:r w:rsidR="003A462E" w:rsidRPr="004540B9">
        <w:rPr>
          <w:noProof/>
        </w:rPr>
        <mc:AlternateContent>
          <mc:Choice Requires="wps">
            <w:drawing>
              <wp:anchor distT="0" distB="0" distL="114300" distR="114300" simplePos="0" relativeHeight="251951616" behindDoc="0" locked="0" layoutInCell="1" allowOverlap="1" wp14:anchorId="1EF8235F" wp14:editId="4B58EEF5">
                <wp:simplePos x="0" y="0"/>
                <wp:positionH relativeFrom="column">
                  <wp:posOffset>626745</wp:posOffset>
                </wp:positionH>
                <wp:positionV relativeFrom="paragraph">
                  <wp:posOffset>3134995</wp:posOffset>
                </wp:positionV>
                <wp:extent cx="5107940" cy="635"/>
                <wp:effectExtent l="0" t="0" r="0" b="0"/>
                <wp:wrapTopAndBottom/>
                <wp:docPr id="127553619" name="Text Box 1"/>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3E460802" w14:textId="125122E1" w:rsidR="003A462E" w:rsidRPr="004540B9" w:rsidRDefault="003A462E" w:rsidP="003A462E">
                            <w:pPr>
                              <w:pStyle w:val="Caption"/>
                              <w:jc w:val="center"/>
                              <w:rPr>
                                <w:noProof/>
                                <w:color w:val="auto"/>
                                <w:sz w:val="26"/>
                                <w:szCs w:val="26"/>
                              </w:rPr>
                            </w:pPr>
                            <w:r w:rsidRPr="004540B9">
                              <w:rPr>
                                <w:color w:val="auto"/>
                                <w:sz w:val="26"/>
                                <w:szCs w:val="26"/>
                              </w:rPr>
                              <w:t xml:space="preserve">Hình </w:t>
                            </w:r>
                            <w:proofErr w:type="gramStart"/>
                            <w:ins w:id="191" w:author="Unknown" w:date="2025-12-03T18:07:00Z" w16du:dateUtc="2025-12-04T02:07:00Z">
                              <w:r w:rsidR="00A55C9D" w:rsidRPr="004540B9">
                                <w:rPr>
                                  <w:color w:val="auto"/>
                                  <w:sz w:val="26"/>
                                  <w:szCs w:val="26"/>
                                </w:rPr>
                                <w:t>29:</w:t>
                              </w:r>
                            </w:ins>
                            <w:r w:rsidRPr="004540B9">
                              <w:rPr>
                                <w:color w:val="auto"/>
                                <w:sz w:val="26"/>
                                <w:szCs w:val="26"/>
                              </w:rPr>
                              <w:t>Giao</w:t>
                            </w:r>
                            <w:proofErr w:type="gramEnd"/>
                            <w:r w:rsidRPr="004540B9">
                              <w:rPr>
                                <w:color w:val="auto"/>
                                <w:sz w:val="26"/>
                                <w:szCs w:val="26"/>
                              </w:rPr>
                              <w:t xml:space="preserve"> diện tạo lớp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235F" id="_x0000_s1054" type="#_x0000_t202" style="position:absolute;left:0;text-align:left;margin-left:49.35pt;margin-top:246.85pt;width:402.2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X+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" stroked="f">
                <v:textbox style="mso-fit-shape-to-text:t" inset="0,0,0,0">
                  <w:txbxContent>
                    <w:p w14:paraId="3E460802" w14:textId="125122E1" w:rsidR="003A462E" w:rsidRPr="004540B9" w:rsidRDefault="003A462E" w:rsidP="003A462E">
                      <w:pPr>
                        <w:pStyle w:val="Caption"/>
                        <w:jc w:val="center"/>
                        <w:rPr>
                          <w:noProof/>
                          <w:color w:val="auto"/>
                          <w:sz w:val="26"/>
                          <w:szCs w:val="26"/>
                        </w:rPr>
                      </w:pPr>
                      <w:r w:rsidRPr="004540B9">
                        <w:rPr>
                          <w:color w:val="auto"/>
                          <w:sz w:val="26"/>
                          <w:szCs w:val="26"/>
                        </w:rPr>
                        <w:t xml:space="preserve">Hình </w:t>
                      </w:r>
                      <w:proofErr w:type="gramStart"/>
                      <w:ins w:id="192" w:author="Unknown" w:date="2025-12-03T18:07:00Z" w16du:dateUtc="2025-12-04T02:07:00Z">
                        <w:r w:rsidR="00A55C9D" w:rsidRPr="004540B9">
                          <w:rPr>
                            <w:color w:val="auto"/>
                            <w:sz w:val="26"/>
                            <w:szCs w:val="26"/>
                          </w:rPr>
                          <w:t>29:</w:t>
                        </w:r>
                      </w:ins>
                      <w:r w:rsidRPr="004540B9">
                        <w:rPr>
                          <w:color w:val="auto"/>
                          <w:sz w:val="26"/>
                          <w:szCs w:val="26"/>
                        </w:rPr>
                        <w:t>Giao</w:t>
                      </w:r>
                      <w:proofErr w:type="gramEnd"/>
                      <w:r w:rsidRPr="004540B9">
                        <w:rPr>
                          <w:color w:val="auto"/>
                          <w:sz w:val="26"/>
                          <w:szCs w:val="26"/>
                        </w:rPr>
                        <w:t xml:space="preserve"> diện tạo lớp học</w:t>
                      </w:r>
                    </w:p>
                  </w:txbxContent>
                </v:textbox>
                <w10:wrap type="topAndBottom"/>
              </v:shape>
            </w:pict>
          </mc:Fallback>
        </mc:AlternateContent>
      </w:r>
      <w:r w:rsidR="000C5451" w:rsidRPr="004540B9">
        <w:rPr>
          <w:rFonts w:ascii="Times New Roman" w:hAnsi="Times New Roman" w:cs="Times New Roman"/>
          <w:sz w:val="26"/>
          <w:szCs w:val="26"/>
          <w:lang w:val="en-US"/>
        </w:rPr>
        <w:t>Quản trị viên nhấn vào “Tạo Lớp học” và mở ra modal tạo lớp học mới</w:t>
      </w:r>
    </w:p>
    <w:p w14:paraId="40E322E5" w14:textId="153BA26C" w:rsidR="000C5451" w:rsidRPr="004540B9" w:rsidRDefault="003A462E" w:rsidP="001746B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 xml:space="preserve">5.1.2.4 </w:t>
      </w:r>
      <w:r w:rsidR="000C5451" w:rsidRPr="004540B9">
        <w:rPr>
          <w:rFonts w:ascii="Times New Roman" w:hAnsi="Times New Roman" w:cs="Times New Roman"/>
          <w:b/>
          <w:bCs/>
          <w:color w:val="auto"/>
          <w:sz w:val="26"/>
          <w:szCs w:val="26"/>
          <w:lang w:val="en-US"/>
        </w:rPr>
        <w:t>Giao diện thêm sinh viên vào lớp</w:t>
      </w:r>
    </w:p>
    <w:p w14:paraId="7D6105CC" w14:textId="6E2C1DFE" w:rsidR="000C5451" w:rsidRPr="004540B9" w:rsidRDefault="00FA3944" w:rsidP="003A462E">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652608" behindDoc="0" locked="0" layoutInCell="1" allowOverlap="1" wp14:anchorId="521C4091" wp14:editId="33DEBBD5">
            <wp:simplePos x="0" y="0"/>
            <wp:positionH relativeFrom="column">
              <wp:posOffset>234655</wp:posOffset>
            </wp:positionH>
            <wp:positionV relativeFrom="paragraph">
              <wp:posOffset>603250</wp:posOffset>
            </wp:positionV>
            <wp:extent cx="5266055" cy="2740025"/>
            <wp:effectExtent l="0" t="0" r="0" b="3175"/>
            <wp:wrapSquare wrapText="bothSides"/>
            <wp:docPr id="78164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9677"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6055" cy="274002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noProof/>
          <w:sz w:val="26"/>
          <w:szCs w:val="26"/>
          <w:lang w:val="en-US"/>
        </w:rPr>
        <mc:AlternateContent>
          <mc:Choice Requires="wps">
            <w:drawing>
              <wp:anchor distT="0" distB="0" distL="114300" distR="114300" simplePos="0" relativeHeight="251501056" behindDoc="0" locked="0" layoutInCell="1" allowOverlap="1" wp14:anchorId="4184D63A" wp14:editId="201B4B16">
                <wp:simplePos x="0" y="0"/>
                <wp:positionH relativeFrom="column">
                  <wp:posOffset>298450</wp:posOffset>
                </wp:positionH>
                <wp:positionV relativeFrom="paragraph">
                  <wp:posOffset>3400425</wp:posOffset>
                </wp:positionV>
                <wp:extent cx="5266055" cy="635"/>
                <wp:effectExtent l="0" t="0" r="0" b="0"/>
                <wp:wrapSquare wrapText="bothSides"/>
                <wp:docPr id="1929426376"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49B01A1E" w14:textId="77777777" w:rsidR="000C5451" w:rsidRPr="00FC3A77" w:rsidRDefault="000C5451" w:rsidP="000C545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4D63A" id="_x0000_s1055" type="#_x0000_t202" style="position:absolute;left:0;text-align:left;margin-left:23.5pt;margin-top:267.75pt;width:414.65pt;height:.05pt;z-index:25150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37Gw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" stroked="f">
                <v:textbox style="mso-fit-shape-to-text:t" inset="0,0,0,0">
                  <w:txbxContent>
                    <w:p w14:paraId="49B01A1E" w14:textId="77777777" w:rsidR="000C5451" w:rsidRPr="00FC3A77" w:rsidRDefault="000C5451" w:rsidP="000C545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v:textbox>
                <w10:wrap type="square"/>
              </v:shape>
            </w:pict>
          </mc:Fallback>
        </mc:AlternateContent>
      </w:r>
      <w:r w:rsidR="003A462E" w:rsidRPr="004540B9">
        <w:rPr>
          <w:noProof/>
        </w:rPr>
        <mc:AlternateContent>
          <mc:Choice Requires="wps">
            <w:drawing>
              <wp:anchor distT="0" distB="0" distL="114300" distR="114300" simplePos="0" relativeHeight="251956736" behindDoc="0" locked="0" layoutInCell="1" allowOverlap="1" wp14:anchorId="7F265AC3" wp14:editId="6C669015">
                <wp:simplePos x="0" y="0"/>
                <wp:positionH relativeFrom="column">
                  <wp:posOffset>298450</wp:posOffset>
                </wp:positionH>
                <wp:positionV relativeFrom="paragraph">
                  <wp:posOffset>3400425</wp:posOffset>
                </wp:positionV>
                <wp:extent cx="5266055" cy="635"/>
                <wp:effectExtent l="0" t="0" r="0" b="0"/>
                <wp:wrapSquare wrapText="bothSides"/>
                <wp:docPr id="842484123"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09F62204" w14:textId="787BA932" w:rsidR="003A462E" w:rsidRPr="004540B9" w:rsidRDefault="003A462E" w:rsidP="003A462E">
                            <w:pPr>
                              <w:pStyle w:val="Caption"/>
                              <w:jc w:val="center"/>
                              <w:rPr>
                                <w:noProof/>
                                <w:color w:val="auto"/>
                                <w:sz w:val="26"/>
                                <w:szCs w:val="26"/>
                              </w:rPr>
                            </w:pPr>
                            <w:bookmarkStart w:id="193" w:name="_Toc215738313"/>
                            <w:r w:rsidRPr="004540B9">
                              <w:rPr>
                                <w:color w:val="auto"/>
                                <w:sz w:val="26"/>
                                <w:szCs w:val="26"/>
                              </w:rPr>
                              <w:t xml:space="preserve">Hình </w:t>
                            </w:r>
                            <w:ins w:id="194" w:author="Unknown" w:date="2025-12-03T18:07:00Z" w16du:dateUtc="2025-12-04T02:07:00Z">
                              <w:r w:rsidR="00A55C9D" w:rsidRPr="004540B9">
                                <w:rPr>
                                  <w:color w:val="auto"/>
                                  <w:sz w:val="26"/>
                                  <w:szCs w:val="26"/>
                                </w:rPr>
                                <w:t>30</w:t>
                              </w:r>
                            </w:ins>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thủ công SV vào lớp</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65AC3" id="_x0000_s1056" type="#_x0000_t202" style="position:absolute;left:0;text-align:left;margin-left:23.5pt;margin-top:267.75pt;width:414.65pt;height:.05pt;z-index:25195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e2Gg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" stroked="f">
                <v:textbox style="mso-fit-shape-to-text:t" inset="0,0,0,0">
                  <w:txbxContent>
                    <w:p w14:paraId="09F62204" w14:textId="787BA932" w:rsidR="003A462E" w:rsidRPr="004540B9" w:rsidRDefault="003A462E" w:rsidP="003A462E">
                      <w:pPr>
                        <w:pStyle w:val="Caption"/>
                        <w:jc w:val="center"/>
                        <w:rPr>
                          <w:noProof/>
                          <w:color w:val="auto"/>
                          <w:sz w:val="26"/>
                          <w:szCs w:val="26"/>
                        </w:rPr>
                      </w:pPr>
                      <w:bookmarkStart w:id="195" w:name="_Toc215738313"/>
                      <w:r w:rsidRPr="004540B9">
                        <w:rPr>
                          <w:color w:val="auto"/>
                          <w:sz w:val="26"/>
                          <w:szCs w:val="26"/>
                        </w:rPr>
                        <w:t xml:space="preserve">Hình </w:t>
                      </w:r>
                      <w:ins w:id="196" w:author="Unknown" w:date="2025-12-03T18:07:00Z" w16du:dateUtc="2025-12-04T02:07:00Z">
                        <w:r w:rsidR="00A55C9D" w:rsidRPr="004540B9">
                          <w:rPr>
                            <w:color w:val="auto"/>
                            <w:sz w:val="26"/>
                            <w:szCs w:val="26"/>
                          </w:rPr>
                          <w:t>30</w:t>
                        </w:r>
                      </w:ins>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thủ công SV vào lớp</w:t>
                      </w:r>
                      <w:bookmarkEnd w:id="195"/>
                    </w:p>
                  </w:txbxContent>
                </v:textbox>
                <w10:wrap type="square"/>
              </v:shape>
            </w:pict>
          </mc:Fallback>
        </mc:AlternateContent>
      </w:r>
      <w:r w:rsidR="000C5451" w:rsidRPr="004540B9">
        <w:rPr>
          <w:rFonts w:ascii="Times New Roman" w:hAnsi="Times New Roman" w:cs="Times New Roman"/>
          <w:sz w:val="26"/>
          <w:szCs w:val="26"/>
          <w:lang w:val="en-US"/>
        </w:rPr>
        <w:t>Từ giao diện quản lý lớp học nhấn “</w:t>
      </w:r>
      <w:r w:rsidR="000C5451" w:rsidRPr="004540B9">
        <w:rPr>
          <w:rFonts w:ascii="Times New Roman" w:hAnsi="Times New Roman" w:cs="Times New Roman"/>
          <w:b/>
          <w:bCs/>
          <w:sz w:val="26"/>
          <w:szCs w:val="26"/>
          <w:lang w:val="en-US"/>
        </w:rPr>
        <w:t>Thêm SV</w:t>
      </w:r>
      <w:r w:rsidR="000C5451" w:rsidRPr="004540B9">
        <w:rPr>
          <w:rFonts w:ascii="Times New Roman" w:hAnsi="Times New Roman" w:cs="Times New Roman"/>
          <w:sz w:val="26"/>
          <w:szCs w:val="26"/>
          <w:lang w:val="en-US"/>
        </w:rPr>
        <w:t>” để mở giao diện thêm sinh viên thủ công</w:t>
      </w:r>
    </w:p>
    <w:p w14:paraId="0E285ED2" w14:textId="618C8635" w:rsidR="000C5451" w:rsidRPr="004540B9" w:rsidRDefault="000C5451" w:rsidP="003A462E">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lastRenderedPageBreak/>
        <mc:AlternateContent>
          <mc:Choice Requires="wps">
            <w:drawing>
              <wp:anchor distT="0" distB="0" distL="114300" distR="114300" simplePos="0" relativeHeight="251511296" behindDoc="0" locked="0" layoutInCell="1" allowOverlap="1" wp14:anchorId="2B5BC608" wp14:editId="7AC8F99E">
                <wp:simplePos x="0" y="0"/>
                <wp:positionH relativeFrom="column">
                  <wp:posOffset>342900</wp:posOffset>
                </wp:positionH>
                <wp:positionV relativeFrom="paragraph">
                  <wp:posOffset>3435985</wp:posOffset>
                </wp:positionV>
                <wp:extent cx="5055235" cy="635"/>
                <wp:effectExtent l="0" t="0" r="0" b="0"/>
                <wp:wrapTopAndBottom/>
                <wp:docPr id="123602275"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47B4A991" w14:textId="77777777" w:rsidR="000C5451" w:rsidRPr="00D60FA9" w:rsidRDefault="000C5451" w:rsidP="000C545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BC608" id="_x0000_s1057" type="#_x0000_t202" style="position:absolute;left:0;text-align:left;margin-left:27pt;margin-top:270.55pt;width:398.05pt;height:.05pt;z-index:2515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cXGQ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" stroked="f">
                <v:textbox style="mso-fit-shape-to-text:t" inset="0,0,0,0">
                  <w:txbxContent>
                    <w:p w14:paraId="47B4A991" w14:textId="77777777" w:rsidR="000C5451" w:rsidRPr="00D60FA9" w:rsidRDefault="000C5451" w:rsidP="000C545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v:textbox>
                <w10:wrap type="topAndBottom"/>
              </v:shape>
            </w:pict>
          </mc:Fallback>
        </mc:AlternateContent>
      </w:r>
      <w:r w:rsidR="003A462E" w:rsidRPr="004540B9">
        <w:rPr>
          <w:noProof/>
        </w:rPr>
        <mc:AlternateContent>
          <mc:Choice Requires="wps">
            <w:drawing>
              <wp:anchor distT="0" distB="0" distL="114300" distR="114300" simplePos="0" relativeHeight="251961856" behindDoc="0" locked="0" layoutInCell="1" allowOverlap="1" wp14:anchorId="67057BCA" wp14:editId="4D231C93">
                <wp:simplePos x="0" y="0"/>
                <wp:positionH relativeFrom="column">
                  <wp:posOffset>342900</wp:posOffset>
                </wp:positionH>
                <wp:positionV relativeFrom="paragraph">
                  <wp:posOffset>3435985</wp:posOffset>
                </wp:positionV>
                <wp:extent cx="5055235" cy="635"/>
                <wp:effectExtent l="0" t="0" r="0" b="0"/>
                <wp:wrapTopAndBottom/>
                <wp:docPr id="562178038"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235432EE" w14:textId="3B16E3E4" w:rsidR="003A462E" w:rsidRPr="004540B9" w:rsidRDefault="003A462E" w:rsidP="001746B4">
                            <w:pPr>
                              <w:pStyle w:val="Caption"/>
                              <w:jc w:val="center"/>
                              <w:rPr>
                                <w:noProof/>
                                <w:color w:val="auto"/>
                                <w:sz w:val="26"/>
                                <w:szCs w:val="26"/>
                              </w:rPr>
                            </w:pPr>
                            <w:bookmarkStart w:id="197" w:name="_Toc215738314"/>
                            <w:r w:rsidRPr="004540B9">
                              <w:rPr>
                                <w:color w:val="auto"/>
                                <w:sz w:val="26"/>
                                <w:szCs w:val="26"/>
                              </w:rPr>
                              <w:t>Hình</w:t>
                            </w:r>
                            <w:ins w:id="198" w:author="Unknown" w:date="2025-12-03T18:07:00Z" w16du:dateUtc="2025-12-04T02:07:00Z">
                              <w:r w:rsidR="00A55C9D" w:rsidRPr="004540B9">
                                <w:rPr>
                                  <w:color w:val="auto"/>
                                  <w:sz w:val="26"/>
                                  <w:szCs w:val="26"/>
                                </w:rPr>
                                <w:t xml:space="preserve"> 31</w:t>
                              </w:r>
                            </w:ins>
                            <w:r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SV vào lớp từ file CSV</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57BCA" id="_x0000_s1058" type="#_x0000_t202" style="position:absolute;left:0;text-align:left;margin-left:27pt;margin-top:270.55pt;width:398.05pt;height:.05pt;z-index:25196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p4Gg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" stroked="f">
                <v:textbox style="mso-fit-shape-to-text:t" inset="0,0,0,0">
                  <w:txbxContent>
                    <w:p w14:paraId="235432EE" w14:textId="3B16E3E4" w:rsidR="003A462E" w:rsidRPr="004540B9" w:rsidRDefault="003A462E" w:rsidP="001746B4">
                      <w:pPr>
                        <w:pStyle w:val="Caption"/>
                        <w:jc w:val="center"/>
                        <w:rPr>
                          <w:noProof/>
                          <w:color w:val="auto"/>
                          <w:sz w:val="26"/>
                          <w:szCs w:val="26"/>
                        </w:rPr>
                      </w:pPr>
                      <w:bookmarkStart w:id="199" w:name="_Toc215738314"/>
                      <w:r w:rsidRPr="004540B9">
                        <w:rPr>
                          <w:color w:val="auto"/>
                          <w:sz w:val="26"/>
                          <w:szCs w:val="26"/>
                        </w:rPr>
                        <w:t>Hình</w:t>
                      </w:r>
                      <w:ins w:id="200" w:author="Unknown" w:date="2025-12-03T18:07:00Z" w16du:dateUtc="2025-12-04T02:07:00Z">
                        <w:r w:rsidR="00A55C9D" w:rsidRPr="004540B9">
                          <w:rPr>
                            <w:color w:val="auto"/>
                            <w:sz w:val="26"/>
                            <w:szCs w:val="26"/>
                          </w:rPr>
                          <w:t xml:space="preserve"> 31</w:t>
                        </w:r>
                      </w:ins>
                      <w:r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SV vào lớp từ file CSV</w:t>
                      </w:r>
                      <w:bookmarkEnd w:id="199"/>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506176" behindDoc="0" locked="0" layoutInCell="1" allowOverlap="1" wp14:anchorId="0B1D2501" wp14:editId="78213B8D">
            <wp:simplePos x="0" y="0"/>
            <wp:positionH relativeFrom="column">
              <wp:posOffset>342900</wp:posOffset>
            </wp:positionH>
            <wp:positionV relativeFrom="paragraph">
              <wp:posOffset>770596</wp:posOffset>
            </wp:positionV>
            <wp:extent cx="5055577" cy="2609005"/>
            <wp:effectExtent l="0" t="0" r="0" b="1270"/>
            <wp:wrapTopAndBottom/>
            <wp:docPr id="2854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5131"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5577" cy="2609005"/>
                    </a:xfrm>
                    <a:prstGeom prst="rect">
                      <a:avLst/>
                    </a:prstGeom>
                  </pic:spPr>
                </pic:pic>
              </a:graphicData>
            </a:graphic>
          </wp:anchor>
        </w:drawing>
      </w:r>
      <w:r w:rsidRPr="004540B9">
        <w:rPr>
          <w:rFonts w:ascii="Times New Roman" w:hAnsi="Times New Roman" w:cs="Times New Roman"/>
          <w:sz w:val="26"/>
          <w:szCs w:val="26"/>
          <w:lang w:val="en-US"/>
        </w:rPr>
        <w:t>Nhấn “</w:t>
      </w:r>
      <w:r w:rsidRPr="004540B9">
        <w:rPr>
          <w:rFonts w:ascii="Times New Roman" w:hAnsi="Times New Roman" w:cs="Times New Roman"/>
          <w:b/>
          <w:bCs/>
          <w:sz w:val="26"/>
          <w:szCs w:val="26"/>
          <w:lang w:val="en-US"/>
        </w:rPr>
        <w:t>Import từ CSV</w:t>
      </w:r>
      <w:r w:rsidRPr="004540B9">
        <w:rPr>
          <w:rFonts w:ascii="Times New Roman" w:hAnsi="Times New Roman" w:cs="Times New Roman"/>
          <w:sz w:val="26"/>
          <w:szCs w:val="26"/>
          <w:lang w:val="en-US"/>
        </w:rPr>
        <w:t>” để chuyển sang giao diện thêm sinh viên từ file CSV</w:t>
      </w:r>
    </w:p>
    <w:p w14:paraId="3DCA4D92" w14:textId="79C01D18" w:rsidR="000C5451" w:rsidRPr="004540B9" w:rsidRDefault="001746B4" w:rsidP="001746B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 xml:space="preserve">5.1.2.5 </w:t>
      </w:r>
      <w:r w:rsidR="000C5451" w:rsidRPr="004540B9">
        <w:rPr>
          <w:rFonts w:ascii="Times New Roman" w:hAnsi="Times New Roman" w:cs="Times New Roman"/>
          <w:b/>
          <w:bCs/>
          <w:color w:val="auto"/>
          <w:sz w:val="26"/>
          <w:szCs w:val="26"/>
          <w:lang w:val="en-US"/>
        </w:rPr>
        <w:t xml:space="preserve">Giao diện quản lý lịch học </w:t>
      </w:r>
    </w:p>
    <w:p w14:paraId="6DE149E3" w14:textId="736E0516" w:rsidR="000C5451" w:rsidRPr="004540B9" w:rsidRDefault="000C5451" w:rsidP="0076392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521536" behindDoc="0" locked="0" layoutInCell="1" allowOverlap="1" wp14:anchorId="2DF68629" wp14:editId="6585A923">
                <wp:simplePos x="0" y="0"/>
                <wp:positionH relativeFrom="column">
                  <wp:posOffset>0</wp:posOffset>
                </wp:positionH>
                <wp:positionV relativeFrom="paragraph">
                  <wp:posOffset>3680460</wp:posOffset>
                </wp:positionV>
                <wp:extent cx="5731510" cy="635"/>
                <wp:effectExtent l="0" t="0" r="0" b="0"/>
                <wp:wrapTopAndBottom/>
                <wp:docPr id="1830338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660439" w14:textId="77777777" w:rsidR="000C5451" w:rsidRPr="00967C15" w:rsidRDefault="000C5451" w:rsidP="000C545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8629" id="_x0000_s1059" type="#_x0000_t202" style="position:absolute;left:0;text-align:left;margin-left:0;margin-top:289.8pt;width:451.3pt;height:.05pt;z-index:2515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" stroked="f">
                <v:textbox style="mso-fit-shape-to-text:t" inset="0,0,0,0">
                  <w:txbxContent>
                    <w:p w14:paraId="5B660439" w14:textId="77777777" w:rsidR="000C5451" w:rsidRPr="00967C15" w:rsidRDefault="000C5451" w:rsidP="000C545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v:textbox>
                <w10:wrap type="topAndBottom"/>
              </v:shape>
            </w:pict>
          </mc:Fallback>
        </mc:AlternateContent>
      </w:r>
      <w:r w:rsidR="001746B4" w:rsidRPr="004540B9">
        <w:rPr>
          <w:noProof/>
        </w:rPr>
        <mc:AlternateContent>
          <mc:Choice Requires="wps">
            <w:drawing>
              <wp:anchor distT="0" distB="0" distL="114300" distR="114300" simplePos="0" relativeHeight="251972096" behindDoc="0" locked="0" layoutInCell="1" allowOverlap="1" wp14:anchorId="0AC2B8A9" wp14:editId="0EBAA12A">
                <wp:simplePos x="0" y="0"/>
                <wp:positionH relativeFrom="column">
                  <wp:posOffset>0</wp:posOffset>
                </wp:positionH>
                <wp:positionV relativeFrom="paragraph">
                  <wp:posOffset>3680460</wp:posOffset>
                </wp:positionV>
                <wp:extent cx="5731510" cy="635"/>
                <wp:effectExtent l="0" t="0" r="0" b="0"/>
                <wp:wrapTopAndBottom/>
                <wp:docPr id="7104795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2E5760" w14:textId="78317E10" w:rsidR="001746B4" w:rsidRPr="004540B9" w:rsidRDefault="001746B4" w:rsidP="001746B4">
                            <w:pPr>
                              <w:pStyle w:val="Caption"/>
                              <w:jc w:val="center"/>
                              <w:rPr>
                                <w:noProof/>
                                <w:color w:val="auto"/>
                                <w:sz w:val="26"/>
                                <w:szCs w:val="26"/>
                              </w:rPr>
                            </w:pPr>
                            <w:bookmarkStart w:id="201" w:name="_Toc215738315"/>
                            <w:r w:rsidRPr="004540B9">
                              <w:rPr>
                                <w:color w:val="auto"/>
                                <w:sz w:val="26"/>
                                <w:szCs w:val="26"/>
                              </w:rPr>
                              <w:t xml:space="preserve">Hình </w:t>
                            </w:r>
                            <w:r w:rsidR="00A55C9D" w:rsidRPr="004540B9">
                              <w:rPr>
                                <w:color w:val="auto"/>
                                <w:sz w:val="26"/>
                                <w:szCs w:val="26"/>
                              </w:rPr>
                              <w:t>32</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quản lý lịch học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2B8A9" id="_x0000_s1060" type="#_x0000_t202" style="position:absolute;left:0;text-align:left;margin-left:0;margin-top:289.8pt;width:451.3pt;height:.0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" stroked="f">
                <v:textbox style="mso-fit-shape-to-text:t" inset="0,0,0,0">
                  <w:txbxContent>
                    <w:p w14:paraId="0C2E5760" w14:textId="78317E10" w:rsidR="001746B4" w:rsidRPr="004540B9" w:rsidRDefault="001746B4" w:rsidP="001746B4">
                      <w:pPr>
                        <w:pStyle w:val="Caption"/>
                        <w:jc w:val="center"/>
                        <w:rPr>
                          <w:noProof/>
                          <w:color w:val="auto"/>
                          <w:sz w:val="26"/>
                          <w:szCs w:val="26"/>
                        </w:rPr>
                      </w:pPr>
                      <w:bookmarkStart w:id="202" w:name="_Toc215738315"/>
                      <w:r w:rsidRPr="004540B9">
                        <w:rPr>
                          <w:color w:val="auto"/>
                          <w:sz w:val="26"/>
                          <w:szCs w:val="26"/>
                        </w:rPr>
                        <w:t xml:space="preserve">Hình </w:t>
                      </w:r>
                      <w:r w:rsidR="00A55C9D" w:rsidRPr="004540B9">
                        <w:rPr>
                          <w:color w:val="auto"/>
                          <w:sz w:val="26"/>
                          <w:szCs w:val="26"/>
                        </w:rPr>
                        <w:t>32</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quản lý lịch học</w:t>
                      </w:r>
                      <w:bookmarkEnd w:id="202"/>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516416" behindDoc="0" locked="0" layoutInCell="1" allowOverlap="1" wp14:anchorId="53B6802D" wp14:editId="1B601DBC">
            <wp:simplePos x="0" y="0"/>
            <wp:positionH relativeFrom="column">
              <wp:posOffset>-147</wp:posOffset>
            </wp:positionH>
            <wp:positionV relativeFrom="paragraph">
              <wp:posOffset>646185</wp:posOffset>
            </wp:positionV>
            <wp:extent cx="5731510" cy="2977515"/>
            <wp:effectExtent l="0" t="0" r="2540" b="0"/>
            <wp:wrapTopAndBottom/>
            <wp:docPr id="14683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9321"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anchor>
        </w:drawing>
      </w:r>
      <w:r w:rsidRPr="004540B9">
        <w:rPr>
          <w:rFonts w:ascii="Times New Roman" w:hAnsi="Times New Roman" w:cs="Times New Roman"/>
          <w:sz w:val="26"/>
          <w:szCs w:val="26"/>
          <w:lang w:val="en-US"/>
        </w:rPr>
        <w:t>Quản trị viên nhấn vào “</w:t>
      </w:r>
      <w:r w:rsidRPr="004540B9">
        <w:rPr>
          <w:rFonts w:ascii="Times New Roman" w:hAnsi="Times New Roman" w:cs="Times New Roman"/>
          <w:b/>
          <w:bCs/>
          <w:sz w:val="26"/>
          <w:szCs w:val="26"/>
          <w:lang w:val="en-US"/>
        </w:rPr>
        <w:t>Lịch học</w:t>
      </w:r>
      <w:r w:rsidRPr="004540B9">
        <w:rPr>
          <w:rFonts w:ascii="Times New Roman" w:hAnsi="Times New Roman" w:cs="Times New Roman"/>
          <w:sz w:val="26"/>
          <w:szCs w:val="26"/>
          <w:lang w:val="en-US"/>
        </w:rPr>
        <w:t xml:space="preserve">” trên giao diện quản lý lớp học để mở giao diện quản lý lớp học </w:t>
      </w:r>
    </w:p>
    <w:p w14:paraId="76DC6912" w14:textId="77777777" w:rsidR="000C5451" w:rsidRPr="004540B9" w:rsidRDefault="000C5451" w:rsidP="001746B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526656" behindDoc="1" locked="0" layoutInCell="1" allowOverlap="1" wp14:anchorId="5161718A" wp14:editId="224D9679">
            <wp:simplePos x="0" y="0"/>
            <wp:positionH relativeFrom="column">
              <wp:posOffset>1483897</wp:posOffset>
            </wp:positionH>
            <wp:positionV relativeFrom="paragraph">
              <wp:posOffset>535305</wp:posOffset>
            </wp:positionV>
            <wp:extent cx="314325" cy="314325"/>
            <wp:effectExtent l="0" t="0" r="9525" b="9525"/>
            <wp:wrapTight wrapText="bothSides">
              <wp:wrapPolygon edited="0">
                <wp:start x="0" y="0"/>
                <wp:lineTo x="0" y="20945"/>
                <wp:lineTo x="20945" y="20945"/>
                <wp:lineTo x="20945" y="0"/>
                <wp:lineTo x="0" y="0"/>
              </wp:wrapPolygon>
            </wp:wrapTight>
            <wp:docPr id="5285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5">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anchor>
        </w:drawing>
      </w:r>
      <w:r w:rsidRPr="004540B9">
        <w:rPr>
          <w:rFonts w:ascii="Times New Roman" w:hAnsi="Times New Roman" w:cs="Times New Roman"/>
          <w:sz w:val="26"/>
          <w:szCs w:val="26"/>
          <w:lang w:val="en-US"/>
        </w:rPr>
        <w:t>Nhấn tick vào tickbox ở cột “Tạm hoãn” để thực hiện đổi trạng thái lớp sang tạm hoãn.</w:t>
      </w:r>
    </w:p>
    <w:p w14:paraId="00B7CF0E" w14:textId="77777777" w:rsidR="000C5451" w:rsidRPr="004540B9" w:rsidRDefault="000C5451" w:rsidP="001746B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Nhấn vào để thực hiện xóa lịch học </w:t>
      </w:r>
    </w:p>
    <w:p w14:paraId="268EF4C6" w14:textId="55829F8F" w:rsidR="000C5451" w:rsidRPr="004540B9" w:rsidRDefault="00E605B9" w:rsidP="00E605B9">
      <w:pPr>
        <w:pStyle w:val="Heading4"/>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 xml:space="preserve">5.1.2.6 </w:t>
      </w:r>
      <w:r w:rsidR="000C5451" w:rsidRPr="004540B9">
        <w:rPr>
          <w:rFonts w:ascii="Times New Roman" w:hAnsi="Times New Roman" w:cs="Times New Roman"/>
          <w:b/>
          <w:bCs/>
          <w:color w:val="auto"/>
          <w:sz w:val="26"/>
          <w:szCs w:val="26"/>
          <w:lang w:val="en-US"/>
        </w:rPr>
        <w:t xml:space="preserve">Giao diện thêm lịch học cho lớp học </w:t>
      </w:r>
    </w:p>
    <w:p w14:paraId="591CD866" w14:textId="55CF33CC" w:rsidR="000C5451" w:rsidRPr="004540B9" w:rsidRDefault="007E77FC" w:rsidP="000E181C">
      <w:pPr>
        <w:numPr>
          <w:ilvl w:val="0"/>
          <w:numId w:val="3"/>
        </w:numPr>
        <w:spacing w:line="288" w:lineRule="auto"/>
        <w:ind w:hanging="437"/>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1977216" behindDoc="0" locked="0" layoutInCell="1" allowOverlap="1" wp14:anchorId="1C74BF55" wp14:editId="24413707">
                <wp:simplePos x="0" y="0"/>
                <wp:positionH relativeFrom="column">
                  <wp:posOffset>0</wp:posOffset>
                </wp:positionH>
                <wp:positionV relativeFrom="paragraph">
                  <wp:posOffset>3114675</wp:posOffset>
                </wp:positionV>
                <wp:extent cx="4518660" cy="635"/>
                <wp:effectExtent l="0" t="0" r="0" b="0"/>
                <wp:wrapTopAndBottom/>
                <wp:docPr id="1767632119"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622C3A8E" w14:textId="1DBE1CA8" w:rsidR="00E605B9" w:rsidRPr="004540B9" w:rsidRDefault="00E605B9" w:rsidP="00E605B9">
                            <w:pPr>
                              <w:pStyle w:val="Caption"/>
                              <w:jc w:val="center"/>
                              <w:rPr>
                                <w:noProof/>
                                <w:color w:val="auto"/>
                                <w:sz w:val="26"/>
                                <w:szCs w:val="26"/>
                              </w:rPr>
                            </w:pPr>
                            <w:bookmarkStart w:id="203" w:name="_Toc215738316"/>
                            <w:r w:rsidRPr="004540B9">
                              <w:rPr>
                                <w:color w:val="auto"/>
                                <w:sz w:val="26"/>
                                <w:szCs w:val="26"/>
                              </w:rPr>
                              <w:t xml:space="preserve">Hình </w:t>
                            </w:r>
                            <w:r w:rsidR="00A55C9D" w:rsidRPr="004540B9">
                              <w:rPr>
                                <w:color w:val="auto"/>
                                <w:sz w:val="26"/>
                                <w:szCs w:val="26"/>
                              </w:rPr>
                              <w:t>3</w:t>
                            </w:r>
                            <w:r w:rsidR="007E77FC" w:rsidRPr="004540B9">
                              <w:rPr>
                                <w:color w:val="auto"/>
                                <w:sz w:val="26"/>
                                <w:szCs w:val="26"/>
                              </w:rPr>
                              <w:t>3</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lịch học</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4BF55" id="_x0000_s1061" type="#_x0000_t202" style="position:absolute;left:0;text-align:left;margin-left:0;margin-top:245.25pt;width:355.8pt;height:.05pt;z-index:25197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0UGA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en29ndfE4hSbH5x9u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" stroked="f">
                <v:textbox style="mso-fit-shape-to-text:t" inset="0,0,0,0">
                  <w:txbxContent>
                    <w:p w14:paraId="622C3A8E" w14:textId="1DBE1CA8" w:rsidR="00E605B9" w:rsidRPr="004540B9" w:rsidRDefault="00E605B9" w:rsidP="00E605B9">
                      <w:pPr>
                        <w:pStyle w:val="Caption"/>
                        <w:jc w:val="center"/>
                        <w:rPr>
                          <w:noProof/>
                          <w:color w:val="auto"/>
                          <w:sz w:val="26"/>
                          <w:szCs w:val="26"/>
                        </w:rPr>
                      </w:pPr>
                      <w:bookmarkStart w:id="204" w:name="_Toc215738316"/>
                      <w:r w:rsidRPr="004540B9">
                        <w:rPr>
                          <w:color w:val="auto"/>
                          <w:sz w:val="26"/>
                          <w:szCs w:val="26"/>
                        </w:rPr>
                        <w:t xml:space="preserve">Hình </w:t>
                      </w:r>
                      <w:r w:rsidR="00A55C9D" w:rsidRPr="004540B9">
                        <w:rPr>
                          <w:color w:val="auto"/>
                          <w:sz w:val="26"/>
                          <w:szCs w:val="26"/>
                        </w:rPr>
                        <w:t>3</w:t>
                      </w:r>
                      <w:r w:rsidR="007E77FC" w:rsidRPr="004540B9">
                        <w:rPr>
                          <w:color w:val="auto"/>
                          <w:sz w:val="26"/>
                          <w:szCs w:val="26"/>
                        </w:rPr>
                        <w:t>3</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lịch học</w:t>
                      </w:r>
                      <w:bookmarkEnd w:id="204"/>
                    </w:p>
                  </w:txbxContent>
                </v:textbox>
                <w10:wrap type="topAndBottom"/>
              </v:shape>
            </w:pict>
          </mc:Fallback>
        </mc:AlternateContent>
      </w:r>
      <w:r w:rsidR="00FA3944" w:rsidRPr="004540B9">
        <w:rPr>
          <w:rFonts w:ascii="Times New Roman" w:hAnsi="Times New Roman" w:cs="Times New Roman"/>
          <w:noProof/>
          <w:sz w:val="26"/>
          <w:szCs w:val="26"/>
          <w:lang w:val="en-US"/>
        </w:rPr>
        <w:drawing>
          <wp:anchor distT="0" distB="0" distL="114300" distR="114300" simplePos="0" relativeHeight="251966976" behindDoc="0" locked="0" layoutInCell="1" allowOverlap="1" wp14:anchorId="5544F085" wp14:editId="1ADB397D">
            <wp:simplePos x="0" y="0"/>
            <wp:positionH relativeFrom="column">
              <wp:posOffset>606056</wp:posOffset>
            </wp:positionH>
            <wp:positionV relativeFrom="paragraph">
              <wp:posOffset>616600</wp:posOffset>
            </wp:positionV>
            <wp:extent cx="4518660" cy="2352675"/>
            <wp:effectExtent l="0" t="0" r="0" b="9525"/>
            <wp:wrapTopAndBottom/>
            <wp:docPr id="479004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4337" name="Picture 1" descr="A screenshot of a computer screen&#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18660" cy="235267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Người dùng nhấn vào “</w:t>
      </w:r>
      <w:r w:rsidR="000C5451" w:rsidRPr="004540B9">
        <w:rPr>
          <w:rFonts w:ascii="Times New Roman" w:hAnsi="Times New Roman" w:cs="Times New Roman"/>
          <w:b/>
          <w:bCs/>
          <w:sz w:val="26"/>
          <w:szCs w:val="26"/>
          <w:lang w:val="en-US"/>
        </w:rPr>
        <w:t>Thêm lịch học</w:t>
      </w:r>
      <w:r w:rsidR="000C5451" w:rsidRPr="004540B9">
        <w:rPr>
          <w:rFonts w:ascii="Times New Roman" w:hAnsi="Times New Roman" w:cs="Times New Roman"/>
          <w:sz w:val="26"/>
          <w:szCs w:val="26"/>
          <w:lang w:val="en-US"/>
        </w:rPr>
        <w:t xml:space="preserve">” ở giao diện quản lý lịch học để thực hiện thêm lịch cho lớp học </w:t>
      </w:r>
      <w:r w:rsidR="00E605B9" w:rsidRPr="004540B9">
        <w:rPr>
          <w:rFonts w:ascii="Times New Roman" w:hAnsi="Times New Roman" w:cs="Times New Roman"/>
          <w:b/>
          <w:bCs/>
          <w:sz w:val="26"/>
          <w:szCs w:val="26"/>
          <w:lang w:val="en-US"/>
        </w:rPr>
        <w:t>5.1.2.</w:t>
      </w:r>
      <w:r w:rsidR="000E181C" w:rsidRPr="004540B9">
        <w:rPr>
          <w:rFonts w:ascii="Times New Roman" w:hAnsi="Times New Roman" w:cs="Times New Roman"/>
          <w:b/>
          <w:bCs/>
          <w:sz w:val="26"/>
          <w:szCs w:val="26"/>
          <w:lang w:val="en-US"/>
        </w:rPr>
        <w:t xml:space="preserve">7 </w:t>
      </w:r>
      <w:r w:rsidR="000C5451" w:rsidRPr="004540B9">
        <w:rPr>
          <w:rFonts w:ascii="Times New Roman" w:hAnsi="Times New Roman" w:cs="Times New Roman"/>
          <w:b/>
          <w:bCs/>
          <w:sz w:val="26"/>
          <w:szCs w:val="26"/>
          <w:lang w:val="en-US"/>
        </w:rPr>
        <w:t xml:space="preserve">Giao diện chỉnh sửa lịch học </w:t>
      </w:r>
    </w:p>
    <w:p w14:paraId="42A6AC47" w14:textId="21D326D0" w:rsidR="000C5451" w:rsidRPr="004540B9" w:rsidRDefault="000C5451" w:rsidP="000E181C">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Người dùng nhấn vào   </w:t>
      </w:r>
      <w:r w:rsidRPr="004540B9">
        <w:rPr>
          <w:rFonts w:ascii="Times New Roman" w:hAnsi="Times New Roman" w:cs="Times New Roman"/>
          <w:noProof/>
          <w:sz w:val="26"/>
          <w:szCs w:val="26"/>
          <w:lang w:val="en-US"/>
        </w:rPr>
        <w:drawing>
          <wp:inline distT="0" distB="0" distL="0" distR="0" wp14:anchorId="3AD0F5A7" wp14:editId="7D6CE7A6">
            <wp:extent cx="247650" cy="247650"/>
            <wp:effectExtent l="0" t="0" r="0" b="0"/>
            <wp:docPr id="15142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7"/>
                    <a:stretch>
                      <a:fillRect/>
                    </a:stretch>
                  </pic:blipFill>
                  <pic:spPr>
                    <a:xfrm>
                      <a:off x="0" y="0"/>
                      <a:ext cx="247650" cy="247650"/>
                    </a:xfrm>
                    <a:prstGeom prst="rect">
                      <a:avLst/>
                    </a:prstGeom>
                  </pic:spPr>
                </pic:pic>
              </a:graphicData>
            </a:graphic>
          </wp:inline>
        </w:drawing>
      </w:r>
      <w:r w:rsidRPr="004540B9">
        <w:rPr>
          <w:rFonts w:ascii="Times New Roman" w:hAnsi="Times New Roman" w:cs="Times New Roman"/>
          <w:sz w:val="26"/>
          <w:szCs w:val="26"/>
          <w:lang w:val="en-US"/>
        </w:rPr>
        <w:t xml:space="preserve"> trên giao diện quản lý lịch học để mở giao diện chỉnh sửa lịch học</w:t>
      </w:r>
    </w:p>
    <w:p w14:paraId="6A7BEA9E" w14:textId="77777777" w:rsidR="0076392A" w:rsidRPr="004540B9" w:rsidRDefault="000C5451" w:rsidP="0076392A">
      <w:pPr>
        <w:keepNext/>
        <w:spacing w:line="288" w:lineRule="auto"/>
        <w:ind w:firstLine="720"/>
      </w:pPr>
      <w:r w:rsidRPr="004540B9">
        <w:rPr>
          <w:rFonts w:ascii="Times New Roman" w:hAnsi="Times New Roman" w:cs="Times New Roman"/>
          <w:noProof/>
          <w:sz w:val="26"/>
          <w:szCs w:val="26"/>
          <w:lang w:val="en-US"/>
        </w:rPr>
        <w:drawing>
          <wp:inline distT="0" distB="0" distL="0" distR="0" wp14:anchorId="55FFBF4B" wp14:editId="479A0E88">
            <wp:extent cx="3359888" cy="1944983"/>
            <wp:effectExtent l="0" t="0" r="0" b="0"/>
            <wp:docPr id="5498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6358" name="Picture 1" descr="A screenshot of a computer&#10;&#10;AI-generated content may be incorrect."/>
                    <pic:cNvPicPr/>
                  </pic:nvPicPr>
                  <pic:blipFill>
                    <a:blip r:embed="rId58"/>
                    <a:stretch>
                      <a:fillRect/>
                    </a:stretch>
                  </pic:blipFill>
                  <pic:spPr>
                    <a:xfrm>
                      <a:off x="0" y="0"/>
                      <a:ext cx="3361556" cy="1945948"/>
                    </a:xfrm>
                    <a:prstGeom prst="rect">
                      <a:avLst/>
                    </a:prstGeom>
                  </pic:spPr>
                </pic:pic>
              </a:graphicData>
            </a:graphic>
          </wp:inline>
        </w:drawing>
      </w:r>
    </w:p>
    <w:p w14:paraId="0F2BF6DD" w14:textId="54F9A112" w:rsidR="000C5451" w:rsidRPr="004540B9" w:rsidRDefault="0076392A" w:rsidP="0076392A">
      <w:pPr>
        <w:pStyle w:val="Caption"/>
        <w:jc w:val="center"/>
        <w:rPr>
          <w:color w:val="auto"/>
          <w:sz w:val="26"/>
          <w:szCs w:val="26"/>
        </w:rPr>
      </w:pPr>
      <w:bookmarkStart w:id="205" w:name="_Toc215738317"/>
      <w:r w:rsidRPr="004540B9">
        <w:rPr>
          <w:color w:val="auto"/>
          <w:sz w:val="26"/>
          <w:szCs w:val="26"/>
        </w:rPr>
        <w:t xml:space="preserve">Hình </w:t>
      </w:r>
      <w:r w:rsidR="00A55C9D" w:rsidRPr="004540B9">
        <w:rPr>
          <w:color w:val="auto"/>
          <w:sz w:val="26"/>
          <w:szCs w:val="26"/>
        </w:rPr>
        <w:t>3</w:t>
      </w:r>
      <w:r w:rsidR="007E77FC" w:rsidRPr="004540B9">
        <w:rPr>
          <w:color w:val="auto"/>
          <w:sz w:val="26"/>
          <w:szCs w:val="26"/>
        </w:rPr>
        <w:t>4</w:t>
      </w:r>
      <w:r w:rsidR="00A55C9D" w:rsidRPr="004540B9">
        <w:rPr>
          <w:color w:val="auto"/>
          <w:sz w:val="26"/>
          <w:szCs w:val="26"/>
        </w:rPr>
        <w:t>:</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xml:space="preserve"> Giao diện chỉnh sửa lớp học</w:t>
      </w:r>
      <w:bookmarkEnd w:id="205"/>
    </w:p>
    <w:p w14:paraId="3058D91E" w14:textId="77777777" w:rsidR="000C5451" w:rsidRPr="004540B9" w:rsidRDefault="000C5451" w:rsidP="000C5451">
      <w:pPr>
        <w:spacing w:line="288" w:lineRule="auto"/>
        <w:ind w:firstLine="720"/>
        <w:rPr>
          <w:rFonts w:ascii="Times New Roman" w:hAnsi="Times New Roman" w:cs="Times New Roman"/>
          <w:i/>
          <w:iCs/>
          <w:sz w:val="26"/>
          <w:szCs w:val="26"/>
          <w:lang w:val="en-US"/>
        </w:rPr>
      </w:pPr>
      <w:r w:rsidRPr="004540B9">
        <w:rPr>
          <w:rFonts w:ascii="Times New Roman" w:hAnsi="Times New Roman" w:cs="Times New Roman"/>
          <w:sz w:val="26"/>
          <w:szCs w:val="26"/>
          <w:lang w:val="en-US"/>
        </w:rPr>
        <w:br w:type="page"/>
      </w:r>
    </w:p>
    <w:p w14:paraId="5B8E1443" w14:textId="6DF2C56F" w:rsidR="00A615FC" w:rsidRPr="004540B9" w:rsidRDefault="00032A7C" w:rsidP="00265B70">
      <w:pPr>
        <w:pStyle w:val="Heading4"/>
        <w:numPr>
          <w:ilvl w:val="3"/>
          <w:numId w:val="46"/>
        </w:numPr>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lastRenderedPageBreak/>
        <w:drawing>
          <wp:anchor distT="0" distB="0" distL="114300" distR="114300" simplePos="0" relativeHeight="251657728" behindDoc="1" locked="0" layoutInCell="1" allowOverlap="1" wp14:anchorId="69E1A0AF" wp14:editId="4FB18198">
            <wp:simplePos x="0" y="0"/>
            <wp:positionH relativeFrom="column">
              <wp:posOffset>-1270</wp:posOffset>
            </wp:positionH>
            <wp:positionV relativeFrom="paragraph">
              <wp:posOffset>405765</wp:posOffset>
            </wp:positionV>
            <wp:extent cx="5731510" cy="3258185"/>
            <wp:effectExtent l="0" t="0" r="2540" b="0"/>
            <wp:wrapTopAndBottom/>
            <wp:docPr id="33304935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9350" name="Picture 1" descr="A screenshot of a dashboard&#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14:sizeRelH relativeFrom="page">
              <wp14:pctWidth>0</wp14:pctWidth>
            </wp14:sizeRelH>
            <wp14:sizeRelV relativeFrom="page">
              <wp14:pctHeight>0</wp14:pctHeight>
            </wp14:sizeRelV>
          </wp:anchor>
        </w:drawing>
      </w:r>
      <w:r w:rsidR="0076392A" w:rsidRPr="004540B9">
        <w:rPr>
          <w:noProof/>
          <w:color w:val="auto"/>
        </w:rPr>
        <mc:AlternateContent>
          <mc:Choice Requires="wps">
            <w:drawing>
              <wp:anchor distT="0" distB="0" distL="114300" distR="114300" simplePos="0" relativeHeight="251708928" behindDoc="0" locked="0" layoutInCell="1" allowOverlap="1" wp14:anchorId="0FB65411" wp14:editId="22F83E8B">
                <wp:simplePos x="0" y="0"/>
                <wp:positionH relativeFrom="column">
                  <wp:posOffset>-1270</wp:posOffset>
                </wp:positionH>
                <wp:positionV relativeFrom="paragraph">
                  <wp:posOffset>3880352</wp:posOffset>
                </wp:positionV>
                <wp:extent cx="5731510" cy="635"/>
                <wp:effectExtent l="0" t="0" r="0" b="0"/>
                <wp:wrapTopAndBottom/>
                <wp:docPr id="35102256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6A50D7" w14:textId="215E21CA" w:rsidR="0076392A" w:rsidRPr="004540B9" w:rsidRDefault="0076392A" w:rsidP="0076392A">
                            <w:pPr>
                              <w:pStyle w:val="Caption"/>
                              <w:jc w:val="center"/>
                              <w:rPr>
                                <w:noProof/>
                                <w:color w:val="auto"/>
                                <w:sz w:val="26"/>
                                <w:szCs w:val="26"/>
                              </w:rPr>
                            </w:pPr>
                            <w:bookmarkStart w:id="206" w:name="_Toc215738318"/>
                            <w:r w:rsidRPr="004540B9">
                              <w:rPr>
                                <w:color w:val="auto"/>
                                <w:sz w:val="26"/>
                                <w:szCs w:val="26"/>
                              </w:rPr>
                              <w:t xml:space="preserve">Hình </w:t>
                            </w:r>
                            <w:r w:rsidR="00A55C9D" w:rsidRPr="004540B9">
                              <w:rPr>
                                <w:color w:val="auto"/>
                                <w:sz w:val="26"/>
                                <w:szCs w:val="26"/>
                              </w:rPr>
                              <w:t>3</w:t>
                            </w:r>
                            <w:r w:rsidR="007E77FC" w:rsidRPr="004540B9">
                              <w:rPr>
                                <w:color w:val="auto"/>
                                <w:sz w:val="26"/>
                                <w:szCs w:val="26"/>
                              </w:rPr>
                              <w:t>5</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quản lý thiết bị điểm danh</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65411" id="_x0000_s1062" type="#_x0000_t202" style="position:absolute;left:0;text-align:left;margin-left:-.1pt;margin-top:305.55pt;width:451.3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" stroked="f">
                <v:textbox style="mso-fit-shape-to-text:t" inset="0,0,0,0">
                  <w:txbxContent>
                    <w:p w14:paraId="3D6A50D7" w14:textId="215E21CA" w:rsidR="0076392A" w:rsidRPr="004540B9" w:rsidRDefault="0076392A" w:rsidP="0076392A">
                      <w:pPr>
                        <w:pStyle w:val="Caption"/>
                        <w:jc w:val="center"/>
                        <w:rPr>
                          <w:noProof/>
                          <w:color w:val="auto"/>
                          <w:sz w:val="26"/>
                          <w:szCs w:val="26"/>
                        </w:rPr>
                      </w:pPr>
                      <w:bookmarkStart w:id="207" w:name="_Toc215738318"/>
                      <w:r w:rsidRPr="004540B9">
                        <w:rPr>
                          <w:color w:val="auto"/>
                          <w:sz w:val="26"/>
                          <w:szCs w:val="26"/>
                        </w:rPr>
                        <w:t xml:space="preserve">Hình </w:t>
                      </w:r>
                      <w:r w:rsidR="00A55C9D" w:rsidRPr="004540B9">
                        <w:rPr>
                          <w:color w:val="auto"/>
                          <w:sz w:val="26"/>
                          <w:szCs w:val="26"/>
                        </w:rPr>
                        <w:t>3</w:t>
                      </w:r>
                      <w:r w:rsidR="007E77FC" w:rsidRPr="004540B9">
                        <w:rPr>
                          <w:color w:val="auto"/>
                          <w:sz w:val="26"/>
                          <w:szCs w:val="26"/>
                        </w:rPr>
                        <w:t>5</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quản lý thiết bị điểm danh</w:t>
                      </w:r>
                      <w:bookmarkEnd w:id="207"/>
                    </w:p>
                  </w:txbxContent>
                </v:textbox>
                <w10:wrap type="topAndBottom"/>
              </v:shape>
            </w:pict>
          </mc:Fallback>
        </mc:AlternateContent>
      </w:r>
      <w:r w:rsidR="000C5451" w:rsidRPr="004540B9">
        <w:rPr>
          <w:rFonts w:ascii="Times New Roman" w:hAnsi="Times New Roman" w:cs="Times New Roman"/>
          <w:b/>
          <w:bCs/>
          <w:color w:val="auto"/>
          <w:sz w:val="26"/>
          <w:szCs w:val="26"/>
          <w:lang w:val="en-US"/>
        </w:rPr>
        <w:t>Giao diện</w:t>
      </w:r>
      <w:r w:rsidRPr="004540B9">
        <w:rPr>
          <w:rFonts w:ascii="Times New Roman" w:hAnsi="Times New Roman" w:cs="Times New Roman"/>
          <w:b/>
          <w:bCs/>
          <w:color w:val="auto"/>
          <w:sz w:val="26"/>
          <w:szCs w:val="26"/>
          <w:lang w:val="en-US"/>
        </w:rPr>
        <w:t xml:space="preserve"> </w:t>
      </w:r>
      <w:r w:rsidR="000C5451" w:rsidRPr="004540B9">
        <w:rPr>
          <w:rFonts w:ascii="Times New Roman" w:hAnsi="Times New Roman" w:cs="Times New Roman"/>
          <w:b/>
          <w:bCs/>
          <w:color w:val="auto"/>
          <w:sz w:val="26"/>
          <w:szCs w:val="26"/>
          <w:lang w:val="en-US"/>
        </w:rPr>
        <w:t>quản lý thiết bị điểm danh</w:t>
      </w:r>
    </w:p>
    <w:p w14:paraId="74AC294D" w14:textId="77777777" w:rsidR="000C5451" w:rsidRPr="004540B9" w:rsidRDefault="000C5451" w:rsidP="00A615FC">
      <w:pPr>
        <w:pStyle w:val="ListParagraph"/>
        <w:numPr>
          <w:ilvl w:val="0"/>
          <w:numId w:val="3"/>
        </w:numPr>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Quản trị viên nhập thông tin thiết bị vào ô tìm kiếm để thực hiện tìm thiết bị </w:t>
      </w:r>
    </w:p>
    <w:p w14:paraId="0BB95C72" w14:textId="7AA99F81" w:rsidR="000C5451" w:rsidRPr="004540B9" w:rsidRDefault="000C5451" w:rsidP="0076392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Nhấn vào trạng thái ở cột trạng thái để thay đổi trạng thái thiết bị</w:t>
      </w:r>
    </w:p>
    <w:p w14:paraId="611C436D" w14:textId="1793D0D3" w:rsidR="0076392A" w:rsidRPr="004540B9" w:rsidRDefault="000C5451" w:rsidP="0076392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Nhấn vào </w:t>
      </w:r>
      <w:r w:rsidR="00633E44" w:rsidRPr="004540B9">
        <w:rPr>
          <w:rFonts w:ascii="Times New Roman" w:hAnsi="Times New Roman" w:cs="Times New Roman"/>
          <w:sz w:val="26"/>
          <w:szCs w:val="26"/>
          <w:lang w:val="en-US"/>
        </w:rPr>
        <w:t xml:space="preserve">biểu tưởng xóa </w:t>
      </w:r>
      <w:r w:rsidRPr="004540B9">
        <w:rPr>
          <w:rFonts w:ascii="Times New Roman" w:hAnsi="Times New Roman" w:cs="Times New Roman"/>
          <w:sz w:val="26"/>
          <w:szCs w:val="26"/>
          <w:lang w:val="en-US"/>
        </w:rPr>
        <w:t xml:space="preserve">để thực hiên xóa thiết bị </w:t>
      </w:r>
    </w:p>
    <w:p w14:paraId="2CFF7DE4" w14:textId="57AC750F" w:rsidR="00633E44" w:rsidRPr="004540B9" w:rsidRDefault="00633E44" w:rsidP="00633E44">
      <w:pPr>
        <w:pStyle w:val="Heading5"/>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5.1.2.8</w:t>
      </w:r>
      <w:r w:rsidR="00E21865" w:rsidRPr="004540B9">
        <w:rPr>
          <w:rFonts w:ascii="Times New Roman" w:hAnsi="Times New Roman" w:cs="Times New Roman"/>
          <w:b/>
          <w:bCs/>
          <w:color w:val="auto"/>
          <w:sz w:val="26"/>
          <w:szCs w:val="26"/>
          <w:lang w:val="en-US"/>
        </w:rPr>
        <w:t xml:space="preserve"> </w:t>
      </w:r>
      <w:r w:rsidR="000C5451" w:rsidRPr="004540B9">
        <w:rPr>
          <w:rFonts w:ascii="Times New Roman" w:hAnsi="Times New Roman" w:cs="Times New Roman"/>
          <w:b/>
          <w:bCs/>
          <w:color w:val="auto"/>
          <w:sz w:val="26"/>
          <w:szCs w:val="26"/>
          <w:lang w:val="en-US"/>
        </w:rPr>
        <w:t>Giao diện Thêm thiết bị điểm danh</w:t>
      </w:r>
    </w:p>
    <w:p w14:paraId="36066E6D" w14:textId="5BA93FDB" w:rsidR="000C5451" w:rsidRPr="004540B9" w:rsidRDefault="00633E44" w:rsidP="00633E44">
      <w:pPr>
        <w:numPr>
          <w:ilvl w:val="0"/>
          <w:numId w:val="3"/>
        </w:numPr>
        <w:spacing w:line="288" w:lineRule="auto"/>
        <w:ind w:hanging="437"/>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719168" behindDoc="0" locked="0" layoutInCell="1" allowOverlap="1" wp14:anchorId="0703A6FA" wp14:editId="3C4DFEA0">
                <wp:simplePos x="0" y="0"/>
                <wp:positionH relativeFrom="column">
                  <wp:posOffset>1009650</wp:posOffset>
                </wp:positionH>
                <wp:positionV relativeFrom="paragraph">
                  <wp:posOffset>2526030</wp:posOffset>
                </wp:positionV>
                <wp:extent cx="3348990" cy="424815"/>
                <wp:effectExtent l="0" t="0" r="3810" b="0"/>
                <wp:wrapTopAndBottom/>
                <wp:docPr id="798298018" name="Text Box 1"/>
                <wp:cNvGraphicFramePr/>
                <a:graphic xmlns:a="http://schemas.openxmlformats.org/drawingml/2006/main">
                  <a:graphicData uri="http://schemas.microsoft.com/office/word/2010/wordprocessingShape">
                    <wps:wsp>
                      <wps:cNvSpPr txBox="1"/>
                      <wps:spPr>
                        <a:xfrm>
                          <a:off x="0" y="0"/>
                          <a:ext cx="3348990" cy="424815"/>
                        </a:xfrm>
                        <a:prstGeom prst="rect">
                          <a:avLst/>
                        </a:prstGeom>
                        <a:solidFill>
                          <a:prstClr val="white"/>
                        </a:solidFill>
                        <a:ln>
                          <a:noFill/>
                        </a:ln>
                      </wps:spPr>
                      <wps:txbx>
                        <w:txbxContent>
                          <w:p w14:paraId="55DB5DC5" w14:textId="3343042C" w:rsidR="00633E44" w:rsidRPr="004540B9" w:rsidRDefault="00633E44" w:rsidP="0000650E">
                            <w:pPr>
                              <w:pStyle w:val="Caption"/>
                              <w:jc w:val="center"/>
                              <w:rPr>
                                <w:noProof/>
                                <w:color w:val="auto"/>
                                <w:sz w:val="26"/>
                                <w:szCs w:val="26"/>
                              </w:rPr>
                            </w:pPr>
                            <w:bookmarkStart w:id="208" w:name="_Toc21573831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thiết bị điểm danh</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A6FA" id="_x0000_s1063" type="#_x0000_t202" style="position:absolute;left:0;text-align:left;margin-left:79.5pt;margin-top:198.9pt;width:263.7pt;height:33.4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" stroked="f">
                <v:textbox inset="0,0,0,0">
                  <w:txbxContent>
                    <w:p w14:paraId="55DB5DC5" w14:textId="3343042C" w:rsidR="00633E44" w:rsidRPr="004540B9" w:rsidRDefault="00633E44" w:rsidP="0000650E">
                      <w:pPr>
                        <w:pStyle w:val="Caption"/>
                        <w:jc w:val="center"/>
                        <w:rPr>
                          <w:noProof/>
                          <w:color w:val="auto"/>
                          <w:sz w:val="26"/>
                          <w:szCs w:val="26"/>
                        </w:rPr>
                      </w:pPr>
                      <w:bookmarkStart w:id="209" w:name="_Toc21573831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thêm thiết bị điểm danh</w:t>
                      </w:r>
                      <w:bookmarkEnd w:id="209"/>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714048" behindDoc="0" locked="0" layoutInCell="1" allowOverlap="1" wp14:anchorId="71F0A01C" wp14:editId="6B0B023B">
            <wp:simplePos x="0" y="0"/>
            <wp:positionH relativeFrom="column">
              <wp:posOffset>1763823</wp:posOffset>
            </wp:positionH>
            <wp:positionV relativeFrom="page">
              <wp:posOffset>7278518</wp:posOffset>
            </wp:positionV>
            <wp:extent cx="1713865" cy="1819910"/>
            <wp:effectExtent l="0" t="0" r="635" b="8890"/>
            <wp:wrapTopAndBottom/>
            <wp:docPr id="177176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166" name="Picture 1"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l="34830" t="22204" r="35242" b="23053"/>
                    <a:stretch>
                      <a:fillRect/>
                    </a:stretch>
                  </pic:blipFill>
                  <pic:spPr bwMode="auto">
                    <a:xfrm>
                      <a:off x="0" y="0"/>
                      <a:ext cx="1713865" cy="1819910"/>
                    </a:xfrm>
                    <a:prstGeom prst="rect">
                      <a:avLst/>
                    </a:prstGeom>
                    <a:ln>
                      <a:noFill/>
                    </a:ln>
                    <a:extLst>
                      <a:ext uri="{53640926-AAD7-44D8-BBD7-CCE9431645EC}">
                        <a14:shadowObscured xmlns:a14="http://schemas.microsoft.com/office/drawing/2010/main"/>
                      </a:ext>
                    </a:extLst>
                  </pic:spPr>
                </pic:pic>
              </a:graphicData>
            </a:graphic>
          </wp:anchor>
        </w:drawing>
      </w:r>
      <w:r w:rsidR="000C5451" w:rsidRPr="004540B9">
        <w:rPr>
          <w:rFonts w:ascii="Times New Roman" w:hAnsi="Times New Roman" w:cs="Times New Roman"/>
          <w:sz w:val="26"/>
          <w:szCs w:val="26"/>
          <w:lang w:val="en-US"/>
        </w:rPr>
        <w:t>Người dùng nhấn vào “</w:t>
      </w:r>
      <w:r w:rsidR="000C5451" w:rsidRPr="004540B9">
        <w:rPr>
          <w:rFonts w:ascii="Times New Roman" w:hAnsi="Times New Roman" w:cs="Times New Roman"/>
          <w:b/>
          <w:bCs/>
          <w:sz w:val="26"/>
          <w:szCs w:val="26"/>
          <w:lang w:val="en-US"/>
        </w:rPr>
        <w:t>Thêm thiết bị</w:t>
      </w:r>
      <w:r w:rsidR="000C5451" w:rsidRPr="004540B9">
        <w:rPr>
          <w:rFonts w:ascii="Times New Roman" w:hAnsi="Times New Roman" w:cs="Times New Roman"/>
          <w:sz w:val="26"/>
          <w:szCs w:val="26"/>
          <w:lang w:val="en-US"/>
        </w:rPr>
        <w:t>” ở giao diện quản lý thiết bị điểm danh để mở giao diện thêm thiết bị điểm danh</w:t>
      </w:r>
    </w:p>
    <w:p w14:paraId="2FC70FEF" w14:textId="6D729BD3" w:rsidR="000C5451" w:rsidRPr="004540B9" w:rsidRDefault="009B41D8" w:rsidP="009B41D8">
      <w:pPr>
        <w:pStyle w:val="Heading4"/>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5.1.2.9</w:t>
      </w:r>
      <w:r w:rsidR="000C5451" w:rsidRPr="004540B9">
        <w:rPr>
          <w:rFonts w:ascii="Times New Roman" w:hAnsi="Times New Roman" w:cs="Times New Roman"/>
          <w:b/>
          <w:bCs/>
          <w:color w:val="auto"/>
          <w:sz w:val="26"/>
          <w:szCs w:val="26"/>
          <w:lang w:val="en-US"/>
        </w:rPr>
        <w:t>Giao diện chỉnh sửa thiết bị điểm danh</w:t>
      </w:r>
    </w:p>
    <w:p w14:paraId="02BB107B" w14:textId="5AE2898C" w:rsidR="000C5451" w:rsidRPr="004540B9" w:rsidRDefault="009B41D8" w:rsidP="009B41D8">
      <w:pPr>
        <w:numPr>
          <w:ilvl w:val="0"/>
          <w:numId w:val="3"/>
        </w:numPr>
        <w:spacing w:line="288" w:lineRule="auto"/>
        <w:ind w:hanging="437"/>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724288" behindDoc="0" locked="0" layoutInCell="1" allowOverlap="1" wp14:anchorId="3FC39E1F" wp14:editId="4B26208B">
                <wp:simplePos x="0" y="0"/>
                <wp:positionH relativeFrom="column">
                  <wp:posOffset>1743710</wp:posOffset>
                </wp:positionH>
                <wp:positionV relativeFrom="paragraph">
                  <wp:posOffset>3051810</wp:posOffset>
                </wp:positionV>
                <wp:extent cx="2955290" cy="635"/>
                <wp:effectExtent l="0" t="0" r="0" b="6985"/>
                <wp:wrapTopAndBottom/>
                <wp:docPr id="734959710" name="Text Box 1"/>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wps:spPr>
                      <wps:txbx>
                        <w:txbxContent>
                          <w:p w14:paraId="40CB860D" w14:textId="2D03D1E5" w:rsidR="009B41D8" w:rsidRPr="004540B9" w:rsidRDefault="009B41D8" w:rsidP="009B41D8">
                            <w:pPr>
                              <w:pStyle w:val="Caption"/>
                              <w:jc w:val="center"/>
                              <w:rPr>
                                <w:noProof/>
                                <w:color w:val="auto"/>
                                <w:sz w:val="26"/>
                                <w:szCs w:val="26"/>
                              </w:rPr>
                            </w:pPr>
                            <w:bookmarkStart w:id="210" w:name="_Toc21573832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chỉnh sửa thiết bị</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39E1F" id="_x0000_s1064" type="#_x0000_t202" style="position:absolute;left:0;text-align:left;margin-left:137.3pt;margin-top:240.3pt;width:232.7pt;height:.0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vrGwIAAEA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" stroked="f">
                <v:textbox style="mso-fit-shape-to-text:t" inset="0,0,0,0">
                  <w:txbxContent>
                    <w:p w14:paraId="40CB860D" w14:textId="2D03D1E5" w:rsidR="009B41D8" w:rsidRPr="004540B9" w:rsidRDefault="009B41D8" w:rsidP="009B41D8">
                      <w:pPr>
                        <w:pStyle w:val="Caption"/>
                        <w:jc w:val="center"/>
                        <w:rPr>
                          <w:noProof/>
                          <w:color w:val="auto"/>
                          <w:sz w:val="26"/>
                          <w:szCs w:val="26"/>
                        </w:rPr>
                      </w:pPr>
                      <w:bookmarkStart w:id="211" w:name="_Toc21573832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Giao diện chỉnh sửa thiết bị</w:t>
                      </w:r>
                      <w:bookmarkEnd w:id="211"/>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459072" behindDoc="0" locked="0" layoutInCell="1" allowOverlap="1" wp14:anchorId="33FCFE21" wp14:editId="4E38B4EA">
            <wp:simplePos x="0" y="0"/>
            <wp:positionH relativeFrom="column">
              <wp:posOffset>1748107</wp:posOffset>
            </wp:positionH>
            <wp:positionV relativeFrom="paragraph">
              <wp:posOffset>690245</wp:posOffset>
            </wp:positionV>
            <wp:extent cx="2109470" cy="2303145"/>
            <wp:effectExtent l="0" t="0" r="5080" b="1905"/>
            <wp:wrapTopAndBottom/>
            <wp:docPr id="117058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8389" name="Picture 1" descr="A screenshot of a computer&#10;&#10;AI-generated content may be incorrect."/>
                    <pic:cNvPicPr/>
                  </pic:nvPicPr>
                  <pic:blipFill rotWithShape="1">
                    <a:blip r:embed="rId61">
                      <a:extLst>
                        <a:ext uri="{28A0092B-C50C-407E-A947-70E740481C1C}">
                          <a14:useLocalDpi xmlns:a14="http://schemas.microsoft.com/office/drawing/2010/main" val="0"/>
                        </a:ext>
                      </a:extLst>
                    </a:blip>
                    <a:srcRect l="31144" t="15205" r="32043" b="14890"/>
                    <a:stretch>
                      <a:fillRect/>
                    </a:stretch>
                  </pic:blipFill>
                  <pic:spPr bwMode="auto">
                    <a:xfrm>
                      <a:off x="0" y="0"/>
                      <a:ext cx="210947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Người dùng nhấn vào ở giao diện quản lý điểm danh để mở giao diện chỉnh sửa thiết bị điểm danh</w:t>
      </w:r>
    </w:p>
    <w:p w14:paraId="5D73EB31" w14:textId="59A8613E" w:rsidR="000C5451" w:rsidRPr="004540B9" w:rsidRDefault="009B41D8" w:rsidP="009B41D8">
      <w:pPr>
        <w:pStyle w:val="Heading3"/>
        <w:ind w:hanging="426"/>
        <w:rPr>
          <w:rFonts w:ascii="Times New Roman" w:hAnsi="Times New Roman" w:cs="Times New Roman"/>
          <w:b/>
          <w:bCs/>
          <w:color w:val="auto"/>
          <w:sz w:val="26"/>
          <w:szCs w:val="26"/>
          <w:lang w:val="en-US"/>
        </w:rPr>
      </w:pPr>
      <w:bookmarkStart w:id="212" w:name="_Toc215742418"/>
      <w:r w:rsidRPr="004540B9">
        <w:rPr>
          <w:rFonts w:ascii="Times New Roman" w:hAnsi="Times New Roman" w:cs="Times New Roman"/>
          <w:b/>
          <w:bCs/>
          <w:color w:val="auto"/>
          <w:sz w:val="26"/>
          <w:szCs w:val="26"/>
          <w:lang w:val="en-US"/>
        </w:rPr>
        <w:t>5.1.3</w:t>
      </w:r>
      <w:r w:rsidR="000C5451" w:rsidRPr="004540B9">
        <w:rPr>
          <w:rFonts w:ascii="Times New Roman" w:hAnsi="Times New Roman" w:cs="Times New Roman"/>
          <w:b/>
          <w:bCs/>
          <w:color w:val="auto"/>
          <w:sz w:val="26"/>
          <w:szCs w:val="26"/>
          <w:lang w:val="en-US"/>
        </w:rPr>
        <w:t>Giao diện cho Giảng viên</w:t>
      </w:r>
      <w:bookmarkEnd w:id="212"/>
      <w:r w:rsidR="000C5451" w:rsidRPr="004540B9">
        <w:rPr>
          <w:rFonts w:ascii="Times New Roman" w:hAnsi="Times New Roman" w:cs="Times New Roman"/>
          <w:b/>
          <w:bCs/>
          <w:color w:val="auto"/>
          <w:sz w:val="26"/>
          <w:szCs w:val="26"/>
          <w:lang w:val="en-US"/>
        </w:rPr>
        <w:t xml:space="preserve"> </w:t>
      </w:r>
    </w:p>
    <w:p w14:paraId="43128C99" w14:textId="3D8028A4" w:rsidR="000C5451" w:rsidRPr="004540B9" w:rsidRDefault="009B41D8" w:rsidP="009B41D8">
      <w:pPr>
        <w:pStyle w:val="Heading4"/>
        <w:ind w:hanging="426"/>
        <w:rPr>
          <w:rFonts w:ascii="Times New Roman" w:hAnsi="Times New Roman" w:cs="Times New Roman"/>
          <w:b/>
          <w:bCs/>
          <w:i w:val="0"/>
          <w:iCs w:val="0"/>
          <w:color w:val="auto"/>
          <w:sz w:val="26"/>
          <w:szCs w:val="26"/>
          <w:lang w:val="en-US"/>
        </w:rPr>
      </w:pPr>
      <w:r w:rsidRPr="004540B9">
        <w:rPr>
          <w:i w:val="0"/>
          <w:iCs w:val="0"/>
          <w:noProof/>
          <w:color w:val="auto"/>
        </w:rPr>
        <mc:AlternateContent>
          <mc:Choice Requires="wps">
            <w:drawing>
              <wp:anchor distT="0" distB="0" distL="114300" distR="114300" simplePos="0" relativeHeight="251734528" behindDoc="0" locked="0" layoutInCell="1" allowOverlap="1" wp14:anchorId="78A3E5FB" wp14:editId="2DC3EA6C">
                <wp:simplePos x="0" y="0"/>
                <wp:positionH relativeFrom="column">
                  <wp:posOffset>-2540</wp:posOffset>
                </wp:positionH>
                <wp:positionV relativeFrom="paragraph">
                  <wp:posOffset>3352165</wp:posOffset>
                </wp:positionV>
                <wp:extent cx="5731510" cy="635"/>
                <wp:effectExtent l="0" t="0" r="0" b="0"/>
                <wp:wrapTopAndBottom/>
                <wp:docPr id="19739223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AA18A4" w14:textId="069803BB" w:rsidR="009B41D8" w:rsidRPr="004540B9" w:rsidRDefault="009B41D8" w:rsidP="00381E24">
                            <w:pPr>
                              <w:pStyle w:val="Caption"/>
                              <w:jc w:val="center"/>
                              <w:rPr>
                                <w:noProof/>
                                <w:color w:val="auto"/>
                                <w:sz w:val="26"/>
                                <w:szCs w:val="26"/>
                              </w:rPr>
                            </w:pPr>
                            <w:bookmarkStart w:id="213" w:name="_Toc215738321"/>
                            <w:r w:rsidRPr="004540B9">
                              <w:rPr>
                                <w:color w:val="auto"/>
                                <w:sz w:val="26"/>
                                <w:szCs w:val="26"/>
                              </w:rPr>
                              <w:t xml:space="preserve">Hình </w:t>
                            </w:r>
                            <w:r w:rsidR="004C28DF" w:rsidRPr="004540B9">
                              <w:rPr>
                                <w:color w:val="auto"/>
                                <w:sz w:val="26"/>
                                <w:szCs w:val="26"/>
                              </w:rPr>
                              <w:fldChar w:fldCharType="begin"/>
                            </w:r>
                            <w:r w:rsidR="004C28DF" w:rsidRPr="004540B9">
                              <w:rPr>
                                <w:color w:val="auto"/>
                                <w:sz w:val="26"/>
                                <w:szCs w:val="26"/>
                              </w:rPr>
                              <w:instrText xml:space="preserve"> SEQ Hình \* ARABIC </w:instrText>
                            </w:r>
                            <w:r w:rsidR="004C28DF" w:rsidRPr="004540B9">
                              <w:rPr>
                                <w:color w:val="auto"/>
                                <w:sz w:val="26"/>
                                <w:szCs w:val="26"/>
                              </w:rPr>
                              <w:fldChar w:fldCharType="separate"/>
                            </w:r>
                            <w:r w:rsidR="004C28DF" w:rsidRPr="004540B9">
                              <w:rPr>
                                <w:noProof/>
                                <w:color w:val="auto"/>
                                <w:sz w:val="26"/>
                                <w:szCs w:val="26"/>
                              </w:rPr>
                              <w:fldChar w:fldCharType="end"/>
                            </w:r>
                            <w:r w:rsidRPr="004540B9">
                              <w:rPr>
                                <w:color w:val="auto"/>
                                <w:sz w:val="26"/>
                                <w:szCs w:val="26"/>
                              </w:rPr>
                              <w:t xml:space="preserve"> giao diện trang chủ giảng viên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3E5FB" id="_x0000_s1065" type="#_x0000_t202" style="position:absolute;left:0;text-align:left;margin-left:-.2pt;margin-top:263.95pt;width:45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" stroked="f">
                <v:textbox style="mso-fit-shape-to-text:t" inset="0,0,0,0">
                  <w:txbxContent>
                    <w:p w14:paraId="69AA18A4" w14:textId="069803BB" w:rsidR="009B41D8" w:rsidRPr="004540B9" w:rsidRDefault="009B41D8" w:rsidP="00381E24">
                      <w:pPr>
                        <w:pStyle w:val="Caption"/>
                        <w:jc w:val="center"/>
                        <w:rPr>
                          <w:noProof/>
                          <w:color w:val="auto"/>
                          <w:sz w:val="26"/>
                          <w:szCs w:val="26"/>
                        </w:rPr>
                      </w:pPr>
                      <w:bookmarkStart w:id="214" w:name="_Toc215738321"/>
                      <w:r w:rsidRPr="004540B9">
                        <w:rPr>
                          <w:color w:val="auto"/>
                          <w:sz w:val="26"/>
                          <w:szCs w:val="26"/>
                        </w:rPr>
                        <w:t xml:space="preserve">Hình </w:t>
                      </w:r>
                      <w:r w:rsidR="004C28DF" w:rsidRPr="004540B9">
                        <w:rPr>
                          <w:color w:val="auto"/>
                          <w:sz w:val="26"/>
                          <w:szCs w:val="26"/>
                        </w:rPr>
                        <w:fldChar w:fldCharType="begin"/>
                      </w:r>
                      <w:r w:rsidR="004C28DF" w:rsidRPr="004540B9">
                        <w:rPr>
                          <w:color w:val="auto"/>
                          <w:sz w:val="26"/>
                          <w:szCs w:val="26"/>
                        </w:rPr>
                        <w:instrText xml:space="preserve"> SEQ Hình \* ARABIC </w:instrText>
                      </w:r>
                      <w:r w:rsidR="004C28DF" w:rsidRPr="004540B9">
                        <w:rPr>
                          <w:color w:val="auto"/>
                          <w:sz w:val="26"/>
                          <w:szCs w:val="26"/>
                        </w:rPr>
                        <w:fldChar w:fldCharType="separate"/>
                      </w:r>
                      <w:r w:rsidR="004C28DF" w:rsidRPr="004540B9">
                        <w:rPr>
                          <w:noProof/>
                          <w:color w:val="auto"/>
                          <w:sz w:val="26"/>
                          <w:szCs w:val="26"/>
                        </w:rPr>
                        <w:fldChar w:fldCharType="end"/>
                      </w:r>
                      <w:r w:rsidRPr="004540B9">
                        <w:rPr>
                          <w:color w:val="auto"/>
                          <w:sz w:val="26"/>
                          <w:szCs w:val="26"/>
                        </w:rPr>
                        <w:t xml:space="preserve"> giao diện trang chủ giảng viên</w:t>
                      </w:r>
                      <w:bookmarkEnd w:id="214"/>
                    </w:p>
                  </w:txbxContent>
                </v:textbox>
                <w10:wrap type="topAndBottom"/>
              </v:shape>
            </w:pict>
          </mc:Fallback>
        </mc:AlternateContent>
      </w:r>
      <w:r w:rsidRPr="004540B9">
        <w:rPr>
          <w:rFonts w:ascii="Times New Roman" w:hAnsi="Times New Roman" w:cs="Times New Roman"/>
          <w:i w:val="0"/>
          <w:iCs w:val="0"/>
          <w:noProof/>
          <w:color w:val="auto"/>
          <w:sz w:val="26"/>
          <w:szCs w:val="26"/>
          <w:lang w:val="en-US"/>
        </w:rPr>
        <w:drawing>
          <wp:anchor distT="0" distB="0" distL="114300" distR="114300" simplePos="0" relativeHeight="251729408" behindDoc="0" locked="0" layoutInCell="1" allowOverlap="1" wp14:anchorId="2FB54646" wp14:editId="61516D56">
            <wp:simplePos x="0" y="0"/>
            <wp:positionH relativeFrom="column">
              <wp:posOffset>-2540</wp:posOffset>
            </wp:positionH>
            <wp:positionV relativeFrom="paragraph">
              <wp:posOffset>367621</wp:posOffset>
            </wp:positionV>
            <wp:extent cx="5731510" cy="2927985"/>
            <wp:effectExtent l="0" t="0" r="2540" b="5715"/>
            <wp:wrapTopAndBottom/>
            <wp:docPr id="193690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2715"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27985"/>
                    </a:xfrm>
                    <a:prstGeom prst="rect">
                      <a:avLst/>
                    </a:prstGeom>
                  </pic:spPr>
                </pic:pic>
              </a:graphicData>
            </a:graphic>
          </wp:anchor>
        </w:drawing>
      </w:r>
      <w:r w:rsidRPr="004540B9">
        <w:rPr>
          <w:rFonts w:ascii="Times New Roman" w:hAnsi="Times New Roman" w:cs="Times New Roman"/>
          <w:b/>
          <w:bCs/>
          <w:i w:val="0"/>
          <w:iCs w:val="0"/>
          <w:color w:val="auto"/>
          <w:sz w:val="26"/>
          <w:szCs w:val="26"/>
          <w:lang w:val="en-US"/>
        </w:rPr>
        <w:t>5.1.3.1</w:t>
      </w:r>
      <w:r w:rsidR="000C5451" w:rsidRPr="004540B9">
        <w:rPr>
          <w:rFonts w:ascii="Times New Roman" w:hAnsi="Times New Roman" w:cs="Times New Roman"/>
          <w:b/>
          <w:bCs/>
          <w:i w:val="0"/>
          <w:iCs w:val="0"/>
          <w:color w:val="auto"/>
          <w:sz w:val="26"/>
          <w:szCs w:val="26"/>
          <w:lang w:val="en-US"/>
        </w:rPr>
        <w:t>Giao diện Trang chủ</w:t>
      </w:r>
    </w:p>
    <w:p w14:paraId="2FC520EA" w14:textId="6C78D107" w:rsidR="000C5451" w:rsidRPr="004540B9" w:rsidRDefault="000C5451" w:rsidP="00E051FA">
      <w:pPr>
        <w:spacing w:line="288" w:lineRule="auto"/>
        <w:ind w:firstLine="720"/>
        <w:rPr>
          <w:rFonts w:ascii="Times New Roman" w:hAnsi="Times New Roman" w:cs="Times New Roman"/>
          <w:i/>
          <w:iCs/>
          <w:sz w:val="26"/>
          <w:szCs w:val="26"/>
          <w:lang w:val="en-US"/>
        </w:rPr>
      </w:pPr>
      <w:r w:rsidRPr="004540B9">
        <w:rPr>
          <w:rFonts w:ascii="Times New Roman" w:hAnsi="Times New Roman" w:cs="Times New Roman"/>
          <w:sz w:val="26"/>
          <w:szCs w:val="26"/>
          <w:lang w:val="en-US"/>
        </w:rPr>
        <w:br w:type="page"/>
      </w:r>
    </w:p>
    <w:p w14:paraId="0B48614A" w14:textId="3D681FCC" w:rsidR="00A55C9D" w:rsidRPr="004540B9" w:rsidRDefault="00B50D65" w:rsidP="0051573A">
      <w:pPr>
        <w:pStyle w:val="Heading4"/>
        <w:ind w:hanging="426"/>
        <w:rPr>
          <w:rFonts w:ascii="Times New Roman" w:hAnsi="Times New Roman" w:cs="Times New Roman"/>
          <w:b/>
          <w:bCs/>
          <w:color w:val="auto"/>
          <w:sz w:val="26"/>
          <w:szCs w:val="26"/>
          <w:lang w:val="en-US"/>
        </w:rPr>
      </w:pPr>
      <w:bookmarkStart w:id="215" w:name="_Toc215731585"/>
      <w:r w:rsidRPr="004540B9">
        <w:rPr>
          <w:noProof/>
          <w:color w:val="auto"/>
        </w:rPr>
        <w:lastRenderedPageBreak/>
        <mc:AlternateContent>
          <mc:Choice Requires="wps">
            <w:drawing>
              <wp:anchor distT="0" distB="0" distL="114300" distR="114300" simplePos="0" relativeHeight="251739648" behindDoc="0" locked="0" layoutInCell="1" allowOverlap="1" wp14:anchorId="64D6441E" wp14:editId="07CAB244">
                <wp:simplePos x="0" y="0"/>
                <wp:positionH relativeFrom="column">
                  <wp:posOffset>382270</wp:posOffset>
                </wp:positionH>
                <wp:positionV relativeFrom="paragraph">
                  <wp:posOffset>3574415</wp:posOffset>
                </wp:positionV>
                <wp:extent cx="4970780" cy="635"/>
                <wp:effectExtent l="0" t="0" r="0" b="0"/>
                <wp:wrapTopAndBottom/>
                <wp:docPr id="1370218488" name="Text Box 1"/>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25F0186E" w14:textId="10D3BFA1" w:rsidR="00E051FA" w:rsidRPr="004540B9" w:rsidRDefault="00E051FA" w:rsidP="00E051FA">
                            <w:pPr>
                              <w:pStyle w:val="Caption"/>
                              <w:jc w:val="center"/>
                              <w:rPr>
                                <w:noProof/>
                                <w:color w:val="auto"/>
                                <w:sz w:val="26"/>
                                <w:szCs w:val="26"/>
                              </w:rPr>
                            </w:pPr>
                            <w:bookmarkStart w:id="216" w:name="_Toc21573832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xml:space="preserve"> Giao diện quản lý lớp học</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6441E" id="_x0000_s1066" type="#_x0000_t202" style="position:absolute;left:0;text-align:left;margin-left:30.1pt;margin-top:281.45pt;width:391.4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" stroked="f">
                <v:textbox style="mso-fit-shape-to-text:t" inset="0,0,0,0">
                  <w:txbxContent>
                    <w:p w14:paraId="25F0186E" w14:textId="10D3BFA1" w:rsidR="00E051FA" w:rsidRPr="004540B9" w:rsidRDefault="00E051FA" w:rsidP="00E051FA">
                      <w:pPr>
                        <w:pStyle w:val="Caption"/>
                        <w:jc w:val="center"/>
                        <w:rPr>
                          <w:noProof/>
                          <w:color w:val="auto"/>
                          <w:sz w:val="26"/>
                          <w:szCs w:val="26"/>
                        </w:rPr>
                      </w:pPr>
                      <w:bookmarkStart w:id="217" w:name="_Toc21573832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xml:space="preserve"> Giao diện quản lý lớp học</w:t>
                      </w:r>
                      <w:bookmarkEnd w:id="217"/>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2023296" behindDoc="0" locked="0" layoutInCell="1" allowOverlap="1" wp14:anchorId="6E46F0AF" wp14:editId="4FCF4A58">
            <wp:simplePos x="0" y="0"/>
            <wp:positionH relativeFrom="column">
              <wp:posOffset>382270</wp:posOffset>
            </wp:positionH>
            <wp:positionV relativeFrom="paragraph">
              <wp:posOffset>581660</wp:posOffset>
            </wp:positionV>
            <wp:extent cx="4970780" cy="2821940"/>
            <wp:effectExtent l="0" t="0" r="1270" b="0"/>
            <wp:wrapTopAndBottom/>
            <wp:docPr id="51538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164"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70780" cy="2821940"/>
                    </a:xfrm>
                    <a:prstGeom prst="rect">
                      <a:avLst/>
                    </a:prstGeom>
                  </pic:spPr>
                </pic:pic>
              </a:graphicData>
            </a:graphic>
            <wp14:sizeRelH relativeFrom="margin">
              <wp14:pctWidth>0</wp14:pctWidth>
            </wp14:sizeRelH>
            <wp14:sizeRelV relativeFrom="margin">
              <wp14:pctHeight>0</wp14:pctHeight>
            </wp14:sizeRelV>
          </wp:anchor>
        </w:drawing>
      </w:r>
      <w:r w:rsidR="0051573A" w:rsidRPr="004540B9">
        <w:rPr>
          <w:rFonts w:ascii="Times New Roman" w:hAnsi="Times New Roman" w:cs="Times New Roman"/>
          <w:b/>
          <w:bCs/>
          <w:color w:val="auto"/>
          <w:sz w:val="26"/>
          <w:szCs w:val="26"/>
          <w:lang w:val="en-US"/>
        </w:rPr>
        <w:t>5.1.3.2</w:t>
      </w:r>
      <w:r w:rsidR="00A55C9D" w:rsidRPr="004540B9">
        <w:rPr>
          <w:rFonts w:ascii="Times New Roman" w:hAnsi="Times New Roman" w:cs="Times New Roman"/>
          <w:b/>
          <w:bCs/>
          <w:color w:val="auto"/>
          <w:sz w:val="26"/>
          <w:szCs w:val="26"/>
          <w:lang w:val="en-US"/>
        </w:rPr>
        <w:t>G</w:t>
      </w:r>
      <w:bookmarkEnd w:id="215"/>
      <w:r w:rsidR="00A55C9D" w:rsidRPr="004540B9">
        <w:rPr>
          <w:rFonts w:ascii="Times New Roman" w:hAnsi="Times New Roman" w:cs="Times New Roman"/>
          <w:b/>
          <w:bCs/>
          <w:color w:val="auto"/>
          <w:sz w:val="26"/>
          <w:szCs w:val="26"/>
          <w:lang w:val="en-US"/>
        </w:rPr>
        <w:t>iao diện Quản lý lớp họ</w:t>
      </w:r>
      <w:r w:rsidR="00E051FA" w:rsidRPr="004540B9">
        <w:rPr>
          <w:rFonts w:ascii="Times New Roman" w:hAnsi="Times New Roman" w:cs="Times New Roman"/>
          <w:b/>
          <w:bCs/>
          <w:color w:val="auto"/>
          <w:sz w:val="26"/>
          <w:szCs w:val="26"/>
          <w:lang w:val="en-US"/>
        </w:rPr>
        <w:t>c</w:t>
      </w:r>
    </w:p>
    <w:p w14:paraId="7F9E1C32" w14:textId="3BAFAB64" w:rsidR="000C5451" w:rsidRPr="004540B9" w:rsidRDefault="000C5451" w:rsidP="0051573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nhập thông tin lớp vào ô tìm kiếm để thực hiện tìm kiếm lớp họ</w:t>
      </w:r>
    </w:p>
    <w:p w14:paraId="6FAC9C6D" w14:textId="7F1E47A2" w:rsidR="000C5451" w:rsidRPr="004540B9" w:rsidRDefault="00B50D65" w:rsidP="0051573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744768" behindDoc="0" locked="0" layoutInCell="1" allowOverlap="1" wp14:anchorId="0A37BBFC" wp14:editId="4666EE7B">
            <wp:simplePos x="0" y="0"/>
            <wp:positionH relativeFrom="column">
              <wp:posOffset>1100455</wp:posOffset>
            </wp:positionH>
            <wp:positionV relativeFrom="page">
              <wp:posOffset>5493385</wp:posOffset>
            </wp:positionV>
            <wp:extent cx="236855" cy="230505"/>
            <wp:effectExtent l="0" t="0" r="0" b="0"/>
            <wp:wrapNone/>
            <wp:docPr id="9018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4684" name=""/>
                    <pic:cNvPicPr/>
                  </pic:nvPicPr>
                  <pic:blipFill>
                    <a:blip r:embed="rId64">
                      <a:extLst>
                        <a:ext uri="{28A0092B-C50C-407E-A947-70E740481C1C}">
                          <a14:useLocalDpi xmlns:a14="http://schemas.microsoft.com/office/drawing/2010/main" val="0"/>
                        </a:ext>
                      </a:extLst>
                    </a:blip>
                    <a:stretch>
                      <a:fillRect/>
                    </a:stretch>
                  </pic:blipFill>
                  <pic:spPr>
                    <a:xfrm>
                      <a:off x="0" y="0"/>
                      <a:ext cx="236855" cy="230505"/>
                    </a:xfrm>
                    <a:prstGeom prst="rect">
                      <a:avLst/>
                    </a:prstGeom>
                  </pic:spPr>
                </pic:pic>
              </a:graphicData>
            </a:graphic>
          </wp:anchor>
        </w:drawing>
      </w:r>
      <w:r w:rsidR="000C5451" w:rsidRPr="004540B9">
        <w:rPr>
          <w:rFonts w:ascii="Times New Roman" w:hAnsi="Times New Roman" w:cs="Times New Roman"/>
          <w:sz w:val="26"/>
          <w:szCs w:val="26"/>
          <w:lang w:val="en-US"/>
        </w:rPr>
        <w:t>Nhấn vào “</w:t>
      </w:r>
      <w:r w:rsidR="000C5451" w:rsidRPr="004540B9">
        <w:rPr>
          <w:rFonts w:ascii="Times New Roman" w:hAnsi="Times New Roman" w:cs="Times New Roman"/>
          <w:b/>
          <w:bCs/>
          <w:sz w:val="26"/>
          <w:szCs w:val="26"/>
          <w:lang w:val="en-US"/>
        </w:rPr>
        <w:t>Sắp xếp theo tên</w:t>
      </w:r>
      <w:r w:rsidR="000C5451" w:rsidRPr="004540B9">
        <w:rPr>
          <w:rFonts w:ascii="Times New Roman" w:hAnsi="Times New Roman" w:cs="Times New Roman"/>
          <w:sz w:val="26"/>
          <w:szCs w:val="26"/>
          <w:lang w:val="en-US"/>
        </w:rPr>
        <w:t>” để sắp xếp danh sách lớp học theo tên</w:t>
      </w:r>
    </w:p>
    <w:p w14:paraId="5E49712B" w14:textId="0EAA6556" w:rsidR="007E77FC" w:rsidRPr="004540B9" w:rsidRDefault="000C5451" w:rsidP="004540B9">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w:t>
      </w:r>
      <w:r w:rsidR="00B50D65"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vào “</w:t>
      </w:r>
      <w:r w:rsidRPr="004540B9">
        <w:rPr>
          <w:rFonts w:ascii="Times New Roman" w:hAnsi="Times New Roman" w:cs="Times New Roman"/>
          <w:b/>
          <w:bCs/>
          <w:sz w:val="26"/>
          <w:szCs w:val="26"/>
          <w:lang w:val="en-US"/>
        </w:rPr>
        <w:t>Xuất dữ liệu</w:t>
      </w:r>
      <w:r w:rsidRPr="004540B9">
        <w:rPr>
          <w:rFonts w:ascii="Times New Roman" w:hAnsi="Times New Roman" w:cs="Times New Roman"/>
          <w:sz w:val="26"/>
          <w:szCs w:val="26"/>
          <w:lang w:val="en-US"/>
        </w:rPr>
        <w:t xml:space="preserve">” để thực hiện xuất danh sách lớp </w:t>
      </w:r>
    </w:p>
    <w:p w14:paraId="5129A6F6" w14:textId="24FD55AF" w:rsidR="0051573A" w:rsidRPr="004540B9" w:rsidRDefault="000C5451" w:rsidP="0051573A">
      <w:pPr>
        <w:numPr>
          <w:ilvl w:val="0"/>
          <w:numId w:val="3"/>
        </w:numPr>
        <w:spacing w:line="288" w:lineRule="auto"/>
        <w:ind w:hanging="437"/>
        <w:rPr>
          <w:rFonts w:ascii="Times New Roman" w:hAnsi="Times New Roman" w:cs="Times New Roman"/>
          <w:sz w:val="26"/>
          <w:szCs w:val="26"/>
          <w:lang w:val="en-US"/>
        </w:rPr>
      </w:pPr>
      <w:proofErr w:type="gramStart"/>
      <w:r w:rsidRPr="004540B9">
        <w:rPr>
          <w:rFonts w:ascii="Times New Roman" w:hAnsi="Times New Roman" w:cs="Times New Roman"/>
          <w:sz w:val="26"/>
          <w:szCs w:val="26"/>
          <w:lang w:val="en-US"/>
        </w:rPr>
        <w:t xml:space="preserve">Nhấn </w:t>
      </w:r>
      <w:r w:rsidR="00E051FA"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vào</w:t>
      </w:r>
      <w:proofErr w:type="gramEnd"/>
      <w:r w:rsidR="00E051FA"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để thực hiện xuất ra danh sách sinh viên của lớp đó</w:t>
      </w:r>
    </w:p>
    <w:p w14:paraId="45F7037C" w14:textId="552E77E9" w:rsidR="00381E24" w:rsidRPr="004540B9" w:rsidRDefault="007E77FC" w:rsidP="00381E24">
      <w:pPr>
        <w:pStyle w:val="Heading4"/>
        <w:ind w:hanging="426"/>
        <w:rPr>
          <w:rFonts w:ascii="Times New Roman" w:hAnsi="Times New Roman" w:cs="Times New Roman"/>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749888" behindDoc="0" locked="0" layoutInCell="1" allowOverlap="1" wp14:anchorId="0C2A169C" wp14:editId="6DE7C897">
            <wp:simplePos x="0" y="0"/>
            <wp:positionH relativeFrom="column">
              <wp:posOffset>705485</wp:posOffset>
            </wp:positionH>
            <wp:positionV relativeFrom="page">
              <wp:posOffset>6974840</wp:posOffset>
            </wp:positionV>
            <wp:extent cx="4305935" cy="2171700"/>
            <wp:effectExtent l="0" t="0" r="0" b="0"/>
            <wp:wrapTopAndBottom/>
            <wp:docPr id="27698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7537"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05935" cy="2171700"/>
                    </a:xfrm>
                    <a:prstGeom prst="rect">
                      <a:avLst/>
                    </a:prstGeom>
                  </pic:spPr>
                </pic:pic>
              </a:graphicData>
            </a:graphic>
            <wp14:sizeRelH relativeFrom="margin">
              <wp14:pctWidth>0</wp14:pctWidth>
            </wp14:sizeRelH>
            <wp14:sizeRelV relativeFrom="margin">
              <wp14:pctHeight>0</wp14:pctHeight>
            </wp14:sizeRelV>
          </wp:anchor>
        </w:drawing>
      </w:r>
      <w:r w:rsidR="00381E24" w:rsidRPr="004540B9">
        <w:rPr>
          <w:noProof/>
          <w:color w:val="auto"/>
        </w:rPr>
        <mc:AlternateContent>
          <mc:Choice Requires="wps">
            <w:drawing>
              <wp:anchor distT="0" distB="0" distL="114300" distR="114300" simplePos="0" relativeHeight="251756032" behindDoc="0" locked="0" layoutInCell="1" allowOverlap="1" wp14:anchorId="76756949" wp14:editId="5E89A578">
                <wp:simplePos x="0" y="0"/>
                <wp:positionH relativeFrom="column">
                  <wp:posOffset>720725</wp:posOffset>
                </wp:positionH>
                <wp:positionV relativeFrom="paragraph">
                  <wp:posOffset>2626995</wp:posOffset>
                </wp:positionV>
                <wp:extent cx="4305935" cy="635"/>
                <wp:effectExtent l="0" t="0" r="0" b="0"/>
                <wp:wrapTopAndBottom/>
                <wp:docPr id="948270566"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3D67DE5" w14:textId="266B3ACA" w:rsidR="00381E24" w:rsidRPr="004540B9" w:rsidRDefault="00381E24" w:rsidP="00381E24">
                            <w:pPr>
                              <w:pStyle w:val="Caption"/>
                              <w:jc w:val="center"/>
                              <w:rPr>
                                <w:noProof/>
                                <w:color w:val="auto"/>
                                <w:sz w:val="26"/>
                                <w:szCs w:val="26"/>
                              </w:rPr>
                            </w:pPr>
                            <w:bookmarkStart w:id="218" w:name="_Toc21573832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w:t>
                            </w:r>
                            <w:r w:rsidR="007E77FC" w:rsidRPr="004540B9">
                              <w:rPr>
                                <w:color w:val="auto"/>
                                <w:sz w:val="26"/>
                                <w:szCs w:val="26"/>
                              </w:rPr>
                              <w:t>a</w:t>
                            </w:r>
                            <w:r w:rsidRPr="004540B9">
                              <w:rPr>
                                <w:color w:val="auto"/>
                                <w:sz w:val="26"/>
                                <w:szCs w:val="26"/>
                              </w:rPr>
                              <w:t>o diện chi tiết lớp học</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56949" id="_x0000_s1067" type="#_x0000_t202" style="position:absolute;left:0;text-align:left;margin-left:56.75pt;margin-top:206.85pt;width:339.05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dQGgIAAEA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" stroked="f">
                <v:textbox style="mso-fit-shape-to-text:t" inset="0,0,0,0">
                  <w:txbxContent>
                    <w:p w14:paraId="63D67DE5" w14:textId="266B3ACA" w:rsidR="00381E24" w:rsidRPr="004540B9" w:rsidRDefault="00381E24" w:rsidP="00381E24">
                      <w:pPr>
                        <w:pStyle w:val="Caption"/>
                        <w:jc w:val="center"/>
                        <w:rPr>
                          <w:noProof/>
                          <w:color w:val="auto"/>
                          <w:sz w:val="26"/>
                          <w:szCs w:val="26"/>
                        </w:rPr>
                      </w:pPr>
                      <w:bookmarkStart w:id="219" w:name="_Toc21573832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Gi</w:t>
                      </w:r>
                      <w:r w:rsidR="007E77FC" w:rsidRPr="004540B9">
                        <w:rPr>
                          <w:color w:val="auto"/>
                          <w:sz w:val="26"/>
                          <w:szCs w:val="26"/>
                        </w:rPr>
                        <w:t>a</w:t>
                      </w:r>
                      <w:r w:rsidRPr="004540B9">
                        <w:rPr>
                          <w:color w:val="auto"/>
                          <w:sz w:val="26"/>
                          <w:szCs w:val="26"/>
                        </w:rPr>
                        <w:t>o diện chi tiết lớp học</w:t>
                      </w:r>
                      <w:bookmarkEnd w:id="219"/>
                    </w:p>
                  </w:txbxContent>
                </v:textbox>
                <w10:wrap type="topAndBottom"/>
              </v:shape>
            </w:pict>
          </mc:Fallback>
        </mc:AlternateContent>
      </w:r>
      <w:r w:rsidR="0051573A" w:rsidRPr="004540B9">
        <w:rPr>
          <w:rFonts w:ascii="Times New Roman" w:hAnsi="Times New Roman" w:cs="Times New Roman"/>
          <w:b/>
          <w:bCs/>
          <w:color w:val="auto"/>
          <w:sz w:val="26"/>
          <w:szCs w:val="26"/>
          <w:lang w:val="en-US"/>
        </w:rPr>
        <w:t>5.1.3.3</w:t>
      </w:r>
      <w:r w:rsidR="000C5451" w:rsidRPr="004540B9">
        <w:rPr>
          <w:rFonts w:ascii="Times New Roman" w:hAnsi="Times New Roman" w:cs="Times New Roman"/>
          <w:b/>
          <w:bCs/>
          <w:color w:val="auto"/>
          <w:sz w:val="26"/>
          <w:szCs w:val="26"/>
          <w:lang w:val="en-US"/>
        </w:rPr>
        <w:t>Giao diện chi tiết lớp học</w:t>
      </w:r>
    </w:p>
    <w:p w14:paraId="304D76E7" w14:textId="5BDEE604" w:rsidR="000C5451" w:rsidRPr="004540B9" w:rsidRDefault="000C5451" w:rsidP="0051573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Ở giao diện quản lý lớp học nhấn chọn một lớp để mở ra chi tiết lớp học</w:t>
      </w:r>
    </w:p>
    <w:p w14:paraId="26D74101" w14:textId="627DB6F3" w:rsidR="000C5451" w:rsidRPr="004540B9" w:rsidRDefault="00381E24" w:rsidP="006B5250">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642368" behindDoc="0" locked="0" layoutInCell="1" allowOverlap="1" wp14:anchorId="510648CD" wp14:editId="58A42EB6">
            <wp:simplePos x="0" y="0"/>
            <wp:positionH relativeFrom="column">
              <wp:posOffset>2424400</wp:posOffset>
            </wp:positionH>
            <wp:positionV relativeFrom="paragraph">
              <wp:posOffset>175128</wp:posOffset>
            </wp:positionV>
            <wp:extent cx="361950" cy="304800"/>
            <wp:effectExtent l="0" t="0" r="0" b="0"/>
            <wp:wrapNone/>
            <wp:docPr id="10060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37" name=""/>
                    <pic:cNvPicPr/>
                  </pic:nvPicPr>
                  <pic:blipFill>
                    <a:blip r:embed="rId66">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14:sizeRelV relativeFrom="margin">
              <wp14:pctHeight>0</wp14:pctHeight>
            </wp14:sizeRelV>
          </wp:anchor>
        </w:drawing>
      </w:r>
      <w:r w:rsidR="000C5451" w:rsidRPr="004540B9">
        <w:rPr>
          <w:rFonts w:ascii="Times New Roman" w:hAnsi="Times New Roman" w:cs="Times New Roman"/>
          <w:sz w:val="26"/>
          <w:szCs w:val="26"/>
          <w:lang w:val="en-US"/>
        </w:rPr>
        <w:t>Ở ô nhập MSSV giảng viên thực hiện nhập mã số và ấn “</w:t>
      </w:r>
      <w:r w:rsidR="000C5451" w:rsidRPr="004540B9">
        <w:rPr>
          <w:rFonts w:ascii="Times New Roman" w:hAnsi="Times New Roman" w:cs="Times New Roman"/>
          <w:b/>
          <w:bCs/>
          <w:sz w:val="26"/>
          <w:szCs w:val="26"/>
          <w:lang w:val="en-US"/>
        </w:rPr>
        <w:t>Tìm</w:t>
      </w:r>
      <w:r w:rsidR="000C5451" w:rsidRPr="004540B9">
        <w:rPr>
          <w:rFonts w:ascii="Times New Roman" w:hAnsi="Times New Roman" w:cs="Times New Roman"/>
          <w:sz w:val="26"/>
          <w:szCs w:val="26"/>
          <w:lang w:val="en-US"/>
        </w:rPr>
        <w:t>” để thực hiện tìm sinh viên, và ấn</w:t>
      </w:r>
      <w:r w:rsidRPr="004540B9">
        <w:rPr>
          <w:rFonts w:ascii="Times New Roman" w:hAnsi="Times New Roman" w:cs="Times New Roman"/>
          <w:sz w:val="26"/>
          <w:szCs w:val="26"/>
          <w:lang w:val="en-US"/>
        </w:rPr>
        <w:t xml:space="preserve">         </w:t>
      </w:r>
      <w:r w:rsidR="000C5451"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w:t>
      </w:r>
      <w:r w:rsidR="000C5451" w:rsidRPr="004540B9">
        <w:rPr>
          <w:rFonts w:ascii="Times New Roman" w:hAnsi="Times New Roman" w:cs="Times New Roman"/>
          <w:sz w:val="26"/>
          <w:szCs w:val="26"/>
          <w:lang w:val="en-US"/>
        </w:rPr>
        <w:t>để thêm sinh viên vào lớp</w:t>
      </w:r>
    </w:p>
    <w:p w14:paraId="2AE588F9" w14:textId="77777777" w:rsidR="000C5451" w:rsidRPr="004540B9" w:rsidRDefault="000C5451" w:rsidP="006B5250">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lastRenderedPageBreak/>
        <w:t>Nhập tên hoặc MSSV vào ô tìm kiếm để thực hiện tìm kiếm sinh viên trong lớp</w:t>
      </w:r>
    </w:p>
    <w:p w14:paraId="28D55EDF" w14:textId="72BAF5BD" w:rsidR="006A6CAE" w:rsidRPr="004540B9" w:rsidRDefault="000C5451" w:rsidP="00381E24">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Đối với mỗi sinh viên giảng viên có thể ấn “</w:t>
      </w:r>
      <w:r w:rsidRPr="004540B9">
        <w:rPr>
          <w:rFonts w:ascii="Times New Roman" w:hAnsi="Times New Roman" w:cs="Times New Roman"/>
          <w:b/>
          <w:bCs/>
          <w:sz w:val="26"/>
          <w:szCs w:val="26"/>
          <w:lang w:val="en-US"/>
        </w:rPr>
        <w:t>Xóa</w:t>
      </w:r>
      <w:r w:rsidRPr="004540B9">
        <w:rPr>
          <w:rFonts w:ascii="Times New Roman" w:hAnsi="Times New Roman" w:cs="Times New Roman"/>
          <w:sz w:val="26"/>
          <w:szCs w:val="26"/>
          <w:lang w:val="en-US"/>
        </w:rPr>
        <w:t xml:space="preserve">” để xóa sinh viên trong lớp. </w:t>
      </w:r>
    </w:p>
    <w:p w14:paraId="16D956DF" w14:textId="7E06C7D0" w:rsidR="000C5451" w:rsidRPr="004540B9" w:rsidRDefault="000C5451" w:rsidP="00450537">
      <w:pPr>
        <w:pStyle w:val="Heading4"/>
        <w:ind w:hanging="426"/>
        <w:rPr>
          <w:rFonts w:ascii="Times New Roman" w:hAnsi="Times New Roman" w:cs="Times New Roman"/>
          <w:b/>
          <w:bCs/>
          <w:i w:val="0"/>
          <w:iCs w:val="0"/>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342336" behindDoc="0" locked="0" layoutInCell="1" allowOverlap="1" wp14:anchorId="6A1CC754" wp14:editId="652C69F3">
            <wp:simplePos x="0" y="0"/>
            <wp:positionH relativeFrom="column">
              <wp:posOffset>388620</wp:posOffset>
            </wp:positionH>
            <wp:positionV relativeFrom="paragraph">
              <wp:posOffset>408940</wp:posOffset>
            </wp:positionV>
            <wp:extent cx="5349875" cy="2850515"/>
            <wp:effectExtent l="0" t="0" r="3175" b="6985"/>
            <wp:wrapTopAndBottom/>
            <wp:docPr id="1380838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8584"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9875" cy="2850515"/>
                    </a:xfrm>
                    <a:prstGeom prst="rect">
                      <a:avLst/>
                    </a:prstGeom>
                  </pic:spPr>
                </pic:pic>
              </a:graphicData>
            </a:graphic>
            <wp14:sizeRelH relativeFrom="page">
              <wp14:pctWidth>0</wp14:pctWidth>
            </wp14:sizeRelH>
            <wp14:sizeRelV relativeFrom="page">
              <wp14:pctHeight>0</wp14:pctHeight>
            </wp14:sizeRelV>
          </wp:anchor>
        </w:drawing>
      </w:r>
      <w:r w:rsidRPr="004540B9">
        <w:rPr>
          <w:rFonts w:ascii="Times New Roman" w:hAnsi="Times New Roman" w:cs="Times New Roman"/>
          <w:noProof/>
          <w:color w:val="auto"/>
          <w:sz w:val="26"/>
          <w:szCs w:val="26"/>
          <w:lang w:val="en-US"/>
        </w:rPr>
        <mc:AlternateContent>
          <mc:Choice Requires="wps">
            <w:drawing>
              <wp:anchor distT="0" distB="0" distL="114300" distR="114300" simplePos="0" relativeHeight="251337216" behindDoc="0" locked="0" layoutInCell="1" allowOverlap="1" wp14:anchorId="452D44B1" wp14:editId="74B11C3B">
                <wp:simplePos x="0" y="0"/>
                <wp:positionH relativeFrom="column">
                  <wp:posOffset>0</wp:posOffset>
                </wp:positionH>
                <wp:positionV relativeFrom="paragraph">
                  <wp:posOffset>3316605</wp:posOffset>
                </wp:positionV>
                <wp:extent cx="5602605" cy="635"/>
                <wp:effectExtent l="0" t="0" r="0" b="0"/>
                <wp:wrapTopAndBottom/>
                <wp:docPr id="1633769790"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2922CCC6" w14:textId="7ABB0CCE" w:rsidR="000C5451" w:rsidRPr="002450F5" w:rsidRDefault="000C5451" w:rsidP="000C5451">
                            <w:pPr>
                              <w:pStyle w:val="Caption"/>
                              <w:jc w:val="center"/>
                              <w:rPr>
                                <w:color w:val="auto"/>
                                <w:sz w:val="26"/>
                                <w:szCs w:val="26"/>
                              </w:rPr>
                            </w:pPr>
                            <w:bookmarkStart w:id="220" w:name="_Toc215707832"/>
                            <w:bookmarkStart w:id="221" w:name="_Toc215717720"/>
                            <w:bookmarkStart w:id="222" w:name="_Toc215720827"/>
                            <w:bookmarkStart w:id="223" w:name="_Toc215738324"/>
                            <w:r w:rsidRPr="00A36E46">
                              <w:rPr>
                                <w:color w:val="auto"/>
                                <w:sz w:val="26"/>
                                <w:szCs w:val="26"/>
                              </w:rPr>
                              <w:t>Hình</w:t>
                            </w:r>
                            <w:r w:rsidR="00450537">
                              <w:rPr>
                                <w:color w:val="auto"/>
                                <w:sz w:val="26"/>
                                <w:szCs w:val="26"/>
                              </w:rPr>
                              <w:t xml:space="preserve"> </w:t>
                            </w:r>
                            <w:r w:rsidR="007E77FC">
                              <w:rPr>
                                <w:color w:val="auto"/>
                                <w:sz w:val="26"/>
                                <w:szCs w:val="26"/>
                              </w:rPr>
                              <w:t>41</w:t>
                            </w:r>
                            <w:r w:rsidRPr="00A36E46">
                              <w:rPr>
                                <w:color w:val="auto"/>
                                <w:sz w:val="26"/>
                                <w:szCs w:val="26"/>
                              </w:rPr>
                              <w:t xml:space="preserve">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Pr="00A36E46">
                              <w:rPr>
                                <w:color w:val="auto"/>
                                <w:sz w:val="26"/>
                                <w:szCs w:val="26"/>
                              </w:rPr>
                              <w:fldChar w:fldCharType="end"/>
                            </w:r>
                            <w:r w:rsidRPr="00A36E46">
                              <w:rPr>
                                <w:color w:val="auto"/>
                                <w:sz w:val="26"/>
                                <w:szCs w:val="26"/>
                              </w:rPr>
                              <w:t>: Giao diện quản lý điểm số</w:t>
                            </w:r>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D44B1" id="_x0000_s1068" type="#_x0000_t202" style="position:absolute;left:0;text-align:left;margin-left:0;margin-top:261.15pt;width:441.15pt;height:.05pt;z-index:25133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W5GwIAAEAEAAAOAAAAZHJzL2Uyb0RvYy54bWysU01v2zAMvQ/YfxB0X+xkS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" stroked="f">
                <v:textbox style="mso-fit-shape-to-text:t" inset="0,0,0,0">
                  <w:txbxContent>
                    <w:p w14:paraId="2922CCC6" w14:textId="7ABB0CCE" w:rsidR="000C5451" w:rsidRPr="002450F5" w:rsidRDefault="000C5451" w:rsidP="000C5451">
                      <w:pPr>
                        <w:pStyle w:val="Caption"/>
                        <w:jc w:val="center"/>
                        <w:rPr>
                          <w:color w:val="auto"/>
                          <w:sz w:val="26"/>
                          <w:szCs w:val="26"/>
                        </w:rPr>
                      </w:pPr>
                      <w:bookmarkStart w:id="224" w:name="_Toc215707832"/>
                      <w:bookmarkStart w:id="225" w:name="_Toc215717720"/>
                      <w:bookmarkStart w:id="226" w:name="_Toc215720827"/>
                      <w:bookmarkStart w:id="227" w:name="_Toc215738324"/>
                      <w:r w:rsidRPr="00A36E46">
                        <w:rPr>
                          <w:color w:val="auto"/>
                          <w:sz w:val="26"/>
                          <w:szCs w:val="26"/>
                        </w:rPr>
                        <w:t>Hình</w:t>
                      </w:r>
                      <w:r w:rsidR="00450537">
                        <w:rPr>
                          <w:color w:val="auto"/>
                          <w:sz w:val="26"/>
                          <w:szCs w:val="26"/>
                        </w:rPr>
                        <w:t xml:space="preserve"> </w:t>
                      </w:r>
                      <w:r w:rsidR="007E77FC">
                        <w:rPr>
                          <w:color w:val="auto"/>
                          <w:sz w:val="26"/>
                          <w:szCs w:val="26"/>
                        </w:rPr>
                        <w:t>41</w:t>
                      </w:r>
                      <w:r w:rsidRPr="00A36E46">
                        <w:rPr>
                          <w:color w:val="auto"/>
                          <w:sz w:val="26"/>
                          <w:szCs w:val="26"/>
                        </w:rPr>
                        <w:t xml:space="preserve">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Pr="00A36E46">
                        <w:rPr>
                          <w:color w:val="auto"/>
                          <w:sz w:val="26"/>
                          <w:szCs w:val="26"/>
                        </w:rPr>
                        <w:fldChar w:fldCharType="end"/>
                      </w:r>
                      <w:r w:rsidRPr="00A36E46">
                        <w:rPr>
                          <w:color w:val="auto"/>
                          <w:sz w:val="26"/>
                          <w:szCs w:val="26"/>
                        </w:rPr>
                        <w:t>: Giao diện quản lý điểm số</w:t>
                      </w:r>
                      <w:bookmarkEnd w:id="224"/>
                      <w:bookmarkEnd w:id="225"/>
                      <w:bookmarkEnd w:id="226"/>
                      <w:bookmarkEnd w:id="227"/>
                    </w:p>
                  </w:txbxContent>
                </v:textbox>
                <w10:wrap type="topAndBottom"/>
              </v:shape>
            </w:pict>
          </mc:Fallback>
        </mc:AlternateContent>
      </w:r>
      <w:r w:rsidR="00BA6BB6" w:rsidRPr="004540B9">
        <w:rPr>
          <w:rFonts w:ascii="Times New Roman" w:hAnsi="Times New Roman" w:cs="Times New Roman"/>
          <w:b/>
          <w:bCs/>
          <w:color w:val="auto"/>
          <w:sz w:val="26"/>
          <w:szCs w:val="26"/>
          <w:lang w:val="en-US"/>
        </w:rPr>
        <w:t>5</w:t>
      </w:r>
      <w:r w:rsidR="00BA6BB6" w:rsidRPr="004540B9">
        <w:rPr>
          <w:rFonts w:ascii="Times New Roman" w:hAnsi="Times New Roman" w:cs="Times New Roman"/>
          <w:b/>
          <w:bCs/>
          <w:i w:val="0"/>
          <w:iCs w:val="0"/>
          <w:color w:val="auto"/>
          <w:sz w:val="26"/>
          <w:szCs w:val="26"/>
          <w:lang w:val="en-US"/>
        </w:rPr>
        <w:t>.1.3.</w:t>
      </w:r>
      <w:r w:rsidR="00BA6BB6" w:rsidRPr="004540B9">
        <w:rPr>
          <w:rFonts w:ascii="Times New Roman" w:hAnsi="Times New Roman" w:cs="Times New Roman"/>
          <w:b/>
          <w:bCs/>
          <w:color w:val="auto"/>
          <w:sz w:val="26"/>
          <w:szCs w:val="26"/>
          <w:lang w:val="en-US"/>
        </w:rPr>
        <w:t>4</w:t>
      </w:r>
      <w:r w:rsidRPr="004540B9">
        <w:rPr>
          <w:rFonts w:ascii="Times New Roman" w:hAnsi="Times New Roman" w:cs="Times New Roman"/>
          <w:b/>
          <w:bCs/>
          <w:i w:val="0"/>
          <w:iCs w:val="0"/>
          <w:color w:val="auto"/>
          <w:sz w:val="26"/>
          <w:szCs w:val="26"/>
          <w:lang w:val="en-US"/>
        </w:rPr>
        <w:t xml:space="preserve">Giao diện quản lý điểm số của sinh viên </w:t>
      </w:r>
    </w:p>
    <w:p w14:paraId="2AE66C86" w14:textId="77777777"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thực hiện chọn lớp để xem quản lý điểm số của lớp đó</w:t>
      </w:r>
    </w:p>
    <w:p w14:paraId="64DE1D68" w14:textId="1AF5A7FC" w:rsidR="000C5451" w:rsidRPr="004540B9" w:rsidRDefault="00450537"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647488" behindDoc="0" locked="0" layoutInCell="1" allowOverlap="1" wp14:anchorId="4994ECC8" wp14:editId="5DE40975">
            <wp:simplePos x="0" y="0"/>
            <wp:positionH relativeFrom="column">
              <wp:posOffset>4039235</wp:posOffset>
            </wp:positionH>
            <wp:positionV relativeFrom="paragraph">
              <wp:posOffset>332267</wp:posOffset>
            </wp:positionV>
            <wp:extent cx="271780" cy="263525"/>
            <wp:effectExtent l="0" t="0" r="0" b="3175"/>
            <wp:wrapNone/>
            <wp:docPr id="2087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3263" name=""/>
                    <pic:cNvPicPr/>
                  </pic:nvPicPr>
                  <pic:blipFill>
                    <a:blip r:embed="rId68">
                      <a:extLst>
                        <a:ext uri="{28A0092B-C50C-407E-A947-70E740481C1C}">
                          <a14:useLocalDpi xmlns:a14="http://schemas.microsoft.com/office/drawing/2010/main" val="0"/>
                        </a:ext>
                      </a:extLst>
                    </a:blip>
                    <a:stretch>
                      <a:fillRect/>
                    </a:stretch>
                  </pic:blipFill>
                  <pic:spPr>
                    <a:xfrm>
                      <a:off x="0" y="0"/>
                      <a:ext cx="271780" cy="26352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Giảng viên nhấn “Xuất báo cáo” để thực hiện xuất bảng điểm </w:t>
      </w:r>
    </w:p>
    <w:p w14:paraId="381AF89F" w14:textId="01731DB0"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Đối với mỗi học sinh có thể sửa điểm số và nhấn</w:t>
      </w:r>
      <w:r w:rsidR="00450537"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để lưu thay đổi hoặc nhấn “</w:t>
      </w:r>
      <w:r w:rsidRPr="004540B9">
        <w:rPr>
          <w:rFonts w:ascii="Times New Roman" w:hAnsi="Times New Roman" w:cs="Times New Roman"/>
          <w:b/>
          <w:bCs/>
          <w:sz w:val="26"/>
          <w:szCs w:val="26"/>
          <w:lang w:val="en-US"/>
        </w:rPr>
        <w:t>Lưu tất cả</w:t>
      </w:r>
      <w:r w:rsidRPr="004540B9">
        <w:rPr>
          <w:rFonts w:ascii="Times New Roman" w:hAnsi="Times New Roman" w:cs="Times New Roman"/>
          <w:sz w:val="26"/>
          <w:szCs w:val="26"/>
          <w:lang w:val="en-US"/>
        </w:rPr>
        <w:t>” để lưu tất cả đối với tất cả các sinh viên khác</w:t>
      </w:r>
    </w:p>
    <w:p w14:paraId="7DC0BD6E" w14:textId="77777777"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nhập thông tin vào ô tìm kiếm để tìm kiếm sinh viên</w:t>
      </w:r>
    </w:p>
    <w:p w14:paraId="663024B6" w14:textId="77777777"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 vào các dòng đầu của các cột điểm như “Điểm chuyên cần”, “Điểm giữa kỳ</w:t>
      </w:r>
      <w:proofErr w:type="gramStart"/>
      <w:r w:rsidRPr="004540B9">
        <w:rPr>
          <w:rFonts w:ascii="Times New Roman" w:hAnsi="Times New Roman" w:cs="Times New Roman"/>
          <w:sz w:val="26"/>
          <w:szCs w:val="26"/>
          <w:lang w:val="en-US"/>
        </w:rPr>
        <w:t>”,…</w:t>
      </w:r>
      <w:proofErr w:type="gramEnd"/>
      <w:r w:rsidRPr="004540B9">
        <w:rPr>
          <w:rFonts w:ascii="Times New Roman" w:hAnsi="Times New Roman" w:cs="Times New Roman"/>
          <w:sz w:val="26"/>
          <w:szCs w:val="26"/>
          <w:lang w:val="en-US"/>
        </w:rPr>
        <w:t xml:space="preserve"> để thực hiện sắp xếp bảng đó theo chiều tăng hoặc giảm của điểm </w:t>
      </w:r>
      <w:proofErr w:type="gramStart"/>
      <w:r w:rsidRPr="004540B9">
        <w:rPr>
          <w:rFonts w:ascii="Times New Roman" w:hAnsi="Times New Roman" w:cs="Times New Roman"/>
          <w:sz w:val="26"/>
          <w:szCs w:val="26"/>
          <w:lang w:val="en-US"/>
        </w:rPr>
        <w:t>số .</w:t>
      </w:r>
      <w:proofErr w:type="gramEnd"/>
    </w:p>
    <w:p w14:paraId="5FFD4EC7"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br w:type="page"/>
      </w:r>
    </w:p>
    <w:p w14:paraId="13C42161" w14:textId="09725A89" w:rsidR="000C5451" w:rsidRPr="004540B9" w:rsidRDefault="004540B9" w:rsidP="00450537">
      <w:pPr>
        <w:pStyle w:val="Heading4"/>
        <w:ind w:hanging="426"/>
        <w:rPr>
          <w:rFonts w:ascii="Times New Roman" w:hAnsi="Times New Roman" w:cs="Times New Roman"/>
          <w:b/>
          <w:bCs/>
          <w:i w:val="0"/>
          <w:iCs w:val="0"/>
          <w:color w:val="auto"/>
          <w:sz w:val="26"/>
          <w:szCs w:val="26"/>
          <w:lang w:val="en-US"/>
        </w:rPr>
      </w:pPr>
      <w:r>
        <w:rPr>
          <w:noProof/>
        </w:rPr>
        <w:lastRenderedPageBreak/>
        <mc:AlternateContent>
          <mc:Choice Requires="wps">
            <w:drawing>
              <wp:anchor distT="0" distB="0" distL="114300" distR="114300" simplePos="0" relativeHeight="252033536" behindDoc="0" locked="0" layoutInCell="1" allowOverlap="1" wp14:anchorId="2F5BB9B5" wp14:editId="576AC7A1">
                <wp:simplePos x="0" y="0"/>
                <wp:positionH relativeFrom="column">
                  <wp:posOffset>25400</wp:posOffset>
                </wp:positionH>
                <wp:positionV relativeFrom="paragraph">
                  <wp:posOffset>3361055</wp:posOffset>
                </wp:positionV>
                <wp:extent cx="5680710" cy="635"/>
                <wp:effectExtent l="0" t="0" r="0" b="0"/>
                <wp:wrapTopAndBottom/>
                <wp:docPr id="980966687"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315B5321" w14:textId="3F0E9BD1" w:rsidR="004540B9" w:rsidRPr="004540B9" w:rsidRDefault="004540B9" w:rsidP="004540B9">
                            <w:pPr>
                              <w:pStyle w:val="Caption"/>
                              <w:jc w:val="center"/>
                              <w:rPr>
                                <w:noProof/>
                                <w:color w:val="auto"/>
                                <w:sz w:val="26"/>
                                <w:szCs w:val="26"/>
                                <w:lang w:val="en-GB"/>
                              </w:rPr>
                            </w:pPr>
                            <w:r w:rsidRPr="004540B9">
                              <w:rPr>
                                <w:color w:val="auto"/>
                                <w:sz w:val="26"/>
                                <w:szCs w:val="26"/>
                              </w:rPr>
                              <w:t>Hình 42: Giao diện phân bố điểm và sinh viên cần chú 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B9B5" id="_x0000_s1069" type="#_x0000_t202" style="position:absolute;left:0;text-align:left;margin-left:2pt;margin-top:264.65pt;width:447.3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1Y/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" stroked="f">
                <v:textbox style="mso-fit-shape-to-text:t" inset="0,0,0,0">
                  <w:txbxContent>
                    <w:p w14:paraId="315B5321" w14:textId="3F0E9BD1" w:rsidR="004540B9" w:rsidRPr="004540B9" w:rsidRDefault="004540B9" w:rsidP="004540B9">
                      <w:pPr>
                        <w:pStyle w:val="Caption"/>
                        <w:jc w:val="center"/>
                        <w:rPr>
                          <w:noProof/>
                          <w:color w:val="auto"/>
                          <w:sz w:val="26"/>
                          <w:szCs w:val="26"/>
                          <w:lang w:val="en-GB"/>
                        </w:rPr>
                      </w:pPr>
                      <w:r w:rsidRPr="004540B9">
                        <w:rPr>
                          <w:color w:val="auto"/>
                          <w:sz w:val="26"/>
                          <w:szCs w:val="26"/>
                        </w:rPr>
                        <w:t>Hình 42: Giao diện phân bố điểm và sinh viên cần chú ý</w:t>
                      </w:r>
                    </w:p>
                  </w:txbxContent>
                </v:textbox>
                <w10:wrap type="topAndBottom"/>
              </v:shape>
            </w:pict>
          </mc:Fallback>
        </mc:AlternateContent>
      </w:r>
      <w:r w:rsidR="000C5451" w:rsidRPr="004540B9">
        <w:rPr>
          <w:rFonts w:ascii="Times New Roman" w:hAnsi="Times New Roman" w:cs="Times New Roman"/>
          <w:i w:val="0"/>
          <w:iCs w:val="0"/>
          <w:noProof/>
          <w:color w:val="auto"/>
          <w:sz w:val="26"/>
          <w:szCs w:val="26"/>
          <w:lang w:val="en-US"/>
        </w:rPr>
        <w:drawing>
          <wp:anchor distT="0" distB="0" distL="114300" distR="114300" simplePos="0" relativeHeight="251353600" behindDoc="0" locked="0" layoutInCell="1" allowOverlap="1" wp14:anchorId="5650A460" wp14:editId="252C4748">
            <wp:simplePos x="0" y="0"/>
            <wp:positionH relativeFrom="column">
              <wp:posOffset>48260</wp:posOffset>
            </wp:positionH>
            <wp:positionV relativeFrom="paragraph">
              <wp:posOffset>388620</wp:posOffset>
            </wp:positionV>
            <wp:extent cx="5680710" cy="2846705"/>
            <wp:effectExtent l="0" t="0" r="0" b="0"/>
            <wp:wrapTopAndBottom/>
            <wp:docPr id="164881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266"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80710" cy="2846705"/>
                    </a:xfrm>
                    <a:prstGeom prst="rect">
                      <a:avLst/>
                    </a:prstGeom>
                  </pic:spPr>
                </pic:pic>
              </a:graphicData>
            </a:graphic>
            <wp14:sizeRelH relativeFrom="margin">
              <wp14:pctWidth>0</wp14:pctWidth>
            </wp14:sizeRelH>
            <wp14:sizeRelV relativeFrom="margin">
              <wp14:pctHeight>0</wp14:pctHeight>
            </wp14:sizeRelV>
          </wp:anchor>
        </w:drawing>
      </w:r>
      <w:r w:rsidR="00BA6BB6" w:rsidRPr="004540B9">
        <w:rPr>
          <w:rFonts w:ascii="Times New Roman" w:hAnsi="Times New Roman" w:cs="Times New Roman"/>
          <w:b/>
          <w:bCs/>
          <w:i w:val="0"/>
          <w:iCs w:val="0"/>
          <w:color w:val="auto"/>
          <w:sz w:val="26"/>
          <w:szCs w:val="26"/>
          <w:lang w:val="en-US"/>
        </w:rPr>
        <w:t>5.1.3.5</w:t>
      </w:r>
      <w:r w:rsidR="000C5451" w:rsidRPr="004540B9">
        <w:rPr>
          <w:rFonts w:ascii="Times New Roman" w:hAnsi="Times New Roman" w:cs="Times New Roman"/>
          <w:b/>
          <w:bCs/>
          <w:i w:val="0"/>
          <w:iCs w:val="0"/>
          <w:color w:val="auto"/>
          <w:sz w:val="26"/>
          <w:szCs w:val="26"/>
          <w:lang w:val="en-US"/>
        </w:rPr>
        <w:t>Giao diện xem phân bố điểm và danh sách sinh viên cần chú ý</w:t>
      </w:r>
    </w:p>
    <w:p w14:paraId="66414E18" w14:textId="4575A4AE" w:rsidR="000C5451" w:rsidRPr="004540B9" w:rsidRDefault="000C5451" w:rsidP="00450537">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Giảng viên thực hiện chọn phân loại điểm ở sinh viên cần chú ý để xem danh sách sinh có điểm chưa được cao, cần chú ý</w:t>
      </w:r>
    </w:p>
    <w:p w14:paraId="5D26BB1C" w14:textId="08DB9EBA" w:rsidR="00CC629E" w:rsidRPr="004540B9" w:rsidRDefault="00BA6BB6" w:rsidP="005D4678">
      <w:pPr>
        <w:pStyle w:val="Heading4"/>
        <w:ind w:hanging="426"/>
        <w:rPr>
          <w:ins w:id="228" w:author="{75209CB7-857A-4FD9-97DD-8FE96A9F0142}" w:date="2025-12-04T09:28:00Z" w16du:dateUtc="2025-12-04T02:28:00Z"/>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t>5.1.3</w:t>
      </w:r>
      <w:r w:rsidR="00D13577" w:rsidRPr="004540B9">
        <w:rPr>
          <w:rFonts w:ascii="Times New Roman" w:hAnsi="Times New Roman" w:cs="Times New Roman"/>
          <w:b/>
          <w:bCs/>
          <w:i w:val="0"/>
          <w:iCs w:val="0"/>
          <w:color w:val="auto"/>
          <w:sz w:val="26"/>
          <w:szCs w:val="26"/>
          <w:lang w:val="en-US"/>
        </w:rPr>
        <w:t>.6</w:t>
      </w:r>
      <w:r w:rsidR="000C5451" w:rsidRPr="004540B9">
        <w:rPr>
          <w:rFonts w:ascii="Times New Roman" w:hAnsi="Times New Roman" w:cs="Times New Roman"/>
          <w:b/>
          <w:bCs/>
          <w:i w:val="0"/>
          <w:iCs w:val="0"/>
          <w:color w:val="auto"/>
          <w:sz w:val="26"/>
          <w:szCs w:val="26"/>
          <w:lang w:val="en-US"/>
        </w:rPr>
        <w:t>Giao diện nhập điểm từ file CSV</w:t>
      </w:r>
    </w:p>
    <w:p w14:paraId="14007AD2" w14:textId="61E05EA9" w:rsidR="000C5451" w:rsidRPr="004540B9" w:rsidRDefault="002A32B8" w:rsidP="00450537">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358720" behindDoc="0" locked="0" layoutInCell="1" allowOverlap="1" wp14:anchorId="10BCAD43" wp14:editId="3B7D538E">
                <wp:simplePos x="0" y="0"/>
                <wp:positionH relativeFrom="column">
                  <wp:posOffset>69850</wp:posOffset>
                </wp:positionH>
                <wp:positionV relativeFrom="paragraph">
                  <wp:posOffset>3677920</wp:posOffset>
                </wp:positionV>
                <wp:extent cx="5731510" cy="635"/>
                <wp:effectExtent l="0" t="0" r="0" b="0"/>
                <wp:wrapTopAndBottom/>
                <wp:docPr id="759935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07EB73" w14:textId="74E7283A" w:rsidR="000C5451" w:rsidRPr="00EB42F1" w:rsidRDefault="000C5451" w:rsidP="000C5451">
                            <w:pPr>
                              <w:pStyle w:val="Caption"/>
                              <w:jc w:val="center"/>
                              <w:rPr>
                                <w:noProof/>
                                <w:color w:val="auto"/>
                                <w:sz w:val="26"/>
                                <w:szCs w:val="26"/>
                              </w:rPr>
                            </w:pPr>
                            <w:bookmarkStart w:id="229" w:name="_Toc215738325"/>
                            <w:r w:rsidRPr="00EB42F1">
                              <w:rPr>
                                <w:color w:val="auto"/>
                                <w:sz w:val="26"/>
                                <w:szCs w:val="26"/>
                              </w:rPr>
                              <w:t>Hình</w:t>
                            </w:r>
                            <w:r w:rsidR="001A5DEB">
                              <w:rPr>
                                <w:color w:val="auto"/>
                                <w:sz w:val="26"/>
                                <w:szCs w:val="26"/>
                              </w:rPr>
                              <w:t xml:space="preserve"> 43</w:t>
                            </w:r>
                            <w:r w:rsidRPr="00EB42F1">
                              <w:rPr>
                                <w:color w:val="auto"/>
                                <w:sz w:val="26"/>
                                <w:szCs w:val="26"/>
                              </w:rPr>
                              <w:t xml:space="preserve">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CAD43" id="_x0000_s1070" type="#_x0000_t202" style="position:absolute;left:0;text-align:left;margin-left:5.5pt;margin-top:289.6pt;width:451.3pt;height:.05pt;z-index:2513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" stroked="f">
                <v:textbox style="mso-fit-shape-to-text:t" inset="0,0,0,0">
                  <w:txbxContent>
                    <w:p w14:paraId="0307EB73" w14:textId="74E7283A" w:rsidR="000C5451" w:rsidRPr="00EB42F1" w:rsidRDefault="000C5451" w:rsidP="000C5451">
                      <w:pPr>
                        <w:pStyle w:val="Caption"/>
                        <w:jc w:val="center"/>
                        <w:rPr>
                          <w:noProof/>
                          <w:color w:val="auto"/>
                          <w:sz w:val="26"/>
                          <w:szCs w:val="26"/>
                        </w:rPr>
                      </w:pPr>
                      <w:bookmarkStart w:id="230" w:name="_Toc215738325"/>
                      <w:r w:rsidRPr="00EB42F1">
                        <w:rPr>
                          <w:color w:val="auto"/>
                          <w:sz w:val="26"/>
                          <w:szCs w:val="26"/>
                        </w:rPr>
                        <w:t>Hình</w:t>
                      </w:r>
                      <w:r w:rsidR="001A5DEB">
                        <w:rPr>
                          <w:color w:val="auto"/>
                          <w:sz w:val="26"/>
                          <w:szCs w:val="26"/>
                        </w:rPr>
                        <w:t xml:space="preserve"> 43</w:t>
                      </w:r>
                      <w:r w:rsidRPr="00EB42F1">
                        <w:rPr>
                          <w:color w:val="auto"/>
                          <w:sz w:val="26"/>
                          <w:szCs w:val="26"/>
                        </w:rPr>
                        <w:t xml:space="preserve">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230"/>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557376" behindDoc="0" locked="0" layoutInCell="1" allowOverlap="1" wp14:anchorId="29B00A46" wp14:editId="5AB1F3FE">
            <wp:simplePos x="0" y="0"/>
            <wp:positionH relativeFrom="column">
              <wp:posOffset>126365</wp:posOffset>
            </wp:positionH>
            <wp:positionV relativeFrom="paragraph">
              <wp:posOffset>662832</wp:posOffset>
            </wp:positionV>
            <wp:extent cx="5602605" cy="2851150"/>
            <wp:effectExtent l="0" t="0" r="0" b="6350"/>
            <wp:wrapTopAndBottom/>
            <wp:docPr id="16220486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8691" name="Picture 1" descr="A screenshot of a cha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2605" cy="285115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 Từ giao diện quản lý điểm số giảng viên nhấn vào “</w:t>
      </w:r>
      <w:r w:rsidR="000C5451" w:rsidRPr="004540B9">
        <w:rPr>
          <w:rFonts w:ascii="Times New Roman" w:hAnsi="Times New Roman" w:cs="Times New Roman"/>
          <w:b/>
          <w:bCs/>
          <w:sz w:val="26"/>
          <w:szCs w:val="26"/>
          <w:lang w:val="en-US"/>
        </w:rPr>
        <w:t>Nhập từ file</w:t>
      </w:r>
      <w:r w:rsidR="000C5451" w:rsidRPr="004540B9">
        <w:rPr>
          <w:rFonts w:ascii="Times New Roman" w:hAnsi="Times New Roman" w:cs="Times New Roman"/>
          <w:sz w:val="26"/>
          <w:szCs w:val="26"/>
          <w:lang w:val="en-US"/>
        </w:rPr>
        <w:t>” để mở giao diện thêm sinh viên từ file CSV</w:t>
      </w:r>
    </w:p>
    <w:p w14:paraId="597E7F42" w14:textId="77777777" w:rsidR="001418EE" w:rsidRPr="004540B9" w:rsidRDefault="001418EE" w:rsidP="001A5DEB">
      <w:pPr>
        <w:pStyle w:val="Heading4"/>
        <w:rPr>
          <w:rFonts w:ascii="Times New Roman" w:hAnsi="Times New Roman" w:cs="Times New Roman"/>
          <w:b/>
          <w:bCs/>
          <w:i w:val="0"/>
          <w:iCs w:val="0"/>
          <w:color w:val="auto"/>
          <w:sz w:val="26"/>
          <w:szCs w:val="26"/>
          <w:lang w:val="en-US"/>
        </w:rPr>
      </w:pPr>
    </w:p>
    <w:p w14:paraId="71748B66" w14:textId="750B9C77" w:rsidR="000C5451" w:rsidRPr="004540B9" w:rsidRDefault="00D13577" w:rsidP="001A5DEB">
      <w:pPr>
        <w:pStyle w:val="Heading4"/>
        <w:rPr>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t>5.1.3.7</w:t>
      </w:r>
      <w:r w:rsidR="000C5451" w:rsidRPr="004540B9">
        <w:rPr>
          <w:rFonts w:ascii="Times New Roman" w:hAnsi="Times New Roman" w:cs="Times New Roman"/>
          <w:b/>
          <w:bCs/>
          <w:i w:val="0"/>
          <w:iCs w:val="0"/>
          <w:color w:val="auto"/>
          <w:sz w:val="26"/>
          <w:szCs w:val="26"/>
          <w:lang w:val="en-US"/>
        </w:rPr>
        <w:t xml:space="preserve">Giao diện nhập điểm hàng loạt </w:t>
      </w:r>
    </w:p>
    <w:p w14:paraId="1F14C257" w14:textId="460041B8" w:rsidR="000C5451" w:rsidRPr="004540B9" w:rsidRDefault="005D4678" w:rsidP="005D4678">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997696" behindDoc="0" locked="0" layoutInCell="1" allowOverlap="1" wp14:anchorId="54A7699D" wp14:editId="4152A4F3">
            <wp:simplePos x="0" y="0"/>
            <wp:positionH relativeFrom="column">
              <wp:posOffset>638175</wp:posOffset>
            </wp:positionH>
            <wp:positionV relativeFrom="paragraph">
              <wp:posOffset>641985</wp:posOffset>
            </wp:positionV>
            <wp:extent cx="4810125" cy="2456180"/>
            <wp:effectExtent l="0" t="0" r="9525" b="1270"/>
            <wp:wrapTopAndBottom/>
            <wp:docPr id="53745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8858"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245618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Từ giao diện quản lý điểm số giảng viên nhấn vào “</w:t>
      </w:r>
      <w:r w:rsidR="000C5451" w:rsidRPr="004540B9">
        <w:rPr>
          <w:rFonts w:ascii="Times New Roman" w:hAnsi="Times New Roman" w:cs="Times New Roman"/>
          <w:b/>
          <w:bCs/>
          <w:sz w:val="26"/>
          <w:szCs w:val="26"/>
          <w:lang w:val="en-US"/>
        </w:rPr>
        <w:t>Nhập hàng loạt</w:t>
      </w:r>
      <w:r w:rsidR="000C5451" w:rsidRPr="004540B9">
        <w:rPr>
          <w:rFonts w:ascii="Times New Roman" w:hAnsi="Times New Roman" w:cs="Times New Roman"/>
          <w:sz w:val="26"/>
          <w:szCs w:val="26"/>
          <w:lang w:val="en-US"/>
        </w:rPr>
        <w:t>” để mở giao diện thêm sinh viên hàng loạt</w:t>
      </w:r>
    </w:p>
    <w:p w14:paraId="7A7047DD" w14:textId="5B731B90" w:rsidR="000C5451" w:rsidRPr="004540B9" w:rsidRDefault="000C5451" w:rsidP="000C5451">
      <w:pPr>
        <w:spacing w:line="288" w:lineRule="auto"/>
        <w:ind w:firstLine="720"/>
        <w:rPr>
          <w:rFonts w:ascii="Times New Roman" w:hAnsi="Times New Roman" w:cs="Times New Roman"/>
          <w:sz w:val="26"/>
          <w:szCs w:val="26"/>
          <w:lang w:val="en-US"/>
        </w:rPr>
      </w:pPr>
    </w:p>
    <w:p w14:paraId="4081D555" w14:textId="07A51119" w:rsidR="000C5451" w:rsidRPr="004540B9" w:rsidRDefault="000C5451" w:rsidP="000C5451">
      <w:pPr>
        <w:spacing w:line="288" w:lineRule="auto"/>
        <w:ind w:firstLine="720"/>
        <w:rPr>
          <w:rFonts w:ascii="Times New Roman" w:hAnsi="Times New Roman" w:cs="Times New Roman"/>
          <w:b/>
          <w:bCs/>
          <w:i/>
          <w:iCs/>
          <w:sz w:val="26"/>
          <w:szCs w:val="26"/>
          <w:lang w:val="en-US"/>
        </w:rPr>
      </w:pPr>
      <w:bookmarkStart w:id="231" w:name="_Toc215707835"/>
      <w:bookmarkStart w:id="232" w:name="_Toc215738326"/>
      <w:r w:rsidRPr="004540B9">
        <w:rPr>
          <w:rFonts w:ascii="Times New Roman" w:hAnsi="Times New Roman" w:cs="Times New Roman"/>
          <w:i/>
          <w:iCs/>
          <w:sz w:val="26"/>
          <w:szCs w:val="26"/>
          <w:lang w:val="en-US"/>
        </w:rPr>
        <w:t xml:space="preserve">Hình </w:t>
      </w:r>
      <w:r w:rsidR="00616DE5" w:rsidRPr="004540B9">
        <w:rPr>
          <w:rFonts w:ascii="Times New Roman" w:hAnsi="Times New Roman" w:cs="Times New Roman"/>
          <w:i/>
          <w:iCs/>
          <w:sz w:val="26"/>
          <w:szCs w:val="26"/>
          <w:lang w:val="en-US"/>
        </w:rPr>
        <w:t>44</w:t>
      </w:r>
      <w:r w:rsidRPr="004540B9">
        <w:rPr>
          <w:rFonts w:ascii="Times New Roman" w:hAnsi="Times New Roman" w:cs="Times New Roman"/>
          <w:i/>
          <w:iCs/>
          <w:sz w:val="26"/>
          <w:szCs w:val="26"/>
          <w:lang w:val="en-US"/>
        </w:rPr>
        <w:t xml:space="preserve">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nhập điểm hàng loạt</w:t>
      </w:r>
      <w:bookmarkEnd w:id="231"/>
      <w:bookmarkEnd w:id="232"/>
    </w:p>
    <w:p w14:paraId="2A81A42C" w14:textId="18AB64C6" w:rsidR="000C5451" w:rsidRPr="004540B9" w:rsidRDefault="005D4678" w:rsidP="000F6170">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2002816" behindDoc="0" locked="0" layoutInCell="1" allowOverlap="1" wp14:anchorId="4856091C" wp14:editId="44DBDA4D">
            <wp:simplePos x="0" y="0"/>
            <wp:positionH relativeFrom="column">
              <wp:posOffset>361950</wp:posOffset>
            </wp:positionH>
            <wp:positionV relativeFrom="paragraph">
              <wp:posOffset>474980</wp:posOffset>
            </wp:positionV>
            <wp:extent cx="5391150" cy="2413000"/>
            <wp:effectExtent l="0" t="0" r="0" b="6350"/>
            <wp:wrapTopAndBottom/>
            <wp:docPr id="159902029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295" name="Picture 1" descr="A screenshot of a calenda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1150" cy="2413000"/>
                    </a:xfrm>
                    <a:prstGeom prst="rect">
                      <a:avLst/>
                    </a:prstGeom>
                  </pic:spPr>
                </pic:pic>
              </a:graphicData>
            </a:graphic>
            <wp14:sizeRelH relativeFrom="margin">
              <wp14:pctWidth>0</wp14:pctWidth>
            </wp14:sizeRelH>
            <wp14:sizeRelV relativeFrom="margin">
              <wp14:pctHeight>0</wp14:pctHeight>
            </wp14:sizeRelV>
          </wp:anchor>
        </w:drawing>
      </w:r>
      <w:r w:rsidR="00D13577" w:rsidRPr="004540B9">
        <w:rPr>
          <w:rFonts w:ascii="Times New Roman" w:hAnsi="Times New Roman" w:cs="Times New Roman"/>
          <w:b/>
          <w:bCs/>
          <w:color w:val="auto"/>
          <w:sz w:val="26"/>
          <w:szCs w:val="26"/>
          <w:lang w:val="en-US"/>
        </w:rPr>
        <w:t>5.1.3.8</w:t>
      </w:r>
      <w:r w:rsidR="000C5451" w:rsidRPr="004540B9">
        <w:rPr>
          <w:rFonts w:ascii="Times New Roman" w:hAnsi="Times New Roman" w:cs="Times New Roman"/>
          <w:b/>
          <w:bCs/>
          <w:color w:val="auto"/>
          <w:sz w:val="26"/>
          <w:szCs w:val="26"/>
          <w:lang w:val="en-US"/>
        </w:rPr>
        <w:t xml:space="preserve">Giao diện Lịch dạy </w:t>
      </w:r>
    </w:p>
    <w:p w14:paraId="4A840047" w14:textId="628DB296" w:rsidR="000C5451" w:rsidRPr="004540B9" w:rsidRDefault="000C5451" w:rsidP="000C5451">
      <w:pPr>
        <w:spacing w:line="288" w:lineRule="auto"/>
        <w:ind w:firstLine="720"/>
        <w:rPr>
          <w:rFonts w:ascii="Times New Roman" w:hAnsi="Times New Roman" w:cs="Times New Roman"/>
          <w:i/>
          <w:iCs/>
          <w:sz w:val="26"/>
          <w:szCs w:val="26"/>
          <w:lang w:val="en-US"/>
        </w:rPr>
      </w:pPr>
      <w:bookmarkStart w:id="233" w:name="_Toc215707836"/>
      <w:bookmarkStart w:id="234" w:name="_Toc215738327"/>
      <w:r w:rsidRPr="004540B9">
        <w:rPr>
          <w:rFonts w:ascii="Times New Roman" w:hAnsi="Times New Roman" w:cs="Times New Roman"/>
          <w:i/>
          <w:iCs/>
          <w:sz w:val="26"/>
          <w:szCs w:val="26"/>
          <w:lang w:val="en-US"/>
        </w:rPr>
        <w:t xml:space="preserve">Hình </w:t>
      </w:r>
      <w:r w:rsidR="00616DE5" w:rsidRPr="004540B9">
        <w:rPr>
          <w:rFonts w:ascii="Times New Roman" w:hAnsi="Times New Roman" w:cs="Times New Roman"/>
          <w:i/>
          <w:iCs/>
          <w:sz w:val="26"/>
          <w:szCs w:val="26"/>
          <w:lang w:val="en-US"/>
        </w:rPr>
        <w:t>45</w:t>
      </w:r>
      <w:r w:rsidRPr="004540B9">
        <w:rPr>
          <w:rFonts w:ascii="Times New Roman" w:hAnsi="Times New Roman" w:cs="Times New Roman"/>
          <w:i/>
          <w:iCs/>
          <w:sz w:val="26"/>
          <w:szCs w:val="26"/>
          <w:lang w:val="en-US"/>
        </w:rPr>
        <w:t xml:space="preserve">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lịch dạy</w:t>
      </w:r>
      <w:bookmarkEnd w:id="233"/>
      <w:bookmarkEnd w:id="234"/>
    </w:p>
    <w:p w14:paraId="450B8AE5" w14:textId="77777777" w:rsidR="000C5451" w:rsidRPr="004540B9" w:rsidRDefault="000C5451" w:rsidP="004C28DF">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Ở giao diện quản lý lịch dạy giảng viên có thể xem được hôm nào giảng viên có buổi dạy</w:t>
      </w:r>
    </w:p>
    <w:p w14:paraId="66DC4AA1" w14:textId="77777777" w:rsidR="000C5451" w:rsidRPr="004540B9" w:rsidRDefault="000C5451" w:rsidP="004C28DF">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15D6B3A8" w14:textId="01C2C638" w:rsidR="000C5451" w:rsidRPr="004540B9" w:rsidRDefault="00D13577" w:rsidP="001A5DEB">
      <w:pPr>
        <w:pStyle w:val="Heading4"/>
        <w:rPr>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lastRenderedPageBreak/>
        <w:t>5.1.3.</w:t>
      </w:r>
      <w:r w:rsidR="00BE7212" w:rsidRPr="004540B9">
        <w:rPr>
          <w:rFonts w:ascii="Times New Roman" w:hAnsi="Times New Roman" w:cs="Times New Roman"/>
          <w:b/>
          <w:bCs/>
          <w:i w:val="0"/>
          <w:iCs w:val="0"/>
          <w:color w:val="auto"/>
          <w:sz w:val="26"/>
          <w:szCs w:val="26"/>
          <w:lang w:val="en-US"/>
        </w:rPr>
        <w:t>9</w:t>
      </w:r>
      <w:r w:rsidR="004C28DF" w:rsidRPr="004540B9">
        <w:rPr>
          <w:rFonts w:ascii="Times New Roman" w:hAnsi="Times New Roman" w:cs="Times New Roman"/>
          <w:b/>
          <w:bCs/>
          <w:i w:val="0"/>
          <w:iCs w:val="0"/>
          <w:color w:val="auto"/>
          <w:sz w:val="26"/>
          <w:szCs w:val="26"/>
          <w:lang w:val="en-US"/>
        </w:rPr>
        <w:t xml:space="preserve"> </w:t>
      </w:r>
      <w:r w:rsidR="000C5451" w:rsidRPr="004540B9">
        <w:rPr>
          <w:rFonts w:ascii="Times New Roman" w:hAnsi="Times New Roman" w:cs="Times New Roman"/>
          <w:b/>
          <w:bCs/>
          <w:i w:val="0"/>
          <w:iCs w:val="0"/>
          <w:color w:val="auto"/>
          <w:sz w:val="26"/>
          <w:szCs w:val="26"/>
          <w:lang w:val="en-US"/>
        </w:rPr>
        <w:t>Giao diện danh sách lớp có lịch dạy và chi tiêt điểm danh</w:t>
      </w:r>
    </w:p>
    <w:p w14:paraId="68B6F644" w14:textId="23088EEE" w:rsidR="000C5451" w:rsidRPr="004540B9" w:rsidRDefault="004C28DF" w:rsidP="001A5DEB">
      <w:pPr>
        <w:numPr>
          <w:ilvl w:val="0"/>
          <w:numId w:val="3"/>
        </w:numPr>
        <w:spacing w:line="288" w:lineRule="auto"/>
        <w:ind w:hanging="437"/>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2007936" behindDoc="0" locked="0" layoutInCell="1" allowOverlap="1" wp14:anchorId="1A5FFC1B" wp14:editId="0C51789A">
                <wp:simplePos x="0" y="0"/>
                <wp:positionH relativeFrom="column">
                  <wp:posOffset>202565</wp:posOffset>
                </wp:positionH>
                <wp:positionV relativeFrom="paragraph">
                  <wp:posOffset>3422650</wp:posOffset>
                </wp:positionV>
                <wp:extent cx="5337175" cy="635"/>
                <wp:effectExtent l="0" t="0" r="0" b="0"/>
                <wp:wrapTopAndBottom/>
                <wp:docPr id="56450247" name="Text Box 1"/>
                <wp:cNvGraphicFramePr/>
                <a:graphic xmlns:a="http://schemas.openxmlformats.org/drawingml/2006/main">
                  <a:graphicData uri="http://schemas.microsoft.com/office/word/2010/wordprocessingShape">
                    <wps:wsp>
                      <wps:cNvSpPr txBox="1"/>
                      <wps:spPr>
                        <a:xfrm>
                          <a:off x="0" y="0"/>
                          <a:ext cx="5337175" cy="635"/>
                        </a:xfrm>
                        <a:prstGeom prst="rect">
                          <a:avLst/>
                        </a:prstGeom>
                        <a:solidFill>
                          <a:prstClr val="white"/>
                        </a:solidFill>
                        <a:ln>
                          <a:noFill/>
                        </a:ln>
                      </wps:spPr>
                      <wps:txbx>
                        <w:txbxContent>
                          <w:p w14:paraId="6674D613" w14:textId="62FF40C3" w:rsidR="004C28DF" w:rsidRPr="004C28DF" w:rsidRDefault="004C28DF" w:rsidP="004C28DF">
                            <w:pPr>
                              <w:pStyle w:val="Caption"/>
                              <w:jc w:val="center"/>
                              <w:rPr>
                                <w:noProof/>
                                <w:sz w:val="26"/>
                                <w:szCs w:val="26"/>
                              </w:rPr>
                            </w:pPr>
                            <w:bookmarkStart w:id="235" w:name="_Toc215738328"/>
                            <w:r w:rsidRPr="004C28DF">
                              <w:rPr>
                                <w:sz w:val="26"/>
                                <w:szCs w:val="26"/>
                              </w:rPr>
                              <w:t xml:space="preserve">Hình </w:t>
                            </w:r>
                            <w:r w:rsidRPr="004C28DF">
                              <w:rPr>
                                <w:sz w:val="26"/>
                                <w:szCs w:val="26"/>
                              </w:rPr>
                              <w:fldChar w:fldCharType="begin"/>
                            </w:r>
                            <w:r w:rsidRPr="004C28DF">
                              <w:rPr>
                                <w:sz w:val="26"/>
                                <w:szCs w:val="26"/>
                              </w:rPr>
                              <w:instrText xml:space="preserve"> SEQ Hình \* ARABIC </w:instrText>
                            </w:r>
                            <w:r w:rsidRPr="004C28DF">
                              <w:rPr>
                                <w:sz w:val="26"/>
                                <w:szCs w:val="26"/>
                              </w:rPr>
                              <w:fldChar w:fldCharType="separate"/>
                            </w:r>
                            <w:r w:rsidRPr="004C28DF">
                              <w:rPr>
                                <w:sz w:val="26"/>
                                <w:szCs w:val="26"/>
                              </w:rPr>
                              <w:fldChar w:fldCharType="end"/>
                            </w:r>
                            <w:r w:rsidRPr="004C28DF">
                              <w:rPr>
                                <w:sz w:val="26"/>
                                <w:szCs w:val="26"/>
                              </w:rPr>
                              <w:t>: Giao diện danh sách lớp có lịch</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FC1B" id="_x0000_s1071" type="#_x0000_t202" style="position:absolute;left:0;text-align:left;margin-left:15.95pt;margin-top:269.5pt;width:420.25pt;height:.05pt;z-index:25200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xvGwIAAEAEAAAOAAAAZHJzL2Uyb0RvYy54bWysU8Fu2zAMvQ/YPwi6L06apR2M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ln0+nd5G7GmaTY7XQW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" stroked="f">
                <v:textbox style="mso-fit-shape-to-text:t" inset="0,0,0,0">
                  <w:txbxContent>
                    <w:p w14:paraId="6674D613" w14:textId="62FF40C3" w:rsidR="004C28DF" w:rsidRPr="004C28DF" w:rsidRDefault="004C28DF" w:rsidP="004C28DF">
                      <w:pPr>
                        <w:pStyle w:val="Caption"/>
                        <w:jc w:val="center"/>
                        <w:rPr>
                          <w:noProof/>
                          <w:sz w:val="26"/>
                          <w:szCs w:val="26"/>
                        </w:rPr>
                      </w:pPr>
                      <w:bookmarkStart w:id="236" w:name="_Toc215738328"/>
                      <w:r w:rsidRPr="004C28DF">
                        <w:rPr>
                          <w:sz w:val="26"/>
                          <w:szCs w:val="26"/>
                        </w:rPr>
                        <w:t xml:space="preserve">Hình </w:t>
                      </w:r>
                      <w:r w:rsidRPr="004C28DF">
                        <w:rPr>
                          <w:sz w:val="26"/>
                          <w:szCs w:val="26"/>
                        </w:rPr>
                        <w:fldChar w:fldCharType="begin"/>
                      </w:r>
                      <w:r w:rsidRPr="004C28DF">
                        <w:rPr>
                          <w:sz w:val="26"/>
                          <w:szCs w:val="26"/>
                        </w:rPr>
                        <w:instrText xml:space="preserve"> SEQ Hình \* ARABIC </w:instrText>
                      </w:r>
                      <w:r w:rsidRPr="004C28DF">
                        <w:rPr>
                          <w:sz w:val="26"/>
                          <w:szCs w:val="26"/>
                        </w:rPr>
                        <w:fldChar w:fldCharType="separate"/>
                      </w:r>
                      <w:r w:rsidRPr="004C28DF">
                        <w:rPr>
                          <w:sz w:val="26"/>
                          <w:szCs w:val="26"/>
                        </w:rPr>
                        <w:fldChar w:fldCharType="end"/>
                      </w:r>
                      <w:r w:rsidRPr="004C28DF">
                        <w:rPr>
                          <w:sz w:val="26"/>
                          <w:szCs w:val="26"/>
                        </w:rPr>
                        <w:t>: Giao diện danh sách lớp có lịch</w:t>
                      </w:r>
                      <w:bookmarkEnd w:id="236"/>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637248" behindDoc="0" locked="0" layoutInCell="1" allowOverlap="1" wp14:anchorId="28B62A52" wp14:editId="1B2669EF">
            <wp:simplePos x="0" y="0"/>
            <wp:positionH relativeFrom="column">
              <wp:posOffset>202565</wp:posOffset>
            </wp:positionH>
            <wp:positionV relativeFrom="paragraph">
              <wp:posOffset>619760</wp:posOffset>
            </wp:positionV>
            <wp:extent cx="5337175" cy="2745740"/>
            <wp:effectExtent l="0" t="0" r="0" b="0"/>
            <wp:wrapTopAndBottom/>
            <wp:docPr id="18073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6619"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7175" cy="274574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Ở giao diện này giảng viên nhấn “</w:t>
      </w:r>
      <w:r w:rsidR="000C5451" w:rsidRPr="004540B9">
        <w:rPr>
          <w:rFonts w:ascii="Times New Roman" w:hAnsi="Times New Roman" w:cs="Times New Roman"/>
          <w:b/>
          <w:bCs/>
          <w:sz w:val="26"/>
          <w:szCs w:val="26"/>
          <w:lang w:val="en-US"/>
        </w:rPr>
        <w:t>Xuất báo cáo</w:t>
      </w:r>
      <w:r w:rsidR="000C5451" w:rsidRPr="004540B9">
        <w:rPr>
          <w:rFonts w:ascii="Times New Roman" w:hAnsi="Times New Roman" w:cs="Times New Roman"/>
          <w:sz w:val="26"/>
          <w:szCs w:val="26"/>
          <w:lang w:val="en-US"/>
        </w:rPr>
        <w:t>” để thực hiện xuất dữ liệu điểm danh ở lớp đó</w:t>
      </w:r>
    </w:p>
    <w:p w14:paraId="7F68A241" w14:textId="560DB48F" w:rsidR="00C04EF6" w:rsidRPr="004540B9" w:rsidRDefault="000C5451" w:rsidP="00C04EF6">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Cột trạng thái tham gia ở bảng danh sách điểm danh sinh viên giảng viên có thể nhấn để thay đổi trạng thái điểm danh của sinh viên</w:t>
      </w:r>
    </w:p>
    <w:p w14:paraId="3688C868" w14:textId="2B997967" w:rsidR="000C5451" w:rsidRPr="004540B9" w:rsidRDefault="00D13577" w:rsidP="004C28DF">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5.1.3.10</w:t>
      </w:r>
      <w:r w:rsidR="000C5451" w:rsidRPr="004540B9">
        <w:rPr>
          <w:rFonts w:ascii="Times New Roman" w:hAnsi="Times New Roman" w:cs="Times New Roman"/>
          <w:b/>
          <w:bCs/>
          <w:color w:val="auto"/>
          <w:sz w:val="26"/>
          <w:szCs w:val="26"/>
          <w:lang w:val="en-US"/>
        </w:rPr>
        <w:t>Giao diện lịch sử điểm danh của sinh viên</w:t>
      </w:r>
    </w:p>
    <w:p w14:paraId="2FD25986" w14:textId="03F4AC91" w:rsidR="000C5451" w:rsidRPr="004540B9" w:rsidRDefault="000C5451" w:rsidP="004C28DF">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982336" behindDoc="0" locked="0" layoutInCell="1" allowOverlap="1" wp14:anchorId="76BE5776" wp14:editId="7F2E4485">
            <wp:simplePos x="0" y="0"/>
            <wp:positionH relativeFrom="column">
              <wp:posOffset>903321</wp:posOffset>
            </wp:positionH>
            <wp:positionV relativeFrom="paragraph">
              <wp:posOffset>681072</wp:posOffset>
            </wp:positionV>
            <wp:extent cx="3929380" cy="2734945"/>
            <wp:effectExtent l="0" t="0" r="0" b="8255"/>
            <wp:wrapTopAndBottom/>
            <wp:docPr id="72233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351"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29380" cy="273494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noProof/>
          <w:sz w:val="26"/>
          <w:szCs w:val="26"/>
          <w:lang w:val="en-US"/>
        </w:rPr>
        <mc:AlternateContent>
          <mc:Choice Requires="wps">
            <w:drawing>
              <wp:anchor distT="0" distB="0" distL="114300" distR="114300" simplePos="0" relativeHeight="251987456" behindDoc="0" locked="0" layoutInCell="1" allowOverlap="1" wp14:anchorId="2D07AFDC" wp14:editId="1AF2430C">
                <wp:simplePos x="0" y="0"/>
                <wp:positionH relativeFrom="column">
                  <wp:posOffset>903605</wp:posOffset>
                </wp:positionH>
                <wp:positionV relativeFrom="paragraph">
                  <wp:posOffset>3415665</wp:posOffset>
                </wp:positionV>
                <wp:extent cx="3929380" cy="635"/>
                <wp:effectExtent l="0" t="0" r="0" b="0"/>
                <wp:wrapTopAndBottom/>
                <wp:docPr id="1279066762" name="Text Box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11700043" w14:textId="20C8C61E" w:rsidR="000C5451" w:rsidRPr="00413089" w:rsidRDefault="000C5451" w:rsidP="000C5451">
                            <w:pPr>
                              <w:pStyle w:val="Caption"/>
                              <w:rPr>
                                <w:noProof/>
                                <w:color w:val="auto"/>
                                <w:sz w:val="26"/>
                                <w:szCs w:val="26"/>
                              </w:rPr>
                            </w:pPr>
                            <w:bookmarkStart w:id="237" w:name="_Toc215707838"/>
                            <w:bookmarkStart w:id="238" w:name="_Toc215717726"/>
                            <w:bookmarkStart w:id="239" w:name="_Toc215720833"/>
                            <w:r w:rsidRPr="00413089">
                              <w:rPr>
                                <w:color w:val="auto"/>
                                <w:sz w:val="26"/>
                                <w:szCs w:val="26"/>
                              </w:rPr>
                              <w:t xml:space="preserve">Hình </w:t>
                            </w:r>
                            <w:r w:rsidR="00616DE5">
                              <w:rPr>
                                <w:color w:val="auto"/>
                                <w:sz w:val="26"/>
                                <w:szCs w:val="26"/>
                              </w:rPr>
                              <w:t>47</w:t>
                            </w:r>
                            <w:r w:rsidRPr="00413089">
                              <w:rPr>
                                <w:color w:val="auto"/>
                                <w:sz w:val="26"/>
                                <w:szCs w:val="26"/>
                              </w:rPr>
                              <w:t>: Giao diện lịch sử điểm danh của sinh viên</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7AFDC" id="_x0000_s1072" type="#_x0000_t202" style="position:absolute;left:0;text-align:left;margin-left:71.15pt;margin-top:268.95pt;width:309.4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E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" stroked="f">
                <v:textbox style="mso-fit-shape-to-text:t" inset="0,0,0,0">
                  <w:txbxContent>
                    <w:p w14:paraId="11700043" w14:textId="20C8C61E" w:rsidR="000C5451" w:rsidRPr="00413089" w:rsidRDefault="000C5451" w:rsidP="000C5451">
                      <w:pPr>
                        <w:pStyle w:val="Caption"/>
                        <w:rPr>
                          <w:noProof/>
                          <w:color w:val="auto"/>
                          <w:sz w:val="26"/>
                          <w:szCs w:val="26"/>
                        </w:rPr>
                      </w:pPr>
                      <w:bookmarkStart w:id="240" w:name="_Toc215707838"/>
                      <w:bookmarkStart w:id="241" w:name="_Toc215717726"/>
                      <w:bookmarkStart w:id="242" w:name="_Toc215720833"/>
                      <w:r w:rsidRPr="00413089">
                        <w:rPr>
                          <w:color w:val="auto"/>
                          <w:sz w:val="26"/>
                          <w:szCs w:val="26"/>
                        </w:rPr>
                        <w:t xml:space="preserve">Hình </w:t>
                      </w:r>
                      <w:r w:rsidR="00616DE5">
                        <w:rPr>
                          <w:color w:val="auto"/>
                          <w:sz w:val="26"/>
                          <w:szCs w:val="26"/>
                        </w:rPr>
                        <w:t>47</w:t>
                      </w:r>
                      <w:r w:rsidRPr="00413089">
                        <w:rPr>
                          <w:color w:val="auto"/>
                          <w:sz w:val="26"/>
                          <w:szCs w:val="26"/>
                        </w:rPr>
                        <w:t>: Giao diện lịch sử điểm danh của sinh viên</w:t>
                      </w:r>
                      <w:bookmarkEnd w:id="240"/>
                      <w:bookmarkEnd w:id="241"/>
                      <w:bookmarkEnd w:id="242"/>
                    </w:p>
                  </w:txbxContent>
                </v:textbox>
                <w10:wrap type="topAndBottom"/>
              </v:shape>
            </w:pict>
          </mc:Fallback>
        </mc:AlternateContent>
      </w:r>
      <w:r w:rsidRPr="004540B9">
        <w:rPr>
          <w:rFonts w:ascii="Times New Roman" w:hAnsi="Times New Roman" w:cs="Times New Roman"/>
          <w:sz w:val="26"/>
          <w:szCs w:val="26"/>
          <w:lang w:val="en-US"/>
        </w:rPr>
        <w:t xml:space="preserve">Ở giao diện chi tiết điểm danh giảng viên nhấn vào ở cột thao tác để mở chi tiết lịch sử điểm danh của sinh viên đó </w:t>
      </w:r>
    </w:p>
    <w:p w14:paraId="33C13CED" w14:textId="2535654E" w:rsidR="000C5451" w:rsidRPr="004540B9" w:rsidRDefault="000C5451" w:rsidP="001A5DEB">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lastRenderedPageBreak/>
        <mc:AlternateContent>
          <mc:Choice Requires="wps">
            <w:drawing>
              <wp:anchor distT="0" distB="0" distL="114300" distR="114300" simplePos="0" relativeHeight="251542016" behindDoc="0" locked="0" layoutInCell="1" allowOverlap="1" wp14:anchorId="5B02D8B5" wp14:editId="471CEBB8">
                <wp:simplePos x="0" y="0"/>
                <wp:positionH relativeFrom="column">
                  <wp:posOffset>-145415</wp:posOffset>
                </wp:positionH>
                <wp:positionV relativeFrom="paragraph">
                  <wp:posOffset>3098800</wp:posOffset>
                </wp:positionV>
                <wp:extent cx="5731510" cy="635"/>
                <wp:effectExtent l="0" t="0" r="0" b="0"/>
                <wp:wrapTopAndBottom/>
                <wp:docPr id="1043524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CE5CB1" w14:textId="0D8692E0" w:rsidR="000C5451" w:rsidRPr="005A0DE7" w:rsidRDefault="000C5451" w:rsidP="000C5451">
                            <w:pPr>
                              <w:pStyle w:val="Caption"/>
                              <w:jc w:val="center"/>
                              <w:rPr>
                                <w:color w:val="auto"/>
                                <w:sz w:val="26"/>
                                <w:szCs w:val="26"/>
                              </w:rPr>
                            </w:pPr>
                            <w:bookmarkStart w:id="243" w:name="_Toc215707839"/>
                            <w:bookmarkStart w:id="244" w:name="_Toc215717727"/>
                            <w:bookmarkStart w:id="245" w:name="_Toc215720834"/>
                            <w:r w:rsidRPr="005A0DE7">
                              <w:rPr>
                                <w:color w:val="auto"/>
                                <w:sz w:val="26"/>
                                <w:szCs w:val="26"/>
                              </w:rPr>
                              <w:t>Hình</w:t>
                            </w:r>
                            <w:r w:rsidR="00616DE5">
                              <w:rPr>
                                <w:color w:val="auto"/>
                                <w:sz w:val="26"/>
                                <w:szCs w:val="26"/>
                              </w:rPr>
                              <w:t xml:space="preserve"> 48</w:t>
                            </w:r>
                            <w:r w:rsidRPr="005A0DE7">
                              <w:rPr>
                                <w:color w:val="auto"/>
                                <w:sz w:val="26"/>
                                <w:szCs w:val="26"/>
                              </w:rPr>
                              <w:t>: Giao diện thêm vân tay cho sinh viên</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2D8B5" id="_x0000_s1073" type="#_x0000_t202" style="position:absolute;left:0;text-align:left;margin-left:-11.45pt;margin-top:244pt;width:451.3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" stroked="f">
                <v:textbox style="mso-fit-shape-to-text:t" inset="0,0,0,0">
                  <w:txbxContent>
                    <w:p w14:paraId="34CE5CB1" w14:textId="0D8692E0" w:rsidR="000C5451" w:rsidRPr="005A0DE7" w:rsidRDefault="000C5451" w:rsidP="000C5451">
                      <w:pPr>
                        <w:pStyle w:val="Caption"/>
                        <w:jc w:val="center"/>
                        <w:rPr>
                          <w:color w:val="auto"/>
                          <w:sz w:val="26"/>
                          <w:szCs w:val="26"/>
                        </w:rPr>
                      </w:pPr>
                      <w:bookmarkStart w:id="246" w:name="_Toc215707839"/>
                      <w:bookmarkStart w:id="247" w:name="_Toc215717727"/>
                      <w:bookmarkStart w:id="248" w:name="_Toc215720834"/>
                      <w:r w:rsidRPr="005A0DE7">
                        <w:rPr>
                          <w:color w:val="auto"/>
                          <w:sz w:val="26"/>
                          <w:szCs w:val="26"/>
                        </w:rPr>
                        <w:t>Hình</w:t>
                      </w:r>
                      <w:r w:rsidR="00616DE5">
                        <w:rPr>
                          <w:color w:val="auto"/>
                          <w:sz w:val="26"/>
                          <w:szCs w:val="26"/>
                        </w:rPr>
                        <w:t xml:space="preserve"> 48</w:t>
                      </w:r>
                      <w:r w:rsidRPr="005A0DE7">
                        <w:rPr>
                          <w:color w:val="auto"/>
                          <w:sz w:val="26"/>
                          <w:szCs w:val="26"/>
                        </w:rPr>
                        <w:t>: Giao diện thêm vân tay cho sinh viên</w:t>
                      </w:r>
                      <w:bookmarkEnd w:id="246"/>
                      <w:bookmarkEnd w:id="247"/>
                      <w:bookmarkEnd w:id="248"/>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992576" behindDoc="0" locked="0" layoutInCell="1" allowOverlap="1" wp14:anchorId="2035902B" wp14:editId="5C38E9A9">
            <wp:simplePos x="0" y="0"/>
            <wp:positionH relativeFrom="column">
              <wp:posOffset>-145915</wp:posOffset>
            </wp:positionH>
            <wp:positionV relativeFrom="paragraph">
              <wp:posOffset>425112</wp:posOffset>
            </wp:positionV>
            <wp:extent cx="5731510" cy="2616835"/>
            <wp:effectExtent l="0" t="0" r="2540" b="0"/>
            <wp:wrapTopAndBottom/>
            <wp:docPr id="185957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4627" name="Picture 1"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margin">
              <wp14:pctWidth>0</wp14:pctWidth>
            </wp14:sizeRelH>
            <wp14:sizeRelV relativeFrom="margin">
              <wp14:pctHeight>0</wp14:pctHeight>
            </wp14:sizeRelV>
          </wp:anchor>
        </w:drawing>
      </w:r>
      <w:r w:rsidR="00BE7212" w:rsidRPr="004540B9">
        <w:rPr>
          <w:rFonts w:ascii="Times New Roman" w:hAnsi="Times New Roman" w:cs="Times New Roman"/>
          <w:b/>
          <w:bCs/>
          <w:color w:val="auto"/>
          <w:sz w:val="26"/>
          <w:szCs w:val="26"/>
          <w:lang w:val="en-US"/>
        </w:rPr>
        <w:t>5.1.3.1</w:t>
      </w:r>
      <w:r w:rsidR="001A5DEB" w:rsidRPr="004540B9">
        <w:rPr>
          <w:rFonts w:ascii="Times New Roman" w:hAnsi="Times New Roman" w:cs="Times New Roman"/>
          <w:b/>
          <w:bCs/>
          <w:color w:val="auto"/>
          <w:sz w:val="26"/>
          <w:szCs w:val="26"/>
          <w:lang w:val="en-US"/>
        </w:rPr>
        <w:t xml:space="preserve"> </w:t>
      </w:r>
      <w:r w:rsidR="00BE7212" w:rsidRPr="004540B9">
        <w:rPr>
          <w:rFonts w:ascii="Times New Roman" w:hAnsi="Times New Roman" w:cs="Times New Roman"/>
          <w:b/>
          <w:bCs/>
          <w:color w:val="auto"/>
          <w:sz w:val="26"/>
          <w:szCs w:val="26"/>
          <w:lang w:val="en-US"/>
        </w:rPr>
        <w:t>1</w:t>
      </w:r>
      <w:r w:rsidRPr="004540B9">
        <w:rPr>
          <w:rFonts w:ascii="Times New Roman" w:hAnsi="Times New Roman" w:cs="Times New Roman"/>
          <w:b/>
          <w:bCs/>
          <w:color w:val="auto"/>
          <w:sz w:val="26"/>
          <w:szCs w:val="26"/>
          <w:lang w:val="en-US"/>
        </w:rPr>
        <w:t>Giao diện thêm vân tay cho sinh viên</w:t>
      </w:r>
    </w:p>
    <w:p w14:paraId="174B225F"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38725AEC" w14:textId="09628FDA" w:rsidR="000C5451" w:rsidRPr="004540B9" w:rsidRDefault="000C5451" w:rsidP="001A5DEB">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mc:AlternateContent>
          <mc:Choice Requires="wps">
            <w:drawing>
              <wp:anchor distT="0" distB="0" distL="114300" distR="114300" simplePos="0" relativeHeight="251547136" behindDoc="0" locked="0" layoutInCell="1" allowOverlap="1" wp14:anchorId="0D8AD5A3" wp14:editId="223289C9">
                <wp:simplePos x="0" y="0"/>
                <wp:positionH relativeFrom="column">
                  <wp:posOffset>0</wp:posOffset>
                </wp:positionH>
                <wp:positionV relativeFrom="paragraph">
                  <wp:posOffset>3444875</wp:posOffset>
                </wp:positionV>
                <wp:extent cx="5731510" cy="635"/>
                <wp:effectExtent l="0" t="0" r="0" b="0"/>
                <wp:wrapTopAndBottom/>
                <wp:docPr id="9511928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47C19F" w14:textId="7564773E" w:rsidR="000C5451" w:rsidRPr="00686528" w:rsidRDefault="00E24D5F" w:rsidP="000C5451">
                            <w:pPr>
                              <w:pStyle w:val="Caption"/>
                              <w:jc w:val="center"/>
                              <w:rPr>
                                <w:noProof/>
                                <w:color w:val="auto"/>
                                <w:sz w:val="26"/>
                                <w:szCs w:val="26"/>
                              </w:rPr>
                            </w:pPr>
                            <w:bookmarkStart w:id="249" w:name="_Toc215733710"/>
                            <w:bookmarkStart w:id="250" w:name="_Toc215738329"/>
                            <w:r>
                              <w:rPr>
                                <w:color w:val="auto"/>
                                <w:sz w:val="26"/>
                                <w:szCs w:val="26"/>
                              </w:rPr>
                              <w:t>H</w:t>
                            </w:r>
                            <w:r w:rsidR="000C5451" w:rsidRPr="00686528">
                              <w:rPr>
                                <w:color w:val="auto"/>
                                <w:sz w:val="26"/>
                                <w:szCs w:val="26"/>
                              </w:rPr>
                              <w:t xml:space="preserve">ình </w:t>
                            </w:r>
                            <w:r w:rsidR="00616DE5">
                              <w:rPr>
                                <w:color w:val="auto"/>
                                <w:sz w:val="26"/>
                                <w:szCs w:val="26"/>
                              </w:rPr>
                              <w:t>49</w:t>
                            </w:r>
                            <w:r w:rsidR="000C5451" w:rsidRPr="00686528">
                              <w:rPr>
                                <w:color w:val="auto"/>
                                <w:sz w:val="26"/>
                                <w:szCs w:val="26"/>
                              </w:rPr>
                              <w:fldChar w:fldCharType="begin"/>
                            </w:r>
                            <w:ins w:id="251" w:author="Unknown" w:date="2025-12-03T18:32:00Z" w16du:dateUtc="2025-12-04T02:32:00Z">
                              <w:r w:rsidR="000C5451" w:rsidRPr="00686528">
                                <w:rPr>
                                  <w:color w:val="auto"/>
                                  <w:sz w:val="26"/>
                                  <w:szCs w:val="26"/>
                                </w:rPr>
                                <w:instrText xml:space="preserve"> SEQ Hình \* ARABIC </w:instrText>
                              </w:r>
                            </w:ins>
                            <w:r w:rsidR="000C5451" w:rsidRPr="00686528">
                              <w:rPr>
                                <w:color w:val="auto"/>
                                <w:sz w:val="26"/>
                                <w:szCs w:val="26"/>
                              </w:rPr>
                              <w:fldChar w:fldCharType="separate"/>
                            </w:r>
                            <w:r w:rsidR="000C5451" w:rsidRPr="00686528">
                              <w:rPr>
                                <w:color w:val="auto"/>
                                <w:sz w:val="26"/>
                                <w:szCs w:val="26"/>
                              </w:rPr>
                              <w:fldChar w:fldCharType="end"/>
                            </w:r>
                            <w:r w:rsidR="000C5451" w:rsidRPr="00686528">
                              <w:rPr>
                                <w:color w:val="auto"/>
                                <w:sz w:val="26"/>
                                <w:szCs w:val="26"/>
                              </w:rPr>
                              <w:t>: Giao diện cập nhật vân tay</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AD5A3" id="_x0000_s1074" type="#_x0000_t202" style="position:absolute;left:0;text-align:left;margin-left:0;margin-top:271.25pt;width:451.3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" stroked="f">
                <v:textbox style="mso-fit-shape-to-text:t" inset="0,0,0,0">
                  <w:txbxContent>
                    <w:p w14:paraId="4347C19F" w14:textId="7564773E" w:rsidR="000C5451" w:rsidRPr="00686528" w:rsidRDefault="00E24D5F" w:rsidP="000C5451">
                      <w:pPr>
                        <w:pStyle w:val="Caption"/>
                        <w:jc w:val="center"/>
                        <w:rPr>
                          <w:noProof/>
                          <w:color w:val="auto"/>
                          <w:sz w:val="26"/>
                          <w:szCs w:val="26"/>
                        </w:rPr>
                      </w:pPr>
                      <w:bookmarkStart w:id="252" w:name="_Toc215733710"/>
                      <w:bookmarkStart w:id="253" w:name="_Toc215738329"/>
                      <w:r>
                        <w:rPr>
                          <w:color w:val="auto"/>
                          <w:sz w:val="26"/>
                          <w:szCs w:val="26"/>
                        </w:rPr>
                        <w:t>H</w:t>
                      </w:r>
                      <w:r w:rsidR="000C5451" w:rsidRPr="00686528">
                        <w:rPr>
                          <w:color w:val="auto"/>
                          <w:sz w:val="26"/>
                          <w:szCs w:val="26"/>
                        </w:rPr>
                        <w:t xml:space="preserve">ình </w:t>
                      </w:r>
                      <w:r w:rsidR="00616DE5">
                        <w:rPr>
                          <w:color w:val="auto"/>
                          <w:sz w:val="26"/>
                          <w:szCs w:val="26"/>
                        </w:rPr>
                        <w:t>49</w:t>
                      </w:r>
                      <w:r w:rsidR="000C5451" w:rsidRPr="00686528">
                        <w:rPr>
                          <w:color w:val="auto"/>
                          <w:sz w:val="26"/>
                          <w:szCs w:val="26"/>
                        </w:rPr>
                        <w:fldChar w:fldCharType="begin"/>
                      </w:r>
                      <w:ins w:id="254" w:author="Unknown" w:date="2025-12-03T18:32:00Z" w16du:dateUtc="2025-12-04T02:32:00Z">
                        <w:r w:rsidR="000C5451" w:rsidRPr="00686528">
                          <w:rPr>
                            <w:color w:val="auto"/>
                            <w:sz w:val="26"/>
                            <w:szCs w:val="26"/>
                          </w:rPr>
                          <w:instrText xml:space="preserve"> SEQ Hình \* ARABIC </w:instrText>
                        </w:r>
                      </w:ins>
                      <w:r w:rsidR="000C5451" w:rsidRPr="00686528">
                        <w:rPr>
                          <w:color w:val="auto"/>
                          <w:sz w:val="26"/>
                          <w:szCs w:val="26"/>
                        </w:rPr>
                        <w:fldChar w:fldCharType="separate"/>
                      </w:r>
                      <w:r w:rsidR="000C5451" w:rsidRPr="00686528">
                        <w:rPr>
                          <w:color w:val="auto"/>
                          <w:sz w:val="26"/>
                          <w:szCs w:val="26"/>
                        </w:rPr>
                        <w:fldChar w:fldCharType="end"/>
                      </w:r>
                      <w:r w:rsidR="000C5451" w:rsidRPr="00686528">
                        <w:rPr>
                          <w:color w:val="auto"/>
                          <w:sz w:val="26"/>
                          <w:szCs w:val="26"/>
                        </w:rPr>
                        <w:t>: Giao diện cập nhật vân tay</w:t>
                      </w:r>
                      <w:bookmarkEnd w:id="252"/>
                      <w:bookmarkEnd w:id="253"/>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562496" behindDoc="0" locked="0" layoutInCell="1" allowOverlap="1" wp14:anchorId="07DCA702" wp14:editId="36FFBA0A">
            <wp:simplePos x="0" y="0"/>
            <wp:positionH relativeFrom="column">
              <wp:posOffset>0</wp:posOffset>
            </wp:positionH>
            <wp:positionV relativeFrom="paragraph">
              <wp:posOffset>431664</wp:posOffset>
            </wp:positionV>
            <wp:extent cx="5731510" cy="2956560"/>
            <wp:effectExtent l="0" t="0" r="2540" b="0"/>
            <wp:wrapTopAndBottom/>
            <wp:docPr id="13288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2195"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00BE7212" w:rsidRPr="004540B9">
        <w:rPr>
          <w:rFonts w:ascii="Times New Roman" w:hAnsi="Times New Roman" w:cs="Times New Roman"/>
          <w:b/>
          <w:bCs/>
          <w:color w:val="auto"/>
          <w:sz w:val="26"/>
          <w:szCs w:val="26"/>
          <w:lang w:val="en-US"/>
        </w:rPr>
        <w:t>5.1.</w:t>
      </w:r>
      <w:r w:rsidR="00345ABE" w:rsidRPr="004540B9">
        <w:rPr>
          <w:rFonts w:ascii="Times New Roman" w:hAnsi="Times New Roman" w:cs="Times New Roman"/>
          <w:b/>
          <w:bCs/>
          <w:color w:val="auto"/>
          <w:sz w:val="26"/>
          <w:szCs w:val="26"/>
          <w:lang w:val="en-US"/>
        </w:rPr>
        <w:t>3</w:t>
      </w:r>
      <w:r w:rsidR="00BE7212" w:rsidRPr="004540B9">
        <w:rPr>
          <w:rFonts w:ascii="Times New Roman" w:hAnsi="Times New Roman" w:cs="Times New Roman"/>
          <w:b/>
          <w:bCs/>
          <w:color w:val="auto"/>
          <w:sz w:val="26"/>
          <w:szCs w:val="26"/>
          <w:lang w:val="en-US"/>
        </w:rPr>
        <w:t>.1</w:t>
      </w:r>
      <w:r w:rsidR="00450537" w:rsidRPr="004540B9">
        <w:rPr>
          <w:rFonts w:ascii="Times New Roman" w:hAnsi="Times New Roman" w:cs="Times New Roman"/>
          <w:b/>
          <w:bCs/>
          <w:color w:val="auto"/>
          <w:sz w:val="26"/>
          <w:szCs w:val="26"/>
          <w:lang w:val="en-US"/>
        </w:rPr>
        <w:t>2</w:t>
      </w:r>
      <w:r w:rsidR="001A5DEB" w:rsidRPr="004540B9">
        <w:rPr>
          <w:rFonts w:ascii="Times New Roman" w:hAnsi="Times New Roman" w:cs="Times New Roman"/>
          <w:b/>
          <w:bCs/>
          <w:color w:val="auto"/>
          <w:sz w:val="26"/>
          <w:szCs w:val="26"/>
          <w:lang w:val="en-US"/>
        </w:rPr>
        <w:t xml:space="preserve"> </w:t>
      </w:r>
      <w:r w:rsidRPr="004540B9">
        <w:rPr>
          <w:rFonts w:ascii="Times New Roman" w:hAnsi="Times New Roman" w:cs="Times New Roman"/>
          <w:b/>
          <w:bCs/>
          <w:color w:val="auto"/>
          <w:sz w:val="26"/>
          <w:szCs w:val="26"/>
          <w:lang w:val="en-US"/>
        </w:rPr>
        <w:t xml:space="preserve">Giao diện cập nhật vân tay </w:t>
      </w:r>
    </w:p>
    <w:p w14:paraId="1616E35B"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60FDA0DB" w14:textId="77777777" w:rsidR="00191DAD" w:rsidRPr="004540B9" w:rsidRDefault="00191DAD" w:rsidP="000C5451">
      <w:pPr>
        <w:spacing w:line="288" w:lineRule="auto"/>
        <w:ind w:firstLine="720"/>
        <w:rPr>
          <w:rFonts w:ascii="Times New Roman" w:hAnsi="Times New Roman" w:cs="Times New Roman"/>
          <w:b/>
          <w:bCs/>
          <w:sz w:val="26"/>
          <w:szCs w:val="26"/>
          <w:lang w:val="en-US"/>
        </w:rPr>
      </w:pPr>
    </w:p>
    <w:p w14:paraId="0A7FC0E6" w14:textId="77777777" w:rsidR="00191DAD" w:rsidRPr="004540B9" w:rsidRDefault="00191DAD" w:rsidP="000C5451">
      <w:pPr>
        <w:spacing w:line="288" w:lineRule="auto"/>
        <w:ind w:firstLine="720"/>
        <w:rPr>
          <w:rFonts w:ascii="Times New Roman" w:hAnsi="Times New Roman" w:cs="Times New Roman"/>
          <w:b/>
          <w:bCs/>
          <w:sz w:val="26"/>
          <w:szCs w:val="26"/>
          <w:lang w:val="en-US"/>
        </w:rPr>
      </w:pPr>
    </w:p>
    <w:p w14:paraId="071CE8D0" w14:textId="75BDCCDD" w:rsidR="000C5451" w:rsidRPr="004540B9" w:rsidRDefault="00450537" w:rsidP="00191DAD">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5.1.3.13</w:t>
      </w:r>
      <w:r w:rsidR="00191DAD" w:rsidRPr="004540B9">
        <w:rPr>
          <w:rFonts w:ascii="Times New Roman" w:hAnsi="Times New Roman" w:cs="Times New Roman"/>
          <w:b/>
          <w:bCs/>
          <w:color w:val="auto"/>
          <w:sz w:val="26"/>
          <w:szCs w:val="26"/>
          <w:lang w:val="en-US"/>
        </w:rPr>
        <w:t xml:space="preserve"> </w:t>
      </w:r>
      <w:r w:rsidR="000C5451" w:rsidRPr="004540B9">
        <w:rPr>
          <w:rFonts w:ascii="Times New Roman" w:hAnsi="Times New Roman" w:cs="Times New Roman"/>
          <w:b/>
          <w:bCs/>
          <w:color w:val="auto"/>
          <w:sz w:val="26"/>
          <w:szCs w:val="26"/>
          <w:lang w:val="en-US"/>
        </w:rPr>
        <w:t>Giao diện AI Analytics</w:t>
      </w:r>
    </w:p>
    <w:p w14:paraId="7B1C235D" w14:textId="5250B14E" w:rsidR="000C5451" w:rsidRPr="004540B9" w:rsidRDefault="00A66024" w:rsidP="000C5451">
      <w:pPr>
        <w:spacing w:line="288" w:lineRule="auto"/>
        <w:ind w:firstLine="720"/>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2013056" behindDoc="0" locked="0" layoutInCell="1" allowOverlap="1" wp14:anchorId="7CAED200" wp14:editId="59BB53F1">
                <wp:simplePos x="0" y="0"/>
                <wp:positionH relativeFrom="column">
                  <wp:posOffset>0</wp:posOffset>
                </wp:positionH>
                <wp:positionV relativeFrom="paragraph">
                  <wp:posOffset>3570605</wp:posOffset>
                </wp:positionV>
                <wp:extent cx="5731510" cy="635"/>
                <wp:effectExtent l="0" t="0" r="0" b="0"/>
                <wp:wrapTopAndBottom/>
                <wp:docPr id="6101277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13953A" w14:textId="5EAFC848" w:rsidR="00A66024" w:rsidRPr="00EF49A0" w:rsidRDefault="00A66024" w:rsidP="00A66024">
                            <w:pPr>
                              <w:pStyle w:val="Caption"/>
                              <w:jc w:val="center"/>
                              <w:rPr>
                                <w:b/>
                                <w:bCs/>
                                <w:noProof/>
                                <w:color w:val="auto"/>
                                <w:sz w:val="26"/>
                                <w:szCs w:val="26"/>
                              </w:rPr>
                            </w:pPr>
                            <w:bookmarkStart w:id="255" w:name="_Toc215707843"/>
                            <w:bookmarkStart w:id="256" w:name="_Toc215717731"/>
                            <w:bookmarkStart w:id="257" w:name="_Toc215720838"/>
                            <w:bookmarkStart w:id="258" w:name="_Toc215738330"/>
                            <w:r>
                              <w:rPr>
                                <w:color w:val="auto"/>
                                <w:sz w:val="26"/>
                                <w:szCs w:val="26"/>
                              </w:rPr>
                              <w:t>Hìn</w:t>
                            </w:r>
                            <w:r w:rsidRPr="00EF49A0">
                              <w:rPr>
                                <w:color w:val="auto"/>
                                <w:sz w:val="26"/>
                                <w:szCs w:val="26"/>
                              </w:rPr>
                              <w:t>h</w:t>
                            </w:r>
                            <w:r>
                              <w:rPr>
                                <w:color w:val="auto"/>
                                <w:sz w:val="26"/>
                                <w:szCs w:val="26"/>
                              </w:rPr>
                              <w:t xml:space="preserve"> 50</w:t>
                            </w:r>
                            <w:r w:rsidRPr="00EF49A0">
                              <w:rPr>
                                <w:color w:val="auto"/>
                                <w:sz w:val="26"/>
                                <w:szCs w:val="26"/>
                              </w:rPr>
                              <w:t xml:space="preserve">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Pr="00EF49A0">
                              <w:rPr>
                                <w:color w:val="auto"/>
                                <w:sz w:val="26"/>
                                <w:szCs w:val="26"/>
                              </w:rPr>
                              <w:fldChar w:fldCharType="end"/>
                            </w:r>
                            <w:r w:rsidRPr="00EF49A0">
                              <w:rPr>
                                <w:color w:val="auto"/>
                                <w:sz w:val="26"/>
                                <w:szCs w:val="26"/>
                              </w:rPr>
                              <w:t xml:space="preserve">: Giao diện AI </w:t>
                            </w:r>
                            <w:bookmarkEnd w:id="255"/>
                            <w:bookmarkEnd w:id="256"/>
                            <w:bookmarkEnd w:id="257"/>
                            <w:r>
                              <w:rPr>
                                <w:color w:val="auto"/>
                                <w:sz w:val="26"/>
                                <w:szCs w:val="26"/>
                              </w:rPr>
                              <w:t>A</w:t>
                            </w:r>
                            <w:r w:rsidRPr="00EF49A0">
                              <w:rPr>
                                <w:color w:val="auto"/>
                                <w:sz w:val="26"/>
                                <w:szCs w:val="26"/>
                              </w:rPr>
                              <w:t xml:space="preserve">nlyticsHình </w:t>
                            </w:r>
                            <w:r>
                              <w:rPr>
                                <w:color w:val="auto"/>
                                <w:sz w:val="26"/>
                                <w:szCs w:val="26"/>
                              </w:rPr>
                              <w:t>52</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ED200" id="_x0000_s1075" type="#_x0000_t202" style="position:absolute;left:0;text-align:left;margin-left:0;margin-top:281.15pt;width:451.3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" stroked="f">
                <v:textbox style="mso-fit-shape-to-text:t" inset="0,0,0,0">
                  <w:txbxContent>
                    <w:p w14:paraId="6813953A" w14:textId="5EAFC848" w:rsidR="00A66024" w:rsidRPr="00EF49A0" w:rsidRDefault="00A66024" w:rsidP="00A66024">
                      <w:pPr>
                        <w:pStyle w:val="Caption"/>
                        <w:jc w:val="center"/>
                        <w:rPr>
                          <w:b/>
                          <w:bCs/>
                          <w:noProof/>
                          <w:color w:val="auto"/>
                          <w:sz w:val="26"/>
                          <w:szCs w:val="26"/>
                        </w:rPr>
                      </w:pPr>
                      <w:bookmarkStart w:id="259" w:name="_Toc215707843"/>
                      <w:bookmarkStart w:id="260" w:name="_Toc215717731"/>
                      <w:bookmarkStart w:id="261" w:name="_Toc215720838"/>
                      <w:bookmarkStart w:id="262" w:name="_Toc215738330"/>
                      <w:r>
                        <w:rPr>
                          <w:color w:val="auto"/>
                          <w:sz w:val="26"/>
                          <w:szCs w:val="26"/>
                        </w:rPr>
                        <w:t>Hìn</w:t>
                      </w:r>
                      <w:r w:rsidRPr="00EF49A0">
                        <w:rPr>
                          <w:color w:val="auto"/>
                          <w:sz w:val="26"/>
                          <w:szCs w:val="26"/>
                        </w:rPr>
                        <w:t>h</w:t>
                      </w:r>
                      <w:r>
                        <w:rPr>
                          <w:color w:val="auto"/>
                          <w:sz w:val="26"/>
                          <w:szCs w:val="26"/>
                        </w:rPr>
                        <w:t xml:space="preserve"> 50</w:t>
                      </w:r>
                      <w:r w:rsidRPr="00EF49A0">
                        <w:rPr>
                          <w:color w:val="auto"/>
                          <w:sz w:val="26"/>
                          <w:szCs w:val="26"/>
                        </w:rPr>
                        <w:t xml:space="preserve">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Pr="00EF49A0">
                        <w:rPr>
                          <w:color w:val="auto"/>
                          <w:sz w:val="26"/>
                          <w:szCs w:val="26"/>
                        </w:rPr>
                        <w:fldChar w:fldCharType="end"/>
                      </w:r>
                      <w:r w:rsidRPr="00EF49A0">
                        <w:rPr>
                          <w:color w:val="auto"/>
                          <w:sz w:val="26"/>
                          <w:szCs w:val="26"/>
                        </w:rPr>
                        <w:t xml:space="preserve">: Giao diện AI </w:t>
                      </w:r>
                      <w:bookmarkEnd w:id="259"/>
                      <w:bookmarkEnd w:id="260"/>
                      <w:bookmarkEnd w:id="261"/>
                      <w:r>
                        <w:rPr>
                          <w:color w:val="auto"/>
                          <w:sz w:val="26"/>
                          <w:szCs w:val="26"/>
                        </w:rPr>
                        <w:t>A</w:t>
                      </w:r>
                      <w:r w:rsidRPr="00EF49A0">
                        <w:rPr>
                          <w:color w:val="auto"/>
                          <w:sz w:val="26"/>
                          <w:szCs w:val="26"/>
                        </w:rPr>
                        <w:t xml:space="preserve">nlyticsHình </w:t>
                      </w:r>
                      <w:r>
                        <w:rPr>
                          <w:color w:val="auto"/>
                          <w:sz w:val="26"/>
                          <w:szCs w:val="26"/>
                        </w:rPr>
                        <w:t>52</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62"/>
                    </w:p>
                  </w:txbxContent>
                </v:textbox>
                <w10:wrap type="topAndBottom"/>
              </v:shape>
            </w:pict>
          </mc:Fallback>
        </mc:AlternateContent>
      </w:r>
      <w:r w:rsidR="00191DAD" w:rsidRPr="004540B9">
        <w:rPr>
          <w:rFonts w:ascii="Times New Roman" w:hAnsi="Times New Roman" w:cs="Times New Roman"/>
          <w:b/>
          <w:bCs/>
          <w:noProof/>
          <w:sz w:val="26"/>
          <w:szCs w:val="26"/>
          <w:lang w:val="en-US"/>
        </w:rPr>
        <w:drawing>
          <wp:anchor distT="0" distB="0" distL="114300" distR="114300" simplePos="0" relativeHeight="251760128" behindDoc="0" locked="0" layoutInCell="1" allowOverlap="1" wp14:anchorId="10F7115D" wp14:editId="637D7A66">
            <wp:simplePos x="0" y="0"/>
            <wp:positionH relativeFrom="column">
              <wp:posOffset>0</wp:posOffset>
            </wp:positionH>
            <wp:positionV relativeFrom="paragraph">
              <wp:posOffset>350520</wp:posOffset>
            </wp:positionV>
            <wp:extent cx="5731510" cy="2858135"/>
            <wp:effectExtent l="0" t="0" r="2540" b="0"/>
            <wp:wrapTopAndBottom/>
            <wp:docPr id="1162698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8198" name="Picture 20"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p>
    <w:p w14:paraId="0185A2A5" w14:textId="1F1CC51F" w:rsidR="000C5451" w:rsidRPr="004540B9" w:rsidRDefault="000C5451" w:rsidP="001A5DEB">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mc:AlternateContent>
          <mc:Choice Requires="wps">
            <w:drawing>
              <wp:anchor distT="0" distB="0" distL="114300" distR="114300" simplePos="0" relativeHeight="251552256" behindDoc="0" locked="0" layoutInCell="1" allowOverlap="1" wp14:anchorId="0B90E1F6" wp14:editId="5039430D">
                <wp:simplePos x="0" y="0"/>
                <wp:positionH relativeFrom="column">
                  <wp:posOffset>0</wp:posOffset>
                </wp:positionH>
                <wp:positionV relativeFrom="paragraph">
                  <wp:posOffset>3148330</wp:posOffset>
                </wp:positionV>
                <wp:extent cx="5731510" cy="635"/>
                <wp:effectExtent l="0" t="0" r="0" b="0"/>
                <wp:wrapTopAndBottom/>
                <wp:docPr id="8570018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F230DB" w14:textId="18A36BB1" w:rsidR="000C5451" w:rsidRPr="00BA045C" w:rsidRDefault="000C5451" w:rsidP="000C5451">
                            <w:pPr>
                              <w:pStyle w:val="Caption"/>
                              <w:jc w:val="center"/>
                              <w:rPr>
                                <w:noProof/>
                                <w:color w:val="auto"/>
                                <w:sz w:val="26"/>
                                <w:szCs w:val="26"/>
                              </w:rPr>
                            </w:pPr>
                            <w:bookmarkStart w:id="263" w:name="_Toc215738331"/>
                            <w:r w:rsidRPr="00BA045C">
                              <w:rPr>
                                <w:color w:val="auto"/>
                                <w:sz w:val="26"/>
                                <w:szCs w:val="26"/>
                              </w:rPr>
                              <w:t xml:space="preserve">Hình </w:t>
                            </w:r>
                            <w:r w:rsidR="00616DE5">
                              <w:rPr>
                                <w:color w:val="auto"/>
                                <w:sz w:val="26"/>
                                <w:szCs w:val="26"/>
                              </w:rPr>
                              <w:t>5</w:t>
                            </w:r>
                            <w:r w:rsidR="00A66024">
                              <w:rPr>
                                <w:color w:val="auto"/>
                                <w:sz w:val="26"/>
                                <w:szCs w:val="26"/>
                              </w:rPr>
                              <w:t>1</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0E1F6" id="_x0000_s1076" type="#_x0000_t202" style="position:absolute;left:0;text-align:left;margin-left:0;margin-top:247.9pt;width:451.3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" stroked="f">
                <v:textbox style="mso-fit-shape-to-text:t" inset="0,0,0,0">
                  <w:txbxContent>
                    <w:p w14:paraId="36F230DB" w14:textId="18A36BB1" w:rsidR="000C5451" w:rsidRPr="00BA045C" w:rsidRDefault="000C5451" w:rsidP="000C5451">
                      <w:pPr>
                        <w:pStyle w:val="Caption"/>
                        <w:jc w:val="center"/>
                        <w:rPr>
                          <w:noProof/>
                          <w:color w:val="auto"/>
                          <w:sz w:val="26"/>
                          <w:szCs w:val="26"/>
                        </w:rPr>
                      </w:pPr>
                      <w:bookmarkStart w:id="264" w:name="_Toc215738331"/>
                      <w:r w:rsidRPr="00BA045C">
                        <w:rPr>
                          <w:color w:val="auto"/>
                          <w:sz w:val="26"/>
                          <w:szCs w:val="26"/>
                        </w:rPr>
                        <w:t xml:space="preserve">Hình </w:t>
                      </w:r>
                      <w:r w:rsidR="00616DE5">
                        <w:rPr>
                          <w:color w:val="auto"/>
                          <w:sz w:val="26"/>
                          <w:szCs w:val="26"/>
                        </w:rPr>
                        <w:t>5</w:t>
                      </w:r>
                      <w:r w:rsidR="00A66024">
                        <w:rPr>
                          <w:color w:val="auto"/>
                          <w:sz w:val="26"/>
                          <w:szCs w:val="26"/>
                        </w:rPr>
                        <w:t>1</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64"/>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567616" behindDoc="0" locked="0" layoutInCell="1" allowOverlap="1" wp14:anchorId="3FCE3BC4" wp14:editId="65D79336">
            <wp:simplePos x="0" y="0"/>
            <wp:positionH relativeFrom="column">
              <wp:posOffset>0</wp:posOffset>
            </wp:positionH>
            <wp:positionV relativeFrom="paragraph">
              <wp:posOffset>456565</wp:posOffset>
            </wp:positionV>
            <wp:extent cx="5731510" cy="2634615"/>
            <wp:effectExtent l="0" t="0" r="2540" b="0"/>
            <wp:wrapTopAndBottom/>
            <wp:docPr id="1232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1"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anchor>
        </w:drawing>
      </w:r>
      <w:r w:rsidR="00BE7212" w:rsidRPr="004540B9">
        <w:rPr>
          <w:rFonts w:ascii="Times New Roman" w:hAnsi="Times New Roman" w:cs="Times New Roman"/>
          <w:b/>
          <w:bCs/>
          <w:color w:val="auto"/>
          <w:sz w:val="26"/>
          <w:szCs w:val="26"/>
          <w:lang w:val="en-US"/>
        </w:rPr>
        <w:t>5.1.3.1</w:t>
      </w:r>
      <w:r w:rsidR="00450537" w:rsidRPr="004540B9">
        <w:rPr>
          <w:rFonts w:ascii="Times New Roman" w:hAnsi="Times New Roman" w:cs="Times New Roman"/>
          <w:b/>
          <w:bCs/>
          <w:color w:val="auto"/>
          <w:sz w:val="26"/>
          <w:szCs w:val="26"/>
          <w:lang w:val="en-US"/>
        </w:rPr>
        <w:t>4</w:t>
      </w:r>
      <w:r w:rsidRPr="004540B9">
        <w:rPr>
          <w:rFonts w:ascii="Times New Roman" w:hAnsi="Times New Roman" w:cs="Times New Roman"/>
          <w:b/>
          <w:bCs/>
          <w:color w:val="auto"/>
          <w:sz w:val="26"/>
          <w:szCs w:val="26"/>
          <w:lang w:val="en-US"/>
        </w:rPr>
        <w:t xml:space="preserve">Giao diện trang cá nhân và đổi mật khẩu của giảng viên </w:t>
      </w:r>
    </w:p>
    <w:p w14:paraId="7EBD5128" w14:textId="77777777" w:rsidR="000C5451" w:rsidRPr="004540B9" w:rsidRDefault="000C5451" w:rsidP="00191DAD">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Ở thanh Header giảng viên nhân vào phần tên của mình để mở giao diện trang cá nhân. </w:t>
      </w:r>
    </w:p>
    <w:p w14:paraId="3FDF54BB" w14:textId="77777777" w:rsidR="000C5451" w:rsidRPr="004540B9" w:rsidRDefault="000C5451" w:rsidP="00191DAD">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Phần đổi mật khẩu giảng viên nhập mật khẩu cũ nếu khớp, thì nhập mật khẩu mới và xác nhận, rồi ấn “</w:t>
      </w:r>
      <w:r w:rsidRPr="004540B9">
        <w:rPr>
          <w:rFonts w:ascii="Times New Roman" w:hAnsi="Times New Roman" w:cs="Times New Roman"/>
          <w:b/>
          <w:bCs/>
          <w:sz w:val="26"/>
          <w:szCs w:val="26"/>
          <w:lang w:val="en-US"/>
        </w:rPr>
        <w:t>Cập nhật mật khẩu</w:t>
      </w:r>
      <w:r w:rsidRPr="004540B9">
        <w:rPr>
          <w:rFonts w:ascii="Times New Roman" w:hAnsi="Times New Roman" w:cs="Times New Roman"/>
          <w:sz w:val="26"/>
          <w:szCs w:val="26"/>
          <w:lang w:val="en-US"/>
        </w:rPr>
        <w:t xml:space="preserve">” </w:t>
      </w:r>
    </w:p>
    <w:p w14:paraId="18CA8106" w14:textId="77777777" w:rsidR="00191DAD" w:rsidRPr="004540B9" w:rsidRDefault="00191DAD" w:rsidP="000C5451">
      <w:pPr>
        <w:numPr>
          <w:ilvl w:val="0"/>
          <w:numId w:val="3"/>
        </w:numPr>
        <w:spacing w:line="288" w:lineRule="auto"/>
        <w:ind w:firstLine="720"/>
        <w:rPr>
          <w:rFonts w:ascii="Times New Roman" w:hAnsi="Times New Roman" w:cs="Times New Roman"/>
          <w:b/>
          <w:bCs/>
          <w:sz w:val="26"/>
          <w:szCs w:val="26"/>
          <w:lang w:val="en-US"/>
        </w:rPr>
      </w:pPr>
    </w:p>
    <w:p w14:paraId="75C27035" w14:textId="782DEB82" w:rsidR="000C5451" w:rsidRPr="004540B9" w:rsidRDefault="00BE7212" w:rsidP="00191DAD">
      <w:pPr>
        <w:pStyle w:val="Heading4"/>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5.1</w:t>
      </w:r>
      <w:r w:rsidR="00450537" w:rsidRPr="004540B9">
        <w:rPr>
          <w:rFonts w:ascii="Times New Roman" w:hAnsi="Times New Roman" w:cs="Times New Roman"/>
          <w:b/>
          <w:bCs/>
          <w:color w:val="auto"/>
          <w:sz w:val="26"/>
          <w:szCs w:val="26"/>
          <w:lang w:val="en-US"/>
        </w:rPr>
        <w:t>.</w:t>
      </w:r>
      <w:r w:rsidR="00345ABE" w:rsidRPr="004540B9">
        <w:rPr>
          <w:rFonts w:ascii="Times New Roman" w:hAnsi="Times New Roman" w:cs="Times New Roman"/>
          <w:b/>
          <w:bCs/>
          <w:color w:val="auto"/>
          <w:sz w:val="26"/>
          <w:szCs w:val="26"/>
          <w:lang w:val="en-US"/>
        </w:rPr>
        <w:t>3.1</w:t>
      </w:r>
      <w:r w:rsidR="00450537" w:rsidRPr="004540B9">
        <w:rPr>
          <w:rFonts w:ascii="Times New Roman" w:hAnsi="Times New Roman" w:cs="Times New Roman"/>
          <w:b/>
          <w:bCs/>
          <w:color w:val="auto"/>
          <w:sz w:val="26"/>
          <w:szCs w:val="26"/>
          <w:lang w:val="en-US"/>
        </w:rPr>
        <w:t>5</w:t>
      </w:r>
      <w:r w:rsidR="000C5451" w:rsidRPr="004540B9">
        <w:rPr>
          <w:rFonts w:ascii="Times New Roman" w:hAnsi="Times New Roman" w:cs="Times New Roman"/>
          <w:b/>
          <w:bCs/>
          <w:color w:val="auto"/>
          <w:sz w:val="26"/>
          <w:szCs w:val="26"/>
          <w:lang w:val="en-US"/>
        </w:rPr>
        <w:t>Giao diện cập nhật thông tin trang cá nhân giảng viên</w:t>
      </w:r>
    </w:p>
    <w:p w14:paraId="3F579F22" w14:textId="77777777" w:rsidR="000C5451" w:rsidRPr="004540B9" w:rsidRDefault="000C5451" w:rsidP="00191DAD">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424256" behindDoc="0" locked="0" layoutInCell="1" allowOverlap="1" wp14:anchorId="1A3763A0" wp14:editId="59F59EE8">
            <wp:simplePos x="0" y="0"/>
            <wp:positionH relativeFrom="column">
              <wp:posOffset>241935</wp:posOffset>
            </wp:positionH>
            <wp:positionV relativeFrom="paragraph">
              <wp:posOffset>683287</wp:posOffset>
            </wp:positionV>
            <wp:extent cx="5247518" cy="2577830"/>
            <wp:effectExtent l="0" t="0" r="0" b="0"/>
            <wp:wrapTopAndBottom/>
            <wp:docPr id="148488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400"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47518" cy="2577830"/>
                    </a:xfrm>
                    <a:prstGeom prst="rect">
                      <a:avLst/>
                    </a:prstGeom>
                  </pic:spPr>
                </pic:pic>
              </a:graphicData>
            </a:graphic>
          </wp:anchor>
        </w:drawing>
      </w:r>
      <w:r w:rsidRPr="004540B9">
        <w:rPr>
          <w:rFonts w:ascii="Times New Roman" w:hAnsi="Times New Roman" w:cs="Times New Roman"/>
          <w:sz w:val="26"/>
          <w:szCs w:val="26"/>
          <w:lang w:val="en-US"/>
        </w:rPr>
        <w:t>Ở giao diện trang cá nhân, giảng viên ấn “</w:t>
      </w:r>
      <w:r w:rsidRPr="004540B9">
        <w:rPr>
          <w:rFonts w:ascii="Times New Roman" w:hAnsi="Times New Roman" w:cs="Times New Roman"/>
          <w:b/>
          <w:bCs/>
          <w:sz w:val="26"/>
          <w:szCs w:val="26"/>
          <w:lang w:val="en-US"/>
        </w:rPr>
        <w:t>Chỉnh sửa</w:t>
      </w:r>
      <w:r w:rsidRPr="004540B9">
        <w:rPr>
          <w:rFonts w:ascii="Times New Roman" w:hAnsi="Times New Roman" w:cs="Times New Roman"/>
          <w:sz w:val="26"/>
          <w:szCs w:val="26"/>
          <w:lang w:val="en-US"/>
        </w:rPr>
        <w:t>” để mở giao diện chỉnh sửa</w:t>
      </w:r>
    </w:p>
    <w:p w14:paraId="1F80BB30"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6B964F57" w14:textId="710921C5" w:rsidR="00191DAD" w:rsidRPr="004540B9" w:rsidRDefault="000C5451" w:rsidP="00A66024">
      <w:pPr>
        <w:spacing w:line="288" w:lineRule="auto"/>
        <w:ind w:firstLine="720"/>
        <w:rPr>
          <w:rFonts w:ascii="Times New Roman" w:hAnsi="Times New Roman" w:cs="Times New Roman"/>
          <w:i/>
          <w:iCs/>
          <w:sz w:val="26"/>
          <w:szCs w:val="26"/>
          <w:lang w:val="en-US"/>
        </w:rPr>
      </w:pPr>
      <w:bookmarkStart w:id="265" w:name="_Toc215707842"/>
      <w:bookmarkStart w:id="266" w:name="_Toc215738332"/>
      <w:r w:rsidRPr="004540B9">
        <w:rPr>
          <w:rFonts w:ascii="Times New Roman" w:hAnsi="Times New Roman" w:cs="Times New Roman"/>
          <w:i/>
          <w:iCs/>
          <w:sz w:val="26"/>
          <w:szCs w:val="26"/>
          <w:lang w:val="en-US"/>
        </w:rPr>
        <w:t xml:space="preserve">Hình </w:t>
      </w:r>
      <w:r w:rsidR="00616DE5" w:rsidRPr="004540B9">
        <w:rPr>
          <w:rFonts w:ascii="Times New Roman" w:hAnsi="Times New Roman" w:cs="Times New Roman"/>
          <w:i/>
          <w:iCs/>
          <w:sz w:val="26"/>
          <w:szCs w:val="26"/>
          <w:lang w:val="en-US"/>
        </w:rPr>
        <w:t>5</w:t>
      </w:r>
      <w:r w:rsidR="00A66024" w:rsidRPr="004540B9">
        <w:rPr>
          <w:rFonts w:ascii="Times New Roman" w:hAnsi="Times New Roman" w:cs="Times New Roman"/>
          <w:i/>
          <w:iCs/>
          <w:sz w:val="26"/>
          <w:szCs w:val="26"/>
          <w:lang w:val="en-US"/>
        </w:rPr>
        <w:t>2</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cập nhật trang cá nhân giảng viên</w:t>
      </w:r>
      <w:bookmarkEnd w:id="265"/>
      <w:bookmarkEnd w:id="266"/>
    </w:p>
    <w:p w14:paraId="0A32403A" w14:textId="753CF58D" w:rsidR="000C5451" w:rsidRPr="004540B9" w:rsidRDefault="00A66024" w:rsidP="00A66024">
      <w:pPr>
        <w:pStyle w:val="Heading3"/>
        <w:ind w:hanging="426"/>
        <w:rPr>
          <w:rFonts w:ascii="Times New Roman" w:hAnsi="Times New Roman" w:cs="Times New Roman"/>
          <w:b/>
          <w:bCs/>
          <w:color w:val="auto"/>
          <w:sz w:val="26"/>
          <w:szCs w:val="26"/>
          <w:lang w:val="en-US"/>
        </w:rPr>
      </w:pPr>
      <w:bookmarkStart w:id="267" w:name="_Toc215742419"/>
      <w:r w:rsidRPr="004540B9">
        <w:rPr>
          <w:rFonts w:ascii="Times New Roman" w:hAnsi="Times New Roman" w:cs="Times New Roman"/>
          <w:b/>
          <w:bCs/>
          <w:color w:val="auto"/>
          <w:sz w:val="26"/>
          <w:szCs w:val="26"/>
          <w:lang w:val="en-US"/>
        </w:rPr>
        <w:t xml:space="preserve">5.1.4 </w:t>
      </w:r>
      <w:r w:rsidR="000C5451" w:rsidRPr="004540B9">
        <w:rPr>
          <w:rFonts w:ascii="Times New Roman" w:hAnsi="Times New Roman" w:cs="Times New Roman"/>
          <w:b/>
          <w:bCs/>
          <w:color w:val="auto"/>
          <w:sz w:val="26"/>
          <w:szCs w:val="26"/>
          <w:lang w:val="en-US"/>
        </w:rPr>
        <w:t>Giao diện cho Sinh viên</w:t>
      </w:r>
      <w:bookmarkEnd w:id="267"/>
    </w:p>
    <w:p w14:paraId="44D697E2" w14:textId="20B94B3E" w:rsidR="000C5451" w:rsidRPr="004540B9" w:rsidRDefault="00A66024" w:rsidP="00A6602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2018176" behindDoc="0" locked="0" layoutInCell="1" allowOverlap="1" wp14:anchorId="06F692B0" wp14:editId="66E76C24">
            <wp:simplePos x="0" y="0"/>
            <wp:positionH relativeFrom="column">
              <wp:posOffset>130810</wp:posOffset>
            </wp:positionH>
            <wp:positionV relativeFrom="paragraph">
              <wp:posOffset>457835</wp:posOffset>
            </wp:positionV>
            <wp:extent cx="5731510" cy="2825115"/>
            <wp:effectExtent l="0" t="0" r="2540" b="0"/>
            <wp:wrapTopAndBottom/>
            <wp:docPr id="10014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443" name="Picture 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anchor>
        </w:drawing>
      </w:r>
      <w:r w:rsidRPr="004540B9">
        <w:rPr>
          <w:rFonts w:ascii="Times New Roman" w:hAnsi="Times New Roman" w:cs="Times New Roman"/>
          <w:b/>
          <w:bCs/>
          <w:color w:val="auto"/>
          <w:sz w:val="26"/>
          <w:szCs w:val="26"/>
          <w:lang w:val="en-US"/>
        </w:rPr>
        <w:t>5.1.4.1</w:t>
      </w:r>
      <w:r w:rsidR="000C5451" w:rsidRPr="004540B9">
        <w:rPr>
          <w:rFonts w:ascii="Times New Roman" w:hAnsi="Times New Roman" w:cs="Times New Roman"/>
          <w:b/>
          <w:bCs/>
          <w:color w:val="auto"/>
          <w:sz w:val="26"/>
          <w:szCs w:val="26"/>
          <w:lang w:val="en-US"/>
        </w:rPr>
        <w:t>Giao diện trang chủ sinh viên</w:t>
      </w:r>
    </w:p>
    <w:p w14:paraId="778D9662" w14:textId="0C75DD59" w:rsidR="000C5451" w:rsidRPr="004540B9" w:rsidRDefault="000C5451" w:rsidP="000C5451">
      <w:pPr>
        <w:spacing w:line="288" w:lineRule="auto"/>
        <w:ind w:firstLine="720"/>
        <w:rPr>
          <w:rFonts w:ascii="Times New Roman" w:hAnsi="Times New Roman" w:cs="Times New Roman"/>
          <w:sz w:val="26"/>
          <w:szCs w:val="26"/>
          <w:lang w:val="en-US"/>
        </w:rPr>
      </w:pPr>
    </w:p>
    <w:p w14:paraId="60EEE011" w14:textId="06617762" w:rsidR="000C5451" w:rsidRPr="004540B9" w:rsidRDefault="000C5451" w:rsidP="000C5451">
      <w:pPr>
        <w:spacing w:line="288" w:lineRule="auto"/>
        <w:ind w:firstLine="720"/>
        <w:rPr>
          <w:rFonts w:ascii="Times New Roman" w:hAnsi="Times New Roman" w:cs="Times New Roman"/>
          <w:i/>
          <w:iCs/>
          <w:sz w:val="26"/>
          <w:szCs w:val="26"/>
          <w:lang w:val="en-US"/>
        </w:rPr>
      </w:pPr>
      <w:bookmarkStart w:id="268" w:name="_Toc215707844"/>
      <w:bookmarkStart w:id="269" w:name="_Toc215738333"/>
      <w:r w:rsidRPr="004540B9">
        <w:rPr>
          <w:rFonts w:ascii="Times New Roman" w:hAnsi="Times New Roman" w:cs="Times New Roman"/>
          <w:i/>
          <w:iCs/>
          <w:sz w:val="26"/>
          <w:szCs w:val="26"/>
          <w:lang w:val="en-US"/>
        </w:rPr>
        <w:t>Hình</w:t>
      </w:r>
      <w:r w:rsidR="00616DE5" w:rsidRPr="004540B9">
        <w:rPr>
          <w:rFonts w:ascii="Times New Roman" w:hAnsi="Times New Roman" w:cs="Times New Roman"/>
          <w:i/>
          <w:iCs/>
          <w:sz w:val="26"/>
          <w:szCs w:val="26"/>
          <w:lang w:val="en-US"/>
        </w:rPr>
        <w:t xml:space="preserve"> 53</w:t>
      </w:r>
      <w:r w:rsidRPr="004540B9">
        <w:rPr>
          <w:rFonts w:ascii="Times New Roman" w:hAnsi="Times New Roman" w:cs="Times New Roman"/>
          <w:i/>
          <w:iCs/>
          <w:sz w:val="26"/>
          <w:szCs w:val="26"/>
          <w:lang w:val="en-US"/>
        </w:rPr>
        <w:t xml:space="preserve">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trang chủ của sinh viên</w:t>
      </w:r>
      <w:bookmarkEnd w:id="268"/>
      <w:bookmarkEnd w:id="269"/>
      <w:r w:rsidRPr="004540B9">
        <w:rPr>
          <w:rFonts w:ascii="Times New Roman" w:hAnsi="Times New Roman" w:cs="Times New Roman"/>
          <w:sz w:val="26"/>
          <w:szCs w:val="26"/>
          <w:lang w:val="en-US"/>
        </w:rPr>
        <w:br w:type="page"/>
      </w:r>
    </w:p>
    <w:p w14:paraId="4716CBA2" w14:textId="77777777" w:rsidR="000C5451" w:rsidRPr="004540B9" w:rsidRDefault="000C5451" w:rsidP="00A66024">
      <w:pPr>
        <w:pStyle w:val="Heading4"/>
        <w:ind w:hanging="426"/>
        <w:rPr>
          <w:rFonts w:ascii="Times New Roman" w:hAnsi="Times New Roman" w:cs="Times New Roman"/>
          <w:b/>
          <w:bCs/>
          <w:i w:val="0"/>
          <w:iCs w:val="0"/>
          <w:color w:val="auto"/>
          <w:sz w:val="26"/>
          <w:szCs w:val="26"/>
          <w:lang w:val="en-US"/>
        </w:rPr>
      </w:pPr>
    </w:p>
    <w:p w14:paraId="1683FFD1" w14:textId="5FE1B2B5" w:rsidR="000C5451" w:rsidRPr="004540B9" w:rsidRDefault="000C5451" w:rsidP="00A6602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435520" behindDoc="0" locked="0" layoutInCell="1" allowOverlap="1" wp14:anchorId="373ADDE2" wp14:editId="685F00A4">
            <wp:simplePos x="0" y="0"/>
            <wp:positionH relativeFrom="column">
              <wp:posOffset>473</wp:posOffset>
            </wp:positionH>
            <wp:positionV relativeFrom="paragraph">
              <wp:posOffset>431327</wp:posOffset>
            </wp:positionV>
            <wp:extent cx="5731510" cy="2555875"/>
            <wp:effectExtent l="0" t="0" r="2540" b="0"/>
            <wp:wrapTopAndBottom/>
            <wp:docPr id="3042853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5345" name="Picture 1" descr="A screenshot of a calenda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00A66024" w:rsidRPr="004540B9">
        <w:rPr>
          <w:rFonts w:ascii="Times New Roman" w:hAnsi="Times New Roman" w:cs="Times New Roman"/>
          <w:b/>
          <w:bCs/>
          <w:color w:val="auto"/>
          <w:sz w:val="26"/>
          <w:szCs w:val="26"/>
          <w:lang w:val="en-US"/>
        </w:rPr>
        <w:t xml:space="preserve">5.1.4.2 </w:t>
      </w:r>
      <w:r w:rsidRPr="004540B9">
        <w:rPr>
          <w:rFonts w:ascii="Times New Roman" w:hAnsi="Times New Roman" w:cs="Times New Roman"/>
          <w:b/>
          <w:bCs/>
          <w:color w:val="auto"/>
          <w:sz w:val="26"/>
          <w:szCs w:val="26"/>
          <w:lang w:val="en-US"/>
        </w:rPr>
        <w:t xml:space="preserve">Giao diện lịch học </w:t>
      </w:r>
    </w:p>
    <w:p w14:paraId="60F9B8E2" w14:textId="642DA4F8" w:rsidR="000C5451" w:rsidRPr="004540B9" w:rsidRDefault="000C5451" w:rsidP="000C5451">
      <w:pPr>
        <w:spacing w:line="288" w:lineRule="auto"/>
        <w:ind w:firstLine="720"/>
        <w:rPr>
          <w:rFonts w:ascii="Times New Roman" w:hAnsi="Times New Roman" w:cs="Times New Roman"/>
          <w:b/>
          <w:bCs/>
          <w:i/>
          <w:iCs/>
          <w:sz w:val="26"/>
          <w:szCs w:val="26"/>
          <w:lang w:val="en-US"/>
        </w:rPr>
      </w:pPr>
      <w:bookmarkStart w:id="270" w:name="_Toc215707845"/>
      <w:bookmarkStart w:id="271" w:name="_Toc215738334"/>
      <w:r w:rsidRPr="004540B9">
        <w:rPr>
          <w:rFonts w:ascii="Times New Roman" w:hAnsi="Times New Roman" w:cs="Times New Roman"/>
          <w:i/>
          <w:iCs/>
          <w:sz w:val="26"/>
          <w:szCs w:val="26"/>
          <w:lang w:val="en-US"/>
        </w:rPr>
        <w:t xml:space="preserve">Hình </w:t>
      </w:r>
      <w:r w:rsidR="00616DE5" w:rsidRPr="004540B9">
        <w:rPr>
          <w:rFonts w:ascii="Times New Roman" w:hAnsi="Times New Roman" w:cs="Times New Roman"/>
          <w:i/>
          <w:iCs/>
          <w:sz w:val="26"/>
          <w:szCs w:val="26"/>
          <w:lang w:val="en-US"/>
        </w:rPr>
        <w:t>54</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lịch học của sinh viên</w:t>
      </w:r>
      <w:bookmarkEnd w:id="270"/>
      <w:bookmarkEnd w:id="271"/>
    </w:p>
    <w:p w14:paraId="6736ACA3" w14:textId="77777777" w:rsidR="000C5451" w:rsidRPr="004540B9" w:rsidRDefault="000C5451"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Ở giao diện lịch học sinh viên có thể xem được hôm nào có buổi học</w:t>
      </w:r>
    </w:p>
    <w:p w14:paraId="3789D0B1" w14:textId="77777777" w:rsidR="000C5451" w:rsidRPr="004540B9" w:rsidRDefault="000C5451"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3D17EA39" w14:textId="08766EBA" w:rsidR="000C5451" w:rsidRPr="004540B9" w:rsidRDefault="00A66024"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2028416" behindDoc="0" locked="0" layoutInCell="1" allowOverlap="1" wp14:anchorId="1E364780" wp14:editId="59996B4E">
            <wp:simplePos x="0" y="0"/>
            <wp:positionH relativeFrom="column">
              <wp:posOffset>0</wp:posOffset>
            </wp:positionH>
            <wp:positionV relativeFrom="paragraph">
              <wp:posOffset>621030</wp:posOffset>
            </wp:positionV>
            <wp:extent cx="5731510" cy="2797175"/>
            <wp:effectExtent l="0" t="0" r="2540" b="3175"/>
            <wp:wrapTopAndBottom/>
            <wp:docPr id="49390282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2827" name="Picture 1" descr="A screenshot of a calenda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rsidR="000C5451" w:rsidRPr="004540B9">
        <w:rPr>
          <w:rFonts w:ascii="Times New Roman" w:hAnsi="Times New Roman" w:cs="Times New Roman"/>
          <w:noProof/>
          <w:sz w:val="26"/>
          <w:szCs w:val="26"/>
          <w:lang w:val="en-US"/>
        </w:rPr>
        <mc:AlternateContent>
          <mc:Choice Requires="wps">
            <w:drawing>
              <wp:anchor distT="0" distB="0" distL="114300" distR="114300" simplePos="0" relativeHeight="251440640" behindDoc="0" locked="0" layoutInCell="1" allowOverlap="1" wp14:anchorId="1FA86FBE" wp14:editId="6AC2FBE3">
                <wp:simplePos x="0" y="0"/>
                <wp:positionH relativeFrom="column">
                  <wp:posOffset>0</wp:posOffset>
                </wp:positionH>
                <wp:positionV relativeFrom="paragraph">
                  <wp:posOffset>3424555</wp:posOffset>
                </wp:positionV>
                <wp:extent cx="5731510" cy="635"/>
                <wp:effectExtent l="0" t="0" r="0" b="0"/>
                <wp:wrapTopAndBottom/>
                <wp:docPr id="11825552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99D1B" w14:textId="5067309A" w:rsidR="000C5451" w:rsidRPr="00937041" w:rsidRDefault="00A66024" w:rsidP="000C5451">
                            <w:pPr>
                              <w:pStyle w:val="Caption"/>
                              <w:jc w:val="center"/>
                              <w:rPr>
                                <w:noProof/>
                                <w:color w:val="auto"/>
                                <w:sz w:val="26"/>
                                <w:szCs w:val="26"/>
                              </w:rPr>
                            </w:pPr>
                            <w:bookmarkStart w:id="272" w:name="_Toc215738335"/>
                            <w:r>
                              <w:rPr>
                                <w:color w:val="auto"/>
                                <w:sz w:val="26"/>
                                <w:szCs w:val="26"/>
                              </w:rPr>
                              <w:t>H</w:t>
                            </w:r>
                            <w:r w:rsidR="000C5451" w:rsidRPr="00937041">
                              <w:rPr>
                                <w:color w:val="auto"/>
                                <w:sz w:val="26"/>
                                <w:szCs w:val="26"/>
                              </w:rPr>
                              <w:t xml:space="preserve">ình </w:t>
                            </w:r>
                            <w:r w:rsidR="00616DE5">
                              <w:rPr>
                                <w:color w:val="auto"/>
                                <w:sz w:val="26"/>
                                <w:szCs w:val="26"/>
                              </w:rPr>
                              <w:t>55</w:t>
                            </w:r>
                            <w:r w:rsidR="000C5451" w:rsidRPr="00937041">
                              <w:rPr>
                                <w:color w:val="auto"/>
                                <w:sz w:val="26"/>
                                <w:szCs w:val="26"/>
                              </w:rPr>
                              <w:fldChar w:fldCharType="begin"/>
                            </w:r>
                            <w:r w:rsidR="000C5451" w:rsidRPr="00937041">
                              <w:rPr>
                                <w:color w:val="auto"/>
                                <w:sz w:val="26"/>
                                <w:szCs w:val="26"/>
                              </w:rPr>
                              <w:instrText xml:space="preserve"> SEQ Hình \* ARABIC </w:instrText>
                            </w:r>
                            <w:r w:rsidR="000C5451" w:rsidRPr="00937041">
                              <w:rPr>
                                <w:color w:val="auto"/>
                                <w:sz w:val="26"/>
                                <w:szCs w:val="26"/>
                              </w:rPr>
                              <w:fldChar w:fldCharType="separate"/>
                            </w:r>
                            <w:r w:rsidR="000C5451" w:rsidRPr="00937041">
                              <w:rPr>
                                <w:color w:val="auto"/>
                                <w:sz w:val="26"/>
                                <w:szCs w:val="26"/>
                              </w:rPr>
                              <w:fldChar w:fldCharType="end"/>
                            </w:r>
                            <w:r w:rsidR="000C5451" w:rsidRPr="00937041">
                              <w:rPr>
                                <w:color w:val="auto"/>
                                <w:sz w:val="26"/>
                                <w:szCs w:val="26"/>
                              </w:rPr>
                              <w:t>: Giao diện danh sách lớp học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86FBE" id="_x0000_s1077" type="#_x0000_t202" style="position:absolute;left:0;text-align:left;margin-left:0;margin-top:269.65pt;width:451.3pt;height:.05pt;z-index:25144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" stroked="f">
                <v:textbox style="mso-fit-shape-to-text:t" inset="0,0,0,0">
                  <w:txbxContent>
                    <w:p w14:paraId="70999D1B" w14:textId="5067309A" w:rsidR="000C5451" w:rsidRPr="00937041" w:rsidRDefault="00A66024" w:rsidP="000C5451">
                      <w:pPr>
                        <w:pStyle w:val="Caption"/>
                        <w:jc w:val="center"/>
                        <w:rPr>
                          <w:noProof/>
                          <w:color w:val="auto"/>
                          <w:sz w:val="26"/>
                          <w:szCs w:val="26"/>
                        </w:rPr>
                      </w:pPr>
                      <w:bookmarkStart w:id="273" w:name="_Toc215738335"/>
                      <w:r>
                        <w:rPr>
                          <w:color w:val="auto"/>
                          <w:sz w:val="26"/>
                          <w:szCs w:val="26"/>
                        </w:rPr>
                        <w:t>H</w:t>
                      </w:r>
                      <w:r w:rsidR="000C5451" w:rsidRPr="00937041">
                        <w:rPr>
                          <w:color w:val="auto"/>
                          <w:sz w:val="26"/>
                          <w:szCs w:val="26"/>
                        </w:rPr>
                        <w:t xml:space="preserve">ình </w:t>
                      </w:r>
                      <w:r w:rsidR="00616DE5">
                        <w:rPr>
                          <w:color w:val="auto"/>
                          <w:sz w:val="26"/>
                          <w:szCs w:val="26"/>
                        </w:rPr>
                        <w:t>55</w:t>
                      </w:r>
                      <w:r w:rsidR="000C5451" w:rsidRPr="00937041">
                        <w:rPr>
                          <w:color w:val="auto"/>
                          <w:sz w:val="26"/>
                          <w:szCs w:val="26"/>
                        </w:rPr>
                        <w:fldChar w:fldCharType="begin"/>
                      </w:r>
                      <w:r w:rsidR="000C5451" w:rsidRPr="00937041">
                        <w:rPr>
                          <w:color w:val="auto"/>
                          <w:sz w:val="26"/>
                          <w:szCs w:val="26"/>
                        </w:rPr>
                        <w:instrText xml:space="preserve"> SEQ Hình \* ARABIC </w:instrText>
                      </w:r>
                      <w:r w:rsidR="000C5451" w:rsidRPr="00937041">
                        <w:rPr>
                          <w:color w:val="auto"/>
                          <w:sz w:val="26"/>
                          <w:szCs w:val="26"/>
                        </w:rPr>
                        <w:fldChar w:fldCharType="separate"/>
                      </w:r>
                      <w:r w:rsidR="000C5451" w:rsidRPr="00937041">
                        <w:rPr>
                          <w:color w:val="auto"/>
                          <w:sz w:val="26"/>
                          <w:szCs w:val="26"/>
                        </w:rPr>
                        <w:fldChar w:fldCharType="end"/>
                      </w:r>
                      <w:r w:rsidR="000C5451" w:rsidRPr="00937041">
                        <w:rPr>
                          <w:color w:val="auto"/>
                          <w:sz w:val="26"/>
                          <w:szCs w:val="26"/>
                        </w:rPr>
                        <w:t>: Giao diện danh sách lớp học</w:t>
                      </w:r>
                      <w:bookmarkEnd w:id="273"/>
                    </w:p>
                  </w:txbxContent>
                </v:textbox>
                <w10:wrap type="topAndBottom"/>
              </v:shape>
            </w:pict>
          </mc:Fallback>
        </mc:AlternateContent>
      </w:r>
      <w:r w:rsidR="000C5451" w:rsidRPr="004540B9">
        <w:rPr>
          <w:rFonts w:ascii="Times New Roman" w:hAnsi="Times New Roman" w:cs="Times New Roman"/>
          <w:sz w:val="26"/>
          <w:szCs w:val="26"/>
          <w:lang w:val="en-US"/>
        </w:rPr>
        <w:t xml:space="preserve">Ở giao diện lịch học, sinh viên nhấn vào ngày có lịch sẽ hiển thị danh sách các lớp học có lịch hôm đó. </w:t>
      </w:r>
    </w:p>
    <w:p w14:paraId="598150F7" w14:textId="216B698A" w:rsidR="000C5451" w:rsidRPr="00CD7D51" w:rsidRDefault="001B6336" w:rsidP="001B6336">
      <w:pPr>
        <w:pStyle w:val="Heading4"/>
        <w:ind w:hanging="426"/>
        <w:rPr>
          <w:rFonts w:ascii="Times New Roman" w:hAnsi="Times New Roman" w:cs="Times New Roman"/>
          <w:b/>
          <w:color w:val="auto"/>
          <w:sz w:val="26"/>
          <w:szCs w:val="26"/>
          <w:lang w:val="en-US"/>
        </w:rPr>
      </w:pPr>
      <w:r w:rsidRPr="00CD7D51">
        <w:rPr>
          <w:rFonts w:ascii="Times New Roman" w:hAnsi="Times New Roman" w:cs="Times New Roman"/>
          <w:b/>
          <w:color w:val="auto"/>
          <w:sz w:val="26"/>
          <w:szCs w:val="26"/>
          <w:lang w:val="en-US"/>
        </w:rPr>
        <w:lastRenderedPageBreak/>
        <w:t>5.1.4.3</w:t>
      </w:r>
      <w:r w:rsidR="000C5451" w:rsidRPr="00CD7D51">
        <w:rPr>
          <w:rFonts w:ascii="Times New Roman" w:hAnsi="Times New Roman" w:cs="Times New Roman"/>
          <w:b/>
          <w:color w:val="auto"/>
          <w:sz w:val="26"/>
          <w:szCs w:val="26"/>
          <w:lang w:val="en-US"/>
        </w:rPr>
        <w:t xml:space="preserve">Giao diện quản lý điểm số của sinh viên </w:t>
      </w:r>
    </w:p>
    <w:p w14:paraId="510BFFC7" w14:textId="77777777" w:rsidR="000C5451" w:rsidRPr="004540B9" w:rsidRDefault="000C5451" w:rsidP="000C5451">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Sinh viên nhập thông tin lớp học vào ô tìm kiếm để thực hiện tìm kiếm lớp học</w:t>
      </w:r>
    </w:p>
    <w:p w14:paraId="246AC492" w14:textId="2AF9212E" w:rsidR="000C5451" w:rsidRPr="004540B9" w:rsidRDefault="00942F04" w:rsidP="003B7A28">
      <w:pPr>
        <w:numPr>
          <w:ilvl w:val="0"/>
          <w:numId w:val="3"/>
        </w:numPr>
        <w:spacing w:line="288" w:lineRule="auto"/>
        <w:ind w:hanging="437"/>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83328" behindDoc="0" locked="0" layoutInCell="1" allowOverlap="1" wp14:anchorId="2046EC8F" wp14:editId="60713B59">
                <wp:simplePos x="0" y="0"/>
                <wp:positionH relativeFrom="column">
                  <wp:posOffset>0</wp:posOffset>
                </wp:positionH>
                <wp:positionV relativeFrom="paragraph">
                  <wp:posOffset>3442412</wp:posOffset>
                </wp:positionV>
                <wp:extent cx="5731510" cy="635"/>
                <wp:effectExtent l="0" t="0" r="0" b="0"/>
                <wp:wrapTopAndBottom/>
                <wp:docPr id="3244439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443494" w14:textId="21C072D7" w:rsidR="000C5451" w:rsidRPr="00FE4B95" w:rsidRDefault="009F71AA" w:rsidP="000C5451">
                            <w:pPr>
                              <w:pStyle w:val="Caption"/>
                              <w:jc w:val="center"/>
                              <w:rPr>
                                <w:noProof/>
                                <w:color w:val="auto"/>
                                <w:sz w:val="26"/>
                                <w:szCs w:val="26"/>
                              </w:rPr>
                            </w:pPr>
                            <w:bookmarkStart w:id="274" w:name="_Toc215738336"/>
                            <w:r w:rsidRPr="00FE4B95">
                              <w:rPr>
                                <w:color w:val="auto"/>
                                <w:sz w:val="26"/>
                                <w:szCs w:val="26"/>
                              </w:rPr>
                              <w:t xml:space="preserve">Hình </w:t>
                            </w:r>
                            <w:r w:rsidR="00616DE5">
                              <w:rPr>
                                <w:color w:val="auto"/>
                                <w:sz w:val="26"/>
                                <w:szCs w:val="26"/>
                              </w:rPr>
                              <w:t>56</w:t>
                            </w:r>
                            <w:r w:rsidRPr="00FE4B95">
                              <w:rPr>
                                <w:color w:val="auto"/>
                                <w:sz w:val="26"/>
                                <w:szCs w:val="26"/>
                              </w:rPr>
                              <w:fldChar w:fldCharType="begin"/>
                            </w:r>
                            <w:ins w:id="275" w:author="Nguyễn Thị Bảo Ngọc - 67IT5" w:date="2025-12-04T09:34:00Z" w16du:dateUtc="2025-12-04T02:34:00Z">
                              <w:r w:rsidRPr="00FE4B95">
                                <w:rPr>
                                  <w:color w:val="auto"/>
                                  <w:sz w:val="26"/>
                                  <w:szCs w:val="26"/>
                                </w:rPr>
                                <w:instrText xml:space="preserve"> SEQ Hình \* ARABIC </w:instrText>
                              </w:r>
                            </w:ins>
                            <w:r w:rsidRPr="00FE4B95">
                              <w:rPr>
                                <w:color w:val="auto"/>
                                <w:sz w:val="26"/>
                                <w:szCs w:val="26"/>
                              </w:rPr>
                              <w:fldChar w:fldCharType="separate"/>
                            </w:r>
                            <w:r w:rsidRPr="00FE4B95">
                              <w:rPr>
                                <w:color w:val="auto"/>
                                <w:sz w:val="26"/>
                                <w:szCs w:val="26"/>
                              </w:rPr>
                              <w:fldChar w:fldCharType="end"/>
                            </w:r>
                            <w:r w:rsidR="000C5451" w:rsidRPr="00FE4B95">
                              <w:rPr>
                                <w:color w:val="auto"/>
                                <w:sz w:val="26"/>
                                <w:szCs w:val="26"/>
                              </w:rPr>
                              <w:t>: Giao diện quản lý điểm số của sinh viên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EC8F" id="_x0000_s1078" type="#_x0000_t202" style="position:absolute;left:0;text-align:left;margin-left:0;margin-top:271.05pt;width:451.3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" stroked="f">
                <v:textbox style="mso-fit-shape-to-text:t" inset="0,0,0,0">
                  <w:txbxContent>
                    <w:p w14:paraId="6B443494" w14:textId="21C072D7" w:rsidR="000C5451" w:rsidRPr="00FE4B95" w:rsidRDefault="009F71AA" w:rsidP="000C5451">
                      <w:pPr>
                        <w:pStyle w:val="Caption"/>
                        <w:jc w:val="center"/>
                        <w:rPr>
                          <w:noProof/>
                          <w:color w:val="auto"/>
                          <w:sz w:val="26"/>
                          <w:szCs w:val="26"/>
                        </w:rPr>
                      </w:pPr>
                      <w:bookmarkStart w:id="276" w:name="_Toc215738336"/>
                      <w:r w:rsidRPr="00FE4B95">
                        <w:rPr>
                          <w:color w:val="auto"/>
                          <w:sz w:val="26"/>
                          <w:szCs w:val="26"/>
                        </w:rPr>
                        <w:t xml:space="preserve">Hình </w:t>
                      </w:r>
                      <w:r w:rsidR="00616DE5">
                        <w:rPr>
                          <w:color w:val="auto"/>
                          <w:sz w:val="26"/>
                          <w:szCs w:val="26"/>
                        </w:rPr>
                        <w:t>56</w:t>
                      </w:r>
                      <w:r w:rsidRPr="00FE4B95">
                        <w:rPr>
                          <w:color w:val="auto"/>
                          <w:sz w:val="26"/>
                          <w:szCs w:val="26"/>
                        </w:rPr>
                        <w:fldChar w:fldCharType="begin"/>
                      </w:r>
                      <w:ins w:id="277" w:author="Nguyễn Thị Bảo Ngọc - 67IT5" w:date="2025-12-04T09:34:00Z" w16du:dateUtc="2025-12-04T02:34:00Z">
                        <w:r w:rsidRPr="00FE4B95">
                          <w:rPr>
                            <w:color w:val="auto"/>
                            <w:sz w:val="26"/>
                            <w:szCs w:val="26"/>
                          </w:rPr>
                          <w:instrText xml:space="preserve"> SEQ Hình \* ARABIC </w:instrText>
                        </w:r>
                      </w:ins>
                      <w:r w:rsidRPr="00FE4B95">
                        <w:rPr>
                          <w:color w:val="auto"/>
                          <w:sz w:val="26"/>
                          <w:szCs w:val="26"/>
                        </w:rPr>
                        <w:fldChar w:fldCharType="separate"/>
                      </w:r>
                      <w:r w:rsidRPr="00FE4B95">
                        <w:rPr>
                          <w:color w:val="auto"/>
                          <w:sz w:val="26"/>
                          <w:szCs w:val="26"/>
                        </w:rPr>
                        <w:fldChar w:fldCharType="end"/>
                      </w:r>
                      <w:r w:rsidR="000C5451" w:rsidRPr="00FE4B95">
                        <w:rPr>
                          <w:color w:val="auto"/>
                          <w:sz w:val="26"/>
                          <w:szCs w:val="26"/>
                        </w:rPr>
                        <w:t>: Giao diện quản lý điểm số của sinh viên</w:t>
                      </w:r>
                      <w:bookmarkEnd w:id="276"/>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667968" behindDoc="0" locked="0" layoutInCell="1" allowOverlap="1" wp14:anchorId="7535C47D" wp14:editId="2ABFEF2A">
            <wp:simplePos x="0" y="0"/>
            <wp:positionH relativeFrom="column">
              <wp:posOffset>-1013</wp:posOffset>
            </wp:positionH>
            <wp:positionV relativeFrom="paragraph">
              <wp:posOffset>591402</wp:posOffset>
            </wp:positionV>
            <wp:extent cx="5731510" cy="2662555"/>
            <wp:effectExtent l="0" t="0" r="2540" b="4445"/>
            <wp:wrapTopAndBottom/>
            <wp:docPr id="206511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3149" name="Picture 1"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000C5451" w:rsidRPr="004540B9">
        <w:rPr>
          <w:rFonts w:ascii="Times New Roman" w:hAnsi="Times New Roman" w:cs="Times New Roman"/>
          <w:sz w:val="26"/>
          <w:szCs w:val="26"/>
          <w:lang w:val="en-US"/>
        </w:rPr>
        <w:t>Nhấn vào “</w:t>
      </w:r>
      <w:r w:rsidR="000C5451" w:rsidRPr="004540B9">
        <w:rPr>
          <w:rFonts w:ascii="Times New Roman" w:hAnsi="Times New Roman" w:cs="Times New Roman"/>
          <w:b/>
          <w:bCs/>
          <w:sz w:val="26"/>
          <w:szCs w:val="26"/>
          <w:lang w:val="en-US"/>
        </w:rPr>
        <w:t>Tất cả</w:t>
      </w:r>
      <w:r w:rsidR="000C5451" w:rsidRPr="004540B9">
        <w:rPr>
          <w:rFonts w:ascii="Times New Roman" w:hAnsi="Times New Roman" w:cs="Times New Roman"/>
          <w:sz w:val="26"/>
          <w:szCs w:val="26"/>
          <w:lang w:val="en-US"/>
        </w:rPr>
        <w:t>”, “</w:t>
      </w:r>
      <w:r w:rsidR="000C5451" w:rsidRPr="004540B9">
        <w:rPr>
          <w:rFonts w:ascii="Times New Roman" w:hAnsi="Times New Roman" w:cs="Times New Roman"/>
          <w:b/>
          <w:bCs/>
          <w:sz w:val="26"/>
          <w:szCs w:val="26"/>
          <w:lang w:val="en-US"/>
        </w:rPr>
        <w:t>Đang học</w:t>
      </w:r>
      <w:r w:rsidR="000C5451" w:rsidRPr="004540B9">
        <w:rPr>
          <w:rFonts w:ascii="Times New Roman" w:hAnsi="Times New Roman" w:cs="Times New Roman"/>
          <w:sz w:val="26"/>
          <w:szCs w:val="26"/>
          <w:lang w:val="en-US"/>
        </w:rPr>
        <w:t>”, “</w:t>
      </w:r>
      <w:r w:rsidR="000C5451" w:rsidRPr="004540B9">
        <w:rPr>
          <w:rFonts w:ascii="Times New Roman" w:hAnsi="Times New Roman" w:cs="Times New Roman"/>
          <w:b/>
          <w:bCs/>
          <w:sz w:val="26"/>
          <w:szCs w:val="26"/>
          <w:lang w:val="en-US"/>
        </w:rPr>
        <w:t>Đã hoàn thành</w:t>
      </w:r>
      <w:r w:rsidR="000C5451" w:rsidRPr="004540B9">
        <w:rPr>
          <w:rFonts w:ascii="Times New Roman" w:hAnsi="Times New Roman" w:cs="Times New Roman"/>
          <w:sz w:val="26"/>
          <w:szCs w:val="26"/>
          <w:lang w:val="en-US"/>
        </w:rPr>
        <w:t>” để lọc danh sách lớp học theo từng trạng thái lớp</w:t>
      </w:r>
    </w:p>
    <w:p w14:paraId="0D5B61F1" w14:textId="441C7B1C" w:rsidR="000C5451" w:rsidRPr="004540B9" w:rsidRDefault="00942F04" w:rsidP="00CD7D51">
      <w:pPr>
        <w:spacing w:line="288" w:lineRule="auto"/>
        <w:ind w:left="1134" w:hanging="425"/>
        <w:rPr>
          <w:rFonts w:ascii="Times New Roman" w:hAnsi="Times New Roman" w:cs="Times New Roman"/>
          <w:b/>
          <w:bCs/>
          <w:sz w:val="26"/>
          <w:szCs w:val="26"/>
          <w:lang w:val="en-US"/>
        </w:rPr>
      </w:pPr>
      <w:r>
        <w:rPr>
          <w:rFonts w:ascii="Times New Roman" w:hAnsi="Times New Roman" w:cs="Times New Roman"/>
          <w:b/>
          <w:bCs/>
          <w:sz w:val="26"/>
          <w:szCs w:val="26"/>
          <w:lang w:val="en-US"/>
        </w:rPr>
        <w:t>5.1.4.4</w:t>
      </w:r>
      <w:r w:rsidR="00CD7D51">
        <w:rPr>
          <w:rFonts w:ascii="Times New Roman" w:hAnsi="Times New Roman" w:cs="Times New Roman"/>
          <w:b/>
          <w:bCs/>
          <w:sz w:val="26"/>
          <w:szCs w:val="26"/>
          <w:lang w:val="en-US"/>
        </w:rPr>
        <w:t xml:space="preserve"> </w:t>
      </w:r>
      <w:r w:rsidR="000C5451" w:rsidRPr="004540B9">
        <w:rPr>
          <w:rFonts w:ascii="Times New Roman" w:hAnsi="Times New Roman" w:cs="Times New Roman"/>
          <w:b/>
          <w:bCs/>
          <w:sz w:val="26"/>
          <w:szCs w:val="26"/>
          <w:lang w:val="en-US"/>
        </w:rPr>
        <w:t>Giao diện trang cá nhân và đổi mật khẩu của Sinh viên</w:t>
      </w:r>
    </w:p>
    <w:p w14:paraId="05C910BA" w14:textId="77777777" w:rsidR="000C5451" w:rsidRPr="004540B9" w:rsidRDefault="000C5451" w:rsidP="003B7A28">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673088" behindDoc="0" locked="0" layoutInCell="1" allowOverlap="1" wp14:anchorId="54031A57" wp14:editId="16165CDE">
                <wp:simplePos x="0" y="0"/>
                <wp:positionH relativeFrom="column">
                  <wp:posOffset>0</wp:posOffset>
                </wp:positionH>
                <wp:positionV relativeFrom="paragraph">
                  <wp:posOffset>3338830</wp:posOffset>
                </wp:positionV>
                <wp:extent cx="5731510" cy="635"/>
                <wp:effectExtent l="0" t="0" r="0" b="0"/>
                <wp:wrapTopAndBottom/>
                <wp:docPr id="6167732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3CAF70" w14:textId="6F027559" w:rsidR="000C5451" w:rsidRPr="007E6A5D" w:rsidRDefault="007E77FC" w:rsidP="000C5451">
                            <w:pPr>
                              <w:pStyle w:val="Caption"/>
                              <w:jc w:val="center"/>
                              <w:rPr>
                                <w:noProof/>
                                <w:color w:val="auto"/>
                                <w:sz w:val="26"/>
                                <w:szCs w:val="26"/>
                              </w:rPr>
                            </w:pPr>
                            <w:bookmarkStart w:id="278" w:name="_Toc215707848"/>
                            <w:bookmarkStart w:id="279" w:name="_Toc215717736"/>
                            <w:bookmarkStart w:id="280" w:name="_Toc215720843"/>
                            <w:bookmarkStart w:id="281" w:name="_Toc215738337"/>
                            <w:r>
                              <w:rPr>
                                <w:color w:val="auto"/>
                                <w:sz w:val="26"/>
                                <w:szCs w:val="26"/>
                              </w:rPr>
                              <w:t xml:space="preserve">Hình </w:t>
                            </w:r>
                            <w:r w:rsidR="00616DE5">
                              <w:rPr>
                                <w:color w:val="auto"/>
                                <w:sz w:val="26"/>
                                <w:szCs w:val="26"/>
                              </w:rPr>
                              <w:t>57</w:t>
                            </w:r>
                            <w:r w:rsidR="000C5451" w:rsidRPr="007E6A5D">
                              <w:rPr>
                                <w:color w:val="auto"/>
                                <w:sz w:val="26"/>
                                <w:szCs w:val="26"/>
                              </w:rPr>
                              <w:fldChar w:fldCharType="begin"/>
                            </w:r>
                            <w:ins w:id="282" w:author="Nguyễn Thị Bảo Ngọc - 67IT5" w:date="2025-12-04T09:34:00Z" w16du:dateUtc="2025-12-04T02:34:00Z">
                              <w:r w:rsidR="000C5451" w:rsidRPr="007E6A5D">
                                <w:rPr>
                                  <w:color w:val="auto"/>
                                  <w:sz w:val="26"/>
                                  <w:szCs w:val="26"/>
                                </w:rPr>
                                <w:instrText xml:space="preserve"> SEQ Hình \* ARABIC </w:instrText>
                              </w:r>
                            </w:ins>
                            <w:r w:rsidR="000C5451" w:rsidRPr="007E6A5D">
                              <w:rPr>
                                <w:color w:val="auto"/>
                                <w:sz w:val="26"/>
                                <w:szCs w:val="26"/>
                              </w:rPr>
                              <w:fldChar w:fldCharType="separate"/>
                            </w:r>
                            <w:r w:rsidR="000C5451" w:rsidRPr="007E6A5D">
                              <w:rPr>
                                <w:color w:val="auto"/>
                                <w:sz w:val="26"/>
                                <w:szCs w:val="26"/>
                              </w:rPr>
                              <w:fldChar w:fldCharType="end"/>
                            </w:r>
                            <w:r w:rsidR="000C5451" w:rsidRPr="007E6A5D">
                              <w:rPr>
                                <w:color w:val="auto"/>
                                <w:sz w:val="26"/>
                                <w:szCs w:val="26"/>
                              </w:rPr>
                              <w:t>: Giao diện trang cá nhân và cập nhật mật khẩu sinh viên</w:t>
                            </w:r>
                            <w:bookmarkEnd w:id="278"/>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1A57" id="_x0000_s1079" type="#_x0000_t202" style="position:absolute;left:0;text-align:left;margin-left:0;margin-top:262.9pt;width:451.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" stroked="f">
                <v:textbox style="mso-fit-shape-to-text:t" inset="0,0,0,0">
                  <w:txbxContent>
                    <w:p w14:paraId="0B3CAF70" w14:textId="6F027559" w:rsidR="000C5451" w:rsidRPr="007E6A5D" w:rsidRDefault="007E77FC" w:rsidP="000C5451">
                      <w:pPr>
                        <w:pStyle w:val="Caption"/>
                        <w:jc w:val="center"/>
                        <w:rPr>
                          <w:noProof/>
                          <w:color w:val="auto"/>
                          <w:sz w:val="26"/>
                          <w:szCs w:val="26"/>
                        </w:rPr>
                      </w:pPr>
                      <w:bookmarkStart w:id="283" w:name="_Toc215707848"/>
                      <w:bookmarkStart w:id="284" w:name="_Toc215717736"/>
                      <w:bookmarkStart w:id="285" w:name="_Toc215720843"/>
                      <w:bookmarkStart w:id="286" w:name="_Toc215738337"/>
                      <w:r>
                        <w:rPr>
                          <w:color w:val="auto"/>
                          <w:sz w:val="26"/>
                          <w:szCs w:val="26"/>
                        </w:rPr>
                        <w:t xml:space="preserve">Hình </w:t>
                      </w:r>
                      <w:r w:rsidR="00616DE5">
                        <w:rPr>
                          <w:color w:val="auto"/>
                          <w:sz w:val="26"/>
                          <w:szCs w:val="26"/>
                        </w:rPr>
                        <w:t>57</w:t>
                      </w:r>
                      <w:r w:rsidR="000C5451" w:rsidRPr="007E6A5D">
                        <w:rPr>
                          <w:color w:val="auto"/>
                          <w:sz w:val="26"/>
                          <w:szCs w:val="26"/>
                        </w:rPr>
                        <w:fldChar w:fldCharType="begin"/>
                      </w:r>
                      <w:ins w:id="287" w:author="Nguyễn Thị Bảo Ngọc - 67IT5" w:date="2025-12-04T09:34:00Z" w16du:dateUtc="2025-12-04T02:34:00Z">
                        <w:r w:rsidR="000C5451" w:rsidRPr="007E6A5D">
                          <w:rPr>
                            <w:color w:val="auto"/>
                            <w:sz w:val="26"/>
                            <w:szCs w:val="26"/>
                          </w:rPr>
                          <w:instrText xml:space="preserve"> SEQ Hình \* ARABIC </w:instrText>
                        </w:r>
                      </w:ins>
                      <w:r w:rsidR="000C5451" w:rsidRPr="007E6A5D">
                        <w:rPr>
                          <w:color w:val="auto"/>
                          <w:sz w:val="26"/>
                          <w:szCs w:val="26"/>
                        </w:rPr>
                        <w:fldChar w:fldCharType="separate"/>
                      </w:r>
                      <w:r w:rsidR="000C5451" w:rsidRPr="007E6A5D">
                        <w:rPr>
                          <w:color w:val="auto"/>
                          <w:sz w:val="26"/>
                          <w:szCs w:val="26"/>
                        </w:rPr>
                        <w:fldChar w:fldCharType="end"/>
                      </w:r>
                      <w:r w:rsidR="000C5451" w:rsidRPr="007E6A5D">
                        <w:rPr>
                          <w:color w:val="auto"/>
                          <w:sz w:val="26"/>
                          <w:szCs w:val="26"/>
                        </w:rPr>
                        <w:t>: Giao diện trang cá nhân và cập nhật mật khẩu sinh viên</w:t>
                      </w:r>
                      <w:bookmarkEnd w:id="283"/>
                      <w:bookmarkEnd w:id="284"/>
                      <w:bookmarkEnd w:id="285"/>
                      <w:bookmarkEnd w:id="286"/>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678208" behindDoc="0" locked="0" layoutInCell="1" allowOverlap="1" wp14:anchorId="72F55B48" wp14:editId="49BBC08F">
            <wp:simplePos x="0" y="0"/>
            <wp:positionH relativeFrom="column">
              <wp:posOffset>-419</wp:posOffset>
            </wp:positionH>
            <wp:positionV relativeFrom="paragraph">
              <wp:posOffset>714442</wp:posOffset>
            </wp:positionV>
            <wp:extent cx="5731510" cy="2567305"/>
            <wp:effectExtent l="0" t="0" r="2540" b="4445"/>
            <wp:wrapTopAndBottom/>
            <wp:docPr id="18760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746"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Pr="004540B9">
        <w:rPr>
          <w:rFonts w:ascii="Times New Roman" w:hAnsi="Times New Roman" w:cs="Times New Roman"/>
          <w:sz w:val="26"/>
          <w:szCs w:val="26"/>
          <w:lang w:val="en-US"/>
        </w:rPr>
        <w:t xml:space="preserve">Ở thanh Header giảng viên nhân vào phần tên của mình để mở giao diện trang cá nhân. </w:t>
      </w:r>
    </w:p>
    <w:p w14:paraId="0D936F90" w14:textId="7D69266D" w:rsidR="000C5451" w:rsidRPr="004540B9" w:rsidRDefault="000C5451" w:rsidP="00902322">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lastRenderedPageBreak/>
        <w:t>Phần đổi mật khẩu sinh viên nhập mật khẩu cũ nếu khớp, thì nhập mật khẩu mới và xác nhận, rồi ấn “</w:t>
      </w:r>
      <w:r w:rsidRPr="004540B9">
        <w:rPr>
          <w:rFonts w:ascii="Times New Roman" w:hAnsi="Times New Roman" w:cs="Times New Roman"/>
          <w:b/>
          <w:bCs/>
          <w:sz w:val="26"/>
          <w:szCs w:val="26"/>
          <w:lang w:val="en-US"/>
        </w:rPr>
        <w:t>Cập nhật mật khẩu</w:t>
      </w:r>
      <w:r w:rsidRPr="004540B9">
        <w:rPr>
          <w:rFonts w:ascii="Times New Roman" w:hAnsi="Times New Roman" w:cs="Times New Roman"/>
          <w:sz w:val="26"/>
          <w:szCs w:val="26"/>
          <w:lang w:val="en-US"/>
        </w:rPr>
        <w:t xml:space="preserve">” </w:t>
      </w:r>
    </w:p>
    <w:p w14:paraId="6C2B9F6E" w14:textId="422E46AB" w:rsidR="000C5451" w:rsidRPr="004540B9" w:rsidRDefault="00902322" w:rsidP="00902322">
      <w:pPr>
        <w:spacing w:line="288" w:lineRule="auto"/>
        <w:ind w:left="1134" w:hanging="425"/>
        <w:rPr>
          <w:rFonts w:ascii="Times New Roman" w:hAnsi="Times New Roman" w:cs="Times New Roman"/>
          <w:b/>
          <w:bCs/>
          <w:sz w:val="26"/>
          <w:szCs w:val="26"/>
          <w:lang w:val="en-US"/>
        </w:rPr>
      </w:pPr>
      <w:r>
        <w:rPr>
          <w:rFonts w:ascii="Times New Roman" w:hAnsi="Times New Roman" w:cs="Times New Roman"/>
          <w:b/>
          <w:bCs/>
          <w:sz w:val="26"/>
          <w:szCs w:val="26"/>
          <w:lang w:val="en-US"/>
        </w:rPr>
        <w:t>5.1.4.5</w:t>
      </w:r>
      <w:r w:rsidR="000C5451" w:rsidRPr="006C1E27">
        <w:rPr>
          <w:rFonts w:ascii="Times New Roman" w:hAnsi="Times New Roman" w:cs="Times New Roman"/>
          <w:b/>
          <w:bCs/>
          <w:sz w:val="26"/>
          <w:szCs w:val="26"/>
          <w:lang w:val="en-US"/>
        </w:rPr>
        <w:t>Giao</w:t>
      </w:r>
      <w:r w:rsidR="000C5451" w:rsidRPr="004540B9">
        <w:rPr>
          <w:rFonts w:ascii="Times New Roman" w:hAnsi="Times New Roman" w:cs="Times New Roman"/>
          <w:b/>
          <w:bCs/>
          <w:sz w:val="26"/>
          <w:szCs w:val="26"/>
          <w:lang w:val="en-US"/>
        </w:rPr>
        <w:t xml:space="preserve"> diện cập nhật thông tin trang cá nhân sinh viên</w:t>
      </w:r>
    </w:p>
    <w:p w14:paraId="60904109" w14:textId="77777777" w:rsidR="000C5451" w:rsidRPr="004540B9" w:rsidRDefault="000C5451" w:rsidP="00902322">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Ở giao diện trang cá nhân, giảng viên ấn “</w:t>
      </w:r>
      <w:r w:rsidRPr="004540B9">
        <w:rPr>
          <w:rFonts w:ascii="Times New Roman" w:hAnsi="Times New Roman" w:cs="Times New Roman"/>
          <w:b/>
          <w:bCs/>
          <w:sz w:val="26"/>
          <w:szCs w:val="26"/>
          <w:lang w:val="en-US"/>
        </w:rPr>
        <w:t>Chỉnh sửa</w:t>
      </w:r>
      <w:r w:rsidRPr="004540B9">
        <w:rPr>
          <w:rFonts w:ascii="Times New Roman" w:hAnsi="Times New Roman" w:cs="Times New Roman"/>
          <w:sz w:val="26"/>
          <w:szCs w:val="26"/>
          <w:lang w:val="en-US"/>
        </w:rPr>
        <w:t>” để mở giao diện chỉnh sửa</w:t>
      </w:r>
    </w:p>
    <w:p w14:paraId="191BDCB3" w14:textId="77777777" w:rsidR="000C5451" w:rsidRPr="004540B9" w:rsidRDefault="000C5451" w:rsidP="007B036B">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inline distT="0" distB="0" distL="0" distR="0" wp14:anchorId="42D6FAE7" wp14:editId="4C64384C">
            <wp:extent cx="5731510" cy="2758440"/>
            <wp:effectExtent l="0" t="0" r="2540" b="3810"/>
            <wp:docPr id="202246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7197" name="Picture 1" descr="A screenshot of a computer&#10;&#10;AI-generated content may be incorrect."/>
                    <pic:cNvPicPr/>
                  </pic:nvPicPr>
                  <pic:blipFill>
                    <a:blip r:embed="rId85"/>
                    <a:stretch>
                      <a:fillRect/>
                    </a:stretch>
                  </pic:blipFill>
                  <pic:spPr>
                    <a:xfrm>
                      <a:off x="0" y="0"/>
                      <a:ext cx="5731510" cy="2758440"/>
                    </a:xfrm>
                    <a:prstGeom prst="rect">
                      <a:avLst/>
                    </a:prstGeom>
                  </pic:spPr>
                </pic:pic>
              </a:graphicData>
            </a:graphic>
          </wp:inline>
        </w:drawing>
      </w:r>
    </w:p>
    <w:p w14:paraId="5CEE7E1E" w14:textId="461EAB0A" w:rsidR="000C5451" w:rsidRPr="004540B9" w:rsidRDefault="000C5451" w:rsidP="007B036B">
      <w:pPr>
        <w:spacing w:line="288" w:lineRule="auto"/>
        <w:ind w:firstLine="720"/>
        <w:jc w:val="center"/>
        <w:rPr>
          <w:rFonts w:ascii="Times New Roman" w:hAnsi="Times New Roman" w:cs="Times New Roman"/>
          <w:i/>
          <w:iCs/>
          <w:sz w:val="26"/>
          <w:szCs w:val="26"/>
          <w:lang w:val="en-US"/>
        </w:rPr>
      </w:pPr>
      <w:bookmarkStart w:id="288" w:name="_Toc215707849"/>
      <w:bookmarkStart w:id="289" w:name="_Toc215738338"/>
      <w:r w:rsidRPr="004540B9">
        <w:rPr>
          <w:rFonts w:ascii="Times New Roman" w:hAnsi="Times New Roman" w:cs="Times New Roman"/>
          <w:i/>
          <w:iCs/>
          <w:sz w:val="26"/>
          <w:szCs w:val="26"/>
          <w:lang w:val="en-US"/>
        </w:rPr>
        <w:t xml:space="preserve">Hình </w:t>
      </w:r>
      <w:r w:rsidR="00616DE5" w:rsidRPr="004540B9">
        <w:rPr>
          <w:rFonts w:ascii="Times New Roman" w:hAnsi="Times New Roman" w:cs="Times New Roman"/>
          <w:i/>
          <w:iCs/>
          <w:sz w:val="26"/>
          <w:szCs w:val="26"/>
          <w:lang w:val="en-US"/>
        </w:rPr>
        <w:t>58</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cập nhật trang cá nhân sinh viên</w:t>
      </w:r>
      <w:bookmarkEnd w:id="1"/>
      <w:bookmarkEnd w:id="288"/>
      <w:bookmarkEnd w:id="289"/>
    </w:p>
    <w:p w14:paraId="0F76CE37" w14:textId="1C672036" w:rsidR="000C5451" w:rsidRPr="004540B9" w:rsidRDefault="00902322" w:rsidP="00D84A15">
      <w:pPr>
        <w:pStyle w:val="Heading2"/>
        <w:ind w:hanging="426"/>
        <w:rPr>
          <w:rFonts w:ascii="Times New Roman" w:hAnsi="Times New Roman" w:cs="Times New Roman"/>
          <w:b/>
          <w:bCs/>
          <w:sz w:val="26"/>
          <w:szCs w:val="26"/>
          <w:lang w:val="en-US"/>
        </w:rPr>
      </w:pPr>
      <w:bookmarkStart w:id="290" w:name="_Toc215742420"/>
      <w:r w:rsidRPr="001673DA">
        <w:rPr>
          <w:rFonts w:ascii="Times New Roman" w:hAnsi="Times New Roman" w:cs="Times New Roman"/>
          <w:b/>
          <w:bCs/>
          <w:sz w:val="26"/>
          <w:szCs w:val="26"/>
          <w:lang w:val="en-US"/>
        </w:rPr>
        <w:t>5.</w:t>
      </w:r>
      <w:r w:rsidR="00D449B0" w:rsidRPr="001673DA">
        <w:rPr>
          <w:rFonts w:ascii="Times New Roman" w:hAnsi="Times New Roman" w:cs="Times New Roman"/>
          <w:b/>
          <w:bCs/>
          <w:sz w:val="26"/>
          <w:szCs w:val="26"/>
          <w:lang w:val="en-US"/>
        </w:rPr>
        <w:t>2</w:t>
      </w:r>
      <w:r w:rsidR="001673DA" w:rsidRPr="001673DA">
        <w:rPr>
          <w:rFonts w:ascii="Times New Roman" w:hAnsi="Times New Roman" w:cs="Times New Roman"/>
          <w:b/>
          <w:bCs/>
          <w:sz w:val="26"/>
          <w:szCs w:val="26"/>
          <w:lang w:val="en-US"/>
        </w:rPr>
        <w:t xml:space="preserve"> kiểm thử chương trình</w:t>
      </w:r>
      <w:bookmarkEnd w:id="290"/>
    </w:p>
    <w:p w14:paraId="35018842" w14:textId="77777777" w:rsidR="00D84A15" w:rsidRPr="00D84A15" w:rsidRDefault="00D84A15" w:rsidP="00D84A15">
      <w:pPr>
        <w:pStyle w:val="Heading3"/>
        <w:ind w:hanging="426"/>
        <w:rPr>
          <w:rFonts w:ascii="Times New Roman" w:hAnsi="Times New Roman" w:cs="Times New Roman"/>
          <w:b/>
          <w:bCs/>
          <w:sz w:val="26"/>
          <w:szCs w:val="26"/>
          <w:lang w:val="en-US"/>
        </w:rPr>
      </w:pPr>
      <w:bookmarkStart w:id="291" w:name="_Toc215742421"/>
      <w:r w:rsidRPr="00D84A15">
        <w:rPr>
          <w:rFonts w:ascii="Times New Roman" w:hAnsi="Times New Roman" w:cs="Times New Roman"/>
          <w:b/>
          <w:bCs/>
          <w:sz w:val="26"/>
          <w:szCs w:val="26"/>
          <w:lang w:val="en-US"/>
        </w:rPr>
        <w:t>5.2.1 Quy trình giảng viên thêm vân tay cho sinh viên</w:t>
      </w:r>
      <w:bookmarkEnd w:id="291"/>
    </w:p>
    <w:p w14:paraId="16D50E5E"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Giảng viên đăng nhập vào hệ thống</w:t>
      </w:r>
    </w:p>
    <w:p w14:paraId="2D4172B9" w14:textId="77777777" w:rsid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sidebar chọn item “</w:t>
      </w:r>
      <w:r w:rsidRPr="00D84A15">
        <w:rPr>
          <w:rFonts w:ascii="Times New Roman" w:hAnsi="Times New Roman" w:cs="Times New Roman"/>
          <w:b/>
          <w:bCs/>
          <w:sz w:val="26"/>
          <w:szCs w:val="26"/>
          <w:lang w:val="en-US"/>
        </w:rPr>
        <w:t>Thêm vân tay</w:t>
      </w:r>
      <w:r w:rsidRPr="00D84A15">
        <w:rPr>
          <w:rFonts w:ascii="Times New Roman" w:hAnsi="Times New Roman" w:cs="Times New Roman"/>
          <w:sz w:val="26"/>
          <w:szCs w:val="26"/>
          <w:lang w:val="en-US"/>
        </w:rPr>
        <w:t>”</w:t>
      </w:r>
    </w:p>
    <w:p w14:paraId="0EB8573E" w14:textId="4D849308" w:rsidR="005A3954" w:rsidRDefault="005A3954" w:rsidP="00D84A15">
      <w:pPr>
        <w:spacing w:line="288" w:lineRule="auto"/>
        <w:ind w:hanging="426"/>
        <w:rPr>
          <w:rFonts w:ascii="Times New Roman" w:hAnsi="Times New Roman" w:cs="Times New Roman"/>
          <w:sz w:val="26"/>
          <w:szCs w:val="26"/>
          <w:lang w:val="en-US"/>
        </w:rPr>
      </w:pPr>
      <w:r>
        <w:rPr>
          <w:rFonts w:ascii="Times New Roman" w:hAnsi="Times New Roman" w:cs="Times New Roman"/>
          <w:sz w:val="26"/>
          <w:szCs w:val="26"/>
          <w:lang w:val="en-US"/>
        </w:rPr>
        <w:t xml:space="preserve">- Ở giao diện thêm </w:t>
      </w:r>
      <w:r w:rsidR="005D7684">
        <w:rPr>
          <w:rFonts w:ascii="Times New Roman" w:hAnsi="Times New Roman" w:cs="Times New Roman"/>
          <w:sz w:val="26"/>
          <w:szCs w:val="26"/>
          <w:lang w:val="en-US"/>
        </w:rPr>
        <w:t>vân tay, giảng viên nhập MSSV của sinh viên</w:t>
      </w:r>
      <w:r w:rsidR="00F36F1C">
        <w:rPr>
          <w:rFonts w:ascii="Times New Roman" w:hAnsi="Times New Roman" w:cs="Times New Roman"/>
          <w:sz w:val="26"/>
          <w:szCs w:val="26"/>
          <w:lang w:val="en-US"/>
        </w:rPr>
        <w:t xml:space="preserve"> thêm vân tay và chọn </w:t>
      </w:r>
      <w:r w:rsidR="00D52C50">
        <w:rPr>
          <w:rFonts w:ascii="Times New Roman" w:hAnsi="Times New Roman" w:cs="Times New Roman"/>
          <w:sz w:val="26"/>
          <w:szCs w:val="26"/>
          <w:lang w:val="en-US"/>
        </w:rPr>
        <w:t>thiết bị rồi nhấn tìm kiếm</w:t>
      </w:r>
    </w:p>
    <w:p w14:paraId="17F21332" w14:textId="410C77F1"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b/>
          <w:bCs/>
          <w:noProof/>
          <w:sz w:val="26"/>
          <w:szCs w:val="26"/>
        </w:rPr>
        <w:lastRenderedPageBreak/>
        <w:drawing>
          <wp:inline distT="0" distB="0" distL="0" distR="0" wp14:anchorId="36A48E2C" wp14:editId="25690AB5">
            <wp:extent cx="5129561" cy="2318703"/>
            <wp:effectExtent l="0" t="0" r="0" b="5715"/>
            <wp:docPr id="14890492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9211" name="Picture 1" descr="A screenshot of a chat&#10;&#10;AI-generated content may be incorrect."/>
                    <pic:cNvPicPr/>
                  </pic:nvPicPr>
                  <pic:blipFill>
                    <a:blip r:embed="rId86"/>
                    <a:stretch>
                      <a:fillRect/>
                    </a:stretch>
                  </pic:blipFill>
                  <pic:spPr>
                    <a:xfrm>
                      <a:off x="0" y="0"/>
                      <a:ext cx="5135112" cy="2321212"/>
                    </a:xfrm>
                    <a:prstGeom prst="rect">
                      <a:avLst/>
                    </a:prstGeom>
                  </pic:spPr>
                </pic:pic>
              </a:graphicData>
            </a:graphic>
          </wp:inline>
        </w:drawing>
      </w:r>
    </w:p>
    <w:p w14:paraId="3CD73138" w14:textId="50CF3104" w:rsidR="00D84A15" w:rsidRPr="00D84A15" w:rsidRDefault="00D84A15" w:rsidP="00D52C50">
      <w:pPr>
        <w:spacing w:line="288" w:lineRule="auto"/>
        <w:ind w:hanging="426"/>
        <w:jc w:val="center"/>
        <w:rPr>
          <w:rFonts w:ascii="Times New Roman" w:hAnsi="Times New Roman" w:cs="Times New Roman"/>
          <w:i/>
          <w:sz w:val="26"/>
          <w:szCs w:val="26"/>
          <w:lang w:val="en-US"/>
        </w:rPr>
      </w:pPr>
      <w:r w:rsidRPr="00D84A15">
        <w:rPr>
          <w:rFonts w:ascii="Times New Roman" w:hAnsi="Times New Roman" w:cs="Times New Roman"/>
          <w:i/>
          <w:sz w:val="26"/>
          <w:szCs w:val="26"/>
        </w:rPr>
        <w:t xml:space="preserve">Hình </w:t>
      </w:r>
      <w:r w:rsidR="00D52C50" w:rsidRPr="00D52C50">
        <w:rPr>
          <w:rFonts w:ascii="Times New Roman" w:hAnsi="Times New Roman" w:cs="Times New Roman"/>
          <w:i/>
          <w:iCs/>
          <w:sz w:val="26"/>
          <w:szCs w:val="26"/>
        </w:rPr>
        <w:t>59</w:t>
      </w:r>
      <w:r w:rsidRPr="00D84A15">
        <w:rPr>
          <w:rFonts w:ascii="Times New Roman" w:hAnsi="Times New Roman" w:cs="Times New Roman"/>
          <w:i/>
          <w:sz w:val="26"/>
          <w:szCs w:val="26"/>
        </w:rPr>
        <w:t xml:space="preserve"> Giao diện tạo phiên đăng kí vân tay</w:t>
      </w:r>
    </w:p>
    <w:p w14:paraId="2687F2D5"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 xml:space="preserve">Hệ thống sẽ trả về sinh viên có MSSV trùng khớp. Sau đó nhấn tạo phiên đăng kí </w:t>
      </w:r>
    </w:p>
    <w:p w14:paraId="487BA5C7" w14:textId="77777777" w:rsidR="00D84A15" w:rsidRPr="00D84A15" w:rsidRDefault="00D84A15" w:rsidP="00D84A15">
      <w:pPr>
        <w:spacing w:line="288" w:lineRule="auto"/>
        <w:ind w:hanging="426"/>
        <w:rPr>
          <w:rFonts w:ascii="Times New Roman" w:hAnsi="Times New Roman" w:cs="Times New Roman"/>
          <w:b/>
          <w:bCs/>
          <w:sz w:val="26"/>
          <w:szCs w:val="26"/>
        </w:rPr>
      </w:pPr>
      <w:r w:rsidRPr="00D84A15">
        <w:rPr>
          <w:rFonts w:ascii="Times New Roman" w:hAnsi="Times New Roman" w:cs="Times New Roman"/>
          <w:b/>
          <w:bCs/>
          <w:noProof/>
          <w:sz w:val="26"/>
          <w:szCs w:val="26"/>
        </w:rPr>
        <w:drawing>
          <wp:inline distT="0" distB="0" distL="0" distR="0" wp14:anchorId="2AACF415" wp14:editId="45E9406D">
            <wp:extent cx="5251739" cy="2631688"/>
            <wp:effectExtent l="0" t="0" r="6350" b="0"/>
            <wp:docPr id="412509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9635" name="Picture 1" descr="A screenshot of a computer&#10;&#10;AI-generated content may be incorrect."/>
                    <pic:cNvPicPr/>
                  </pic:nvPicPr>
                  <pic:blipFill>
                    <a:blip r:embed="rId87"/>
                    <a:stretch>
                      <a:fillRect/>
                    </a:stretch>
                  </pic:blipFill>
                  <pic:spPr>
                    <a:xfrm>
                      <a:off x="0" y="0"/>
                      <a:ext cx="5261209" cy="2636433"/>
                    </a:xfrm>
                    <a:prstGeom prst="rect">
                      <a:avLst/>
                    </a:prstGeom>
                  </pic:spPr>
                </pic:pic>
              </a:graphicData>
            </a:graphic>
          </wp:inline>
        </w:drawing>
      </w:r>
    </w:p>
    <w:p w14:paraId="4A93994F" w14:textId="2145F6AC" w:rsidR="00D84A15" w:rsidRPr="00D84A15" w:rsidRDefault="00D84A15" w:rsidP="00D52C50">
      <w:pPr>
        <w:spacing w:line="288" w:lineRule="auto"/>
        <w:ind w:hanging="426"/>
        <w:jc w:val="center"/>
        <w:rPr>
          <w:rFonts w:ascii="Times New Roman" w:hAnsi="Times New Roman" w:cs="Times New Roman"/>
          <w:i/>
          <w:sz w:val="26"/>
          <w:szCs w:val="26"/>
          <w:lang w:val="en-US"/>
        </w:rPr>
      </w:pPr>
      <w:r w:rsidRPr="00D84A15">
        <w:rPr>
          <w:rFonts w:ascii="Times New Roman" w:hAnsi="Times New Roman" w:cs="Times New Roman"/>
          <w:i/>
          <w:sz w:val="26"/>
          <w:szCs w:val="26"/>
        </w:rPr>
        <w:t xml:space="preserve">Hình </w:t>
      </w:r>
      <w:r w:rsidR="00D52C50" w:rsidRPr="0017522A">
        <w:rPr>
          <w:rFonts w:ascii="Times New Roman" w:hAnsi="Times New Roman" w:cs="Times New Roman"/>
          <w:i/>
          <w:sz w:val="26"/>
          <w:szCs w:val="26"/>
        </w:rPr>
        <w:t>60</w:t>
      </w:r>
      <w:r w:rsidRPr="00D84A15">
        <w:rPr>
          <w:rFonts w:ascii="Times New Roman" w:hAnsi="Times New Roman" w:cs="Times New Roman"/>
          <w:i/>
          <w:sz w:val="26"/>
          <w:szCs w:val="26"/>
        </w:rPr>
        <w:t xml:space="preserve"> Giao diện gửi yêu cầu thêm vân tay</w:t>
      </w:r>
    </w:p>
    <w:p w14:paraId="1B6D599F"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xml:space="preserve">- Backend sẽ gửi một yêu cầu thêm vân tay đến thiết </w:t>
      </w:r>
      <w:proofErr w:type="gramStart"/>
      <w:r w:rsidRPr="00D84A15">
        <w:rPr>
          <w:rFonts w:ascii="Times New Roman" w:hAnsi="Times New Roman" w:cs="Times New Roman"/>
          <w:sz w:val="26"/>
          <w:szCs w:val="26"/>
          <w:lang w:val="en-US"/>
        </w:rPr>
        <w:t>bị ,</w:t>
      </w:r>
      <w:proofErr w:type="gramEnd"/>
      <w:r w:rsidRPr="00D84A15">
        <w:rPr>
          <w:rFonts w:ascii="Times New Roman" w:hAnsi="Times New Roman" w:cs="Times New Roman"/>
          <w:sz w:val="26"/>
          <w:szCs w:val="26"/>
          <w:lang w:val="en-US"/>
        </w:rPr>
        <w:t xml:space="preserve"> thiết bị sẽ thực hiện quy trình thêm vân tay</w:t>
      </w:r>
    </w:p>
    <w:p w14:paraId="4D13EE25" w14:textId="77777777" w:rsidR="00D84A15" w:rsidRPr="00D84A15" w:rsidRDefault="00D84A15" w:rsidP="00D84A15">
      <w:pPr>
        <w:spacing w:line="288" w:lineRule="auto"/>
        <w:ind w:hanging="426"/>
        <w:rPr>
          <w:rFonts w:ascii="Times New Roman" w:hAnsi="Times New Roman" w:cs="Times New Roman"/>
          <w:b/>
          <w:bCs/>
          <w:sz w:val="26"/>
          <w:szCs w:val="26"/>
          <w:lang w:val="en-US"/>
        </w:rPr>
      </w:pPr>
    </w:p>
    <w:p w14:paraId="10A3E2ED" w14:textId="77777777" w:rsidR="00D84A15" w:rsidRPr="00D84A15" w:rsidRDefault="00D84A15" w:rsidP="000C37CA">
      <w:pPr>
        <w:spacing w:line="288" w:lineRule="auto"/>
        <w:ind w:hanging="426"/>
        <w:jc w:val="center"/>
        <w:rPr>
          <w:rFonts w:ascii="Times New Roman" w:hAnsi="Times New Roman" w:cs="Times New Roman"/>
          <w:b/>
          <w:bCs/>
          <w:sz w:val="26"/>
          <w:szCs w:val="26"/>
        </w:rPr>
      </w:pPr>
      <w:r w:rsidRPr="00D84A15">
        <w:rPr>
          <w:rFonts w:ascii="Times New Roman" w:hAnsi="Times New Roman" w:cs="Times New Roman"/>
          <w:b/>
          <w:bCs/>
          <w:noProof/>
          <w:sz w:val="26"/>
          <w:szCs w:val="26"/>
          <w:lang w:val="en-US"/>
        </w:rPr>
        <w:lastRenderedPageBreak/>
        <w:drawing>
          <wp:inline distT="0" distB="0" distL="0" distR="0" wp14:anchorId="0D8FC614" wp14:editId="67315C44">
            <wp:extent cx="2902427" cy="5005966"/>
            <wp:effectExtent l="0" t="4128" r="8573" b="8572"/>
            <wp:docPr id="1460974936" name="Picture 2"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74936" name="Picture 2" descr="A circuit board with wires and a blue light&#10;&#10;AI-generated content may be incorrect."/>
                    <pic:cNvPicPr/>
                  </pic:nvPicPr>
                  <pic:blipFill rotWithShape="1">
                    <a:blip r:embed="rId88" cstate="print">
                      <a:extLst>
                        <a:ext uri="{28A0092B-C50C-407E-A947-70E740481C1C}">
                          <a14:useLocalDpi xmlns:a14="http://schemas.microsoft.com/office/drawing/2010/main" val="0"/>
                        </a:ext>
                      </a:extLst>
                    </a:blip>
                    <a:srcRect l="9579" r="13113"/>
                    <a:stretch>
                      <a:fillRect/>
                    </a:stretch>
                  </pic:blipFill>
                  <pic:spPr bwMode="auto">
                    <a:xfrm rot="16200000">
                      <a:off x="0" y="0"/>
                      <a:ext cx="2910732" cy="5020291"/>
                    </a:xfrm>
                    <a:prstGeom prst="rect">
                      <a:avLst/>
                    </a:prstGeom>
                    <a:ln>
                      <a:noFill/>
                    </a:ln>
                    <a:extLst>
                      <a:ext uri="{53640926-AAD7-44D8-BBD7-CCE9431645EC}">
                        <a14:shadowObscured xmlns:a14="http://schemas.microsoft.com/office/drawing/2010/main"/>
                      </a:ext>
                    </a:extLst>
                  </pic:spPr>
                </pic:pic>
              </a:graphicData>
            </a:graphic>
          </wp:inline>
        </w:drawing>
      </w:r>
    </w:p>
    <w:p w14:paraId="7A455DA2" w14:textId="5B96504E" w:rsidR="00D84A15" w:rsidRPr="00D84A15" w:rsidRDefault="00D84A15" w:rsidP="0017522A">
      <w:pPr>
        <w:spacing w:line="288" w:lineRule="auto"/>
        <w:ind w:hanging="426"/>
        <w:jc w:val="center"/>
        <w:rPr>
          <w:rFonts w:ascii="Times New Roman" w:hAnsi="Times New Roman" w:cs="Times New Roman"/>
          <w:i/>
          <w:sz w:val="26"/>
          <w:szCs w:val="26"/>
          <w:lang w:val="en-US"/>
        </w:rPr>
      </w:pPr>
      <w:r w:rsidRPr="00D84A15">
        <w:rPr>
          <w:rFonts w:ascii="Times New Roman" w:hAnsi="Times New Roman" w:cs="Times New Roman"/>
          <w:i/>
          <w:sz w:val="26"/>
          <w:szCs w:val="26"/>
        </w:rPr>
        <w:t xml:space="preserve">Hình </w:t>
      </w:r>
      <w:r w:rsidR="0017522A" w:rsidRPr="0017522A">
        <w:rPr>
          <w:rFonts w:ascii="Times New Roman" w:hAnsi="Times New Roman" w:cs="Times New Roman"/>
          <w:i/>
          <w:iCs/>
          <w:sz w:val="26"/>
          <w:szCs w:val="26"/>
        </w:rPr>
        <w:t>61</w:t>
      </w:r>
      <w:r w:rsidRPr="00D84A15">
        <w:rPr>
          <w:rFonts w:ascii="Times New Roman" w:hAnsi="Times New Roman" w:cs="Times New Roman"/>
          <w:i/>
          <w:sz w:val="26"/>
          <w:szCs w:val="26"/>
        </w:rPr>
        <w:t xml:space="preserve"> Minh hoạt quét vân tay</w:t>
      </w:r>
    </w:p>
    <w:p w14:paraId="5226114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Sau 2 lần quét vân tay thành công thiết bị sẽ trả về 1 slot là vị trí mà vân tay đó lưu trong cảm biến</w:t>
      </w:r>
    </w:p>
    <w:p w14:paraId="1970B8C4" w14:textId="77777777" w:rsidR="00D84A15" w:rsidRPr="00D84A15" w:rsidRDefault="00D84A15" w:rsidP="000C37CA">
      <w:pPr>
        <w:spacing w:line="288" w:lineRule="auto"/>
        <w:ind w:hanging="426"/>
        <w:jc w:val="center"/>
        <w:rPr>
          <w:rFonts w:ascii="Times New Roman" w:hAnsi="Times New Roman" w:cs="Times New Roman"/>
          <w:b/>
          <w:bCs/>
          <w:sz w:val="26"/>
          <w:szCs w:val="26"/>
        </w:rPr>
      </w:pPr>
      <w:r w:rsidRPr="00D84A15">
        <w:rPr>
          <w:rFonts w:ascii="Times New Roman" w:hAnsi="Times New Roman" w:cs="Times New Roman"/>
          <w:b/>
          <w:bCs/>
          <w:noProof/>
          <w:sz w:val="26"/>
          <w:szCs w:val="26"/>
          <w:lang w:val="en-US"/>
        </w:rPr>
        <w:drawing>
          <wp:inline distT="0" distB="0" distL="0" distR="0" wp14:anchorId="4C2DCA1B" wp14:editId="78AB0878">
            <wp:extent cx="2957627" cy="5210566"/>
            <wp:effectExtent l="0" t="2540" r="0" b="0"/>
            <wp:docPr id="1737797146" name="Picture 3"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7146" name="Picture 3" descr="A circuit board with wires and a blue light&#10;&#10;AI-generated content may be incorrect."/>
                    <pic:cNvPicPr/>
                  </pic:nvPicPr>
                  <pic:blipFill rotWithShape="1">
                    <a:blip r:embed="rId89" cstate="print">
                      <a:extLst>
                        <a:ext uri="{28A0092B-C50C-407E-A947-70E740481C1C}">
                          <a14:useLocalDpi xmlns:a14="http://schemas.microsoft.com/office/drawing/2010/main" val="0"/>
                        </a:ext>
                      </a:extLst>
                    </a:blip>
                    <a:srcRect l="18058" t="6054" r="11816" b="1290"/>
                    <a:stretch>
                      <a:fillRect/>
                    </a:stretch>
                  </pic:blipFill>
                  <pic:spPr bwMode="auto">
                    <a:xfrm rot="16200000">
                      <a:off x="0" y="0"/>
                      <a:ext cx="2981434" cy="5252509"/>
                    </a:xfrm>
                    <a:prstGeom prst="rect">
                      <a:avLst/>
                    </a:prstGeom>
                    <a:ln>
                      <a:noFill/>
                    </a:ln>
                    <a:extLst>
                      <a:ext uri="{53640926-AAD7-44D8-BBD7-CCE9431645EC}">
                        <a14:shadowObscured xmlns:a14="http://schemas.microsoft.com/office/drawing/2010/main"/>
                      </a:ext>
                    </a:extLst>
                  </pic:spPr>
                </pic:pic>
              </a:graphicData>
            </a:graphic>
          </wp:inline>
        </w:drawing>
      </w:r>
    </w:p>
    <w:p w14:paraId="146CFBFE" w14:textId="2CFE1A73" w:rsidR="00D84A15" w:rsidRPr="00D84A15" w:rsidRDefault="00D84A15" w:rsidP="0017522A">
      <w:pPr>
        <w:spacing w:line="288" w:lineRule="auto"/>
        <w:ind w:hanging="426"/>
        <w:jc w:val="center"/>
        <w:rPr>
          <w:rFonts w:ascii="Times New Roman" w:hAnsi="Times New Roman" w:cs="Times New Roman"/>
          <w:i/>
          <w:sz w:val="26"/>
          <w:szCs w:val="26"/>
        </w:rPr>
      </w:pPr>
      <w:r w:rsidRPr="00D84A15">
        <w:rPr>
          <w:rFonts w:ascii="Times New Roman" w:hAnsi="Times New Roman" w:cs="Times New Roman"/>
          <w:i/>
          <w:sz w:val="26"/>
          <w:szCs w:val="26"/>
        </w:rPr>
        <w:t xml:space="preserve">Hình </w:t>
      </w:r>
      <w:r w:rsidR="0017522A" w:rsidRPr="0017522A">
        <w:rPr>
          <w:rFonts w:ascii="Times New Roman" w:hAnsi="Times New Roman" w:cs="Times New Roman"/>
          <w:i/>
          <w:iCs/>
          <w:sz w:val="26"/>
          <w:szCs w:val="26"/>
        </w:rPr>
        <w:t>62</w:t>
      </w:r>
      <w:r w:rsidRPr="00D84A15">
        <w:rPr>
          <w:rFonts w:ascii="Times New Roman" w:hAnsi="Times New Roman" w:cs="Times New Roman"/>
          <w:i/>
          <w:sz w:val="26"/>
          <w:szCs w:val="26"/>
        </w:rPr>
        <w:t xml:space="preserve"> Thiết bị thêm vân tay thành công</w:t>
      </w:r>
    </w:p>
    <w:p w14:paraId="340BE902" w14:textId="77777777" w:rsidR="00D84A15" w:rsidRPr="00D84A15" w:rsidRDefault="00D84A15" w:rsidP="00D84A15">
      <w:pPr>
        <w:spacing w:line="288" w:lineRule="auto"/>
        <w:ind w:hanging="426"/>
        <w:rPr>
          <w:rFonts w:ascii="Times New Roman" w:hAnsi="Times New Roman" w:cs="Times New Roman"/>
          <w:b/>
          <w:bCs/>
          <w:sz w:val="26"/>
          <w:szCs w:val="26"/>
          <w:lang w:val="en-US"/>
        </w:rPr>
      </w:pPr>
      <w:r w:rsidRPr="00D84A15">
        <w:rPr>
          <w:rFonts w:ascii="Times New Roman" w:hAnsi="Times New Roman" w:cs="Times New Roman"/>
          <w:b/>
          <w:bCs/>
          <w:sz w:val="26"/>
          <w:szCs w:val="26"/>
          <w:lang w:val="en-US"/>
        </w:rPr>
        <w:t>-</w:t>
      </w:r>
    </w:p>
    <w:p w14:paraId="47F6D23C" w14:textId="77777777" w:rsidR="00D84A15" w:rsidRPr="00D84A15" w:rsidRDefault="00D84A15" w:rsidP="00D84A15">
      <w:pPr>
        <w:spacing w:line="288" w:lineRule="auto"/>
        <w:ind w:hanging="426"/>
        <w:rPr>
          <w:rFonts w:ascii="Times New Roman" w:hAnsi="Times New Roman" w:cs="Times New Roman"/>
          <w:b/>
          <w:bCs/>
          <w:sz w:val="26"/>
          <w:szCs w:val="26"/>
          <w:lang w:val="en-US"/>
        </w:rPr>
      </w:pPr>
    </w:p>
    <w:p w14:paraId="0BEF9468" w14:textId="77777777" w:rsidR="000C37CA" w:rsidRPr="00D84A15" w:rsidRDefault="000C37CA" w:rsidP="00D84A15">
      <w:pPr>
        <w:spacing w:line="288" w:lineRule="auto"/>
        <w:ind w:hanging="426"/>
        <w:rPr>
          <w:rFonts w:ascii="Times New Roman" w:hAnsi="Times New Roman" w:cs="Times New Roman"/>
          <w:b/>
          <w:bCs/>
          <w:sz w:val="26"/>
          <w:szCs w:val="26"/>
          <w:lang w:val="en-US"/>
        </w:rPr>
      </w:pPr>
    </w:p>
    <w:p w14:paraId="4D42B6EB" w14:textId="77777777" w:rsidR="00D84A15" w:rsidRPr="00D84A15" w:rsidRDefault="00D84A15" w:rsidP="00D84A15">
      <w:pPr>
        <w:spacing w:line="288" w:lineRule="auto"/>
        <w:ind w:hanging="426"/>
        <w:rPr>
          <w:rFonts w:ascii="Times New Roman" w:hAnsi="Times New Roman" w:cs="Times New Roman"/>
          <w:b/>
          <w:bCs/>
          <w:sz w:val="26"/>
          <w:szCs w:val="26"/>
          <w:lang w:val="en-US"/>
        </w:rPr>
      </w:pPr>
    </w:p>
    <w:p w14:paraId="137028EB" w14:textId="77777777" w:rsidR="00D84A15" w:rsidRPr="00D84A15" w:rsidRDefault="00D84A15" w:rsidP="00D84A15">
      <w:pPr>
        <w:spacing w:line="288" w:lineRule="auto"/>
        <w:ind w:hanging="426"/>
        <w:rPr>
          <w:rFonts w:ascii="Times New Roman" w:hAnsi="Times New Roman" w:cs="Times New Roman"/>
          <w:b/>
          <w:bCs/>
          <w:sz w:val="26"/>
          <w:szCs w:val="26"/>
          <w:lang w:val="en-US"/>
        </w:rPr>
      </w:pPr>
      <w:r w:rsidRPr="00D84A15">
        <w:rPr>
          <w:rFonts w:ascii="Times New Roman" w:hAnsi="Times New Roman" w:cs="Times New Roman"/>
          <w:b/>
          <w:bCs/>
          <w:sz w:val="26"/>
          <w:szCs w:val="26"/>
          <w:lang w:val="en-US"/>
        </w:rPr>
        <w:lastRenderedPageBreak/>
        <w:t xml:space="preserve">-  </w:t>
      </w:r>
      <w:r w:rsidRPr="00D84A15">
        <w:rPr>
          <w:rFonts w:ascii="Times New Roman" w:hAnsi="Times New Roman" w:cs="Times New Roman"/>
          <w:sz w:val="26"/>
          <w:szCs w:val="26"/>
          <w:lang w:val="en-US"/>
        </w:rPr>
        <w:t>Backend nhận vị trí thực hiện đẩy lên Frontend</w:t>
      </w:r>
    </w:p>
    <w:p w14:paraId="50DE8727" w14:textId="77777777" w:rsidR="00D84A15" w:rsidRPr="00D84A15" w:rsidRDefault="00D84A15" w:rsidP="000C37CA">
      <w:pPr>
        <w:spacing w:line="288" w:lineRule="auto"/>
        <w:ind w:hanging="426"/>
        <w:jc w:val="center"/>
        <w:rPr>
          <w:rFonts w:ascii="Times New Roman" w:hAnsi="Times New Roman" w:cs="Times New Roman"/>
          <w:b/>
          <w:bCs/>
          <w:sz w:val="26"/>
          <w:szCs w:val="26"/>
        </w:rPr>
      </w:pPr>
      <w:r w:rsidRPr="00D84A15">
        <w:rPr>
          <w:rFonts w:ascii="Times New Roman" w:hAnsi="Times New Roman" w:cs="Times New Roman"/>
          <w:b/>
          <w:bCs/>
          <w:noProof/>
          <w:sz w:val="26"/>
          <w:szCs w:val="26"/>
        </w:rPr>
        <w:drawing>
          <wp:inline distT="0" distB="0" distL="0" distR="0" wp14:anchorId="45E3C268" wp14:editId="54A2DC5C">
            <wp:extent cx="5084956" cy="2486141"/>
            <wp:effectExtent l="0" t="0" r="1905" b="0"/>
            <wp:docPr id="638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90" name="Picture 1" descr="A screenshot of a computer&#10;&#10;AI-generated content may be incorrect."/>
                    <pic:cNvPicPr/>
                  </pic:nvPicPr>
                  <pic:blipFill>
                    <a:blip r:embed="rId90"/>
                    <a:stretch>
                      <a:fillRect/>
                    </a:stretch>
                  </pic:blipFill>
                  <pic:spPr>
                    <a:xfrm>
                      <a:off x="0" y="0"/>
                      <a:ext cx="5107465" cy="2497146"/>
                    </a:xfrm>
                    <a:prstGeom prst="rect">
                      <a:avLst/>
                    </a:prstGeom>
                  </pic:spPr>
                </pic:pic>
              </a:graphicData>
            </a:graphic>
          </wp:inline>
        </w:drawing>
      </w:r>
    </w:p>
    <w:p w14:paraId="03F3BD76" w14:textId="37918231" w:rsidR="00D84A15" w:rsidRPr="00D84A15" w:rsidRDefault="00D84A15" w:rsidP="000C37CA">
      <w:pPr>
        <w:spacing w:line="288" w:lineRule="auto"/>
        <w:ind w:hanging="426"/>
        <w:jc w:val="center"/>
        <w:rPr>
          <w:rFonts w:ascii="Times New Roman" w:hAnsi="Times New Roman" w:cs="Times New Roman"/>
          <w:i/>
          <w:sz w:val="26"/>
          <w:szCs w:val="26"/>
        </w:rPr>
      </w:pPr>
      <w:r w:rsidRPr="00D84A15">
        <w:rPr>
          <w:rFonts w:ascii="Times New Roman" w:hAnsi="Times New Roman" w:cs="Times New Roman"/>
          <w:i/>
          <w:sz w:val="26"/>
          <w:szCs w:val="26"/>
        </w:rPr>
        <w:t xml:space="preserve">Hình </w:t>
      </w:r>
      <w:r w:rsidR="0017522A" w:rsidRPr="000C37CA">
        <w:rPr>
          <w:rFonts w:ascii="Times New Roman" w:hAnsi="Times New Roman" w:cs="Times New Roman"/>
          <w:i/>
          <w:iCs/>
          <w:sz w:val="26"/>
          <w:szCs w:val="26"/>
        </w:rPr>
        <w:t>6</w:t>
      </w:r>
      <w:r w:rsidR="000C37CA" w:rsidRPr="000C37CA">
        <w:rPr>
          <w:rFonts w:ascii="Times New Roman" w:hAnsi="Times New Roman" w:cs="Times New Roman"/>
          <w:i/>
          <w:iCs/>
          <w:sz w:val="26"/>
          <w:szCs w:val="26"/>
        </w:rPr>
        <w:t>3</w:t>
      </w:r>
      <w:r w:rsidRPr="00D84A15">
        <w:rPr>
          <w:rFonts w:ascii="Times New Roman" w:hAnsi="Times New Roman" w:cs="Times New Roman"/>
          <w:i/>
          <w:sz w:val="26"/>
          <w:szCs w:val="26"/>
        </w:rPr>
        <w:t xml:space="preserve"> Giao diện đã nhận vị trí vân tay từ thiết bị</w:t>
      </w:r>
    </w:p>
    <w:p w14:paraId="38B806A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Cuối cùng người dùng nhấn “Lưu vân tay cho sinh viên” để lưu vân tay vào bộ nhớ chung và load lại trang để hiển thị vân tay của sinh viên đó</w:t>
      </w:r>
    </w:p>
    <w:p w14:paraId="06E2E8CB" w14:textId="77777777" w:rsidR="00D84A15" w:rsidRPr="00D84A15" w:rsidRDefault="00D84A15" w:rsidP="000C37CA">
      <w:pPr>
        <w:spacing w:line="288" w:lineRule="auto"/>
        <w:ind w:hanging="426"/>
        <w:jc w:val="center"/>
        <w:rPr>
          <w:rFonts w:ascii="Times New Roman" w:hAnsi="Times New Roman" w:cs="Times New Roman"/>
          <w:b/>
          <w:bCs/>
          <w:sz w:val="26"/>
          <w:szCs w:val="26"/>
        </w:rPr>
      </w:pPr>
      <w:r w:rsidRPr="00D84A15">
        <w:rPr>
          <w:rFonts w:ascii="Times New Roman" w:hAnsi="Times New Roman" w:cs="Times New Roman"/>
          <w:b/>
          <w:bCs/>
          <w:noProof/>
          <w:sz w:val="26"/>
          <w:szCs w:val="26"/>
        </w:rPr>
        <w:drawing>
          <wp:inline distT="0" distB="0" distL="0" distR="0" wp14:anchorId="73E02953" wp14:editId="4AEC1109">
            <wp:extent cx="5296829" cy="2438325"/>
            <wp:effectExtent l="0" t="0" r="0" b="635"/>
            <wp:docPr id="675422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203" name="Picture 1" descr="A screenshot of a chat&#10;&#10;AI-generated content may be incorrect."/>
                    <pic:cNvPicPr/>
                  </pic:nvPicPr>
                  <pic:blipFill>
                    <a:blip r:embed="rId91"/>
                    <a:stretch>
                      <a:fillRect/>
                    </a:stretch>
                  </pic:blipFill>
                  <pic:spPr>
                    <a:xfrm>
                      <a:off x="0" y="0"/>
                      <a:ext cx="5301249" cy="2440359"/>
                    </a:xfrm>
                    <a:prstGeom prst="rect">
                      <a:avLst/>
                    </a:prstGeom>
                  </pic:spPr>
                </pic:pic>
              </a:graphicData>
            </a:graphic>
          </wp:inline>
        </w:drawing>
      </w:r>
    </w:p>
    <w:p w14:paraId="4A095DDB" w14:textId="3B09F42F" w:rsidR="00D84A15" w:rsidRPr="00D84A15" w:rsidRDefault="00D84A15" w:rsidP="000C37CA">
      <w:pPr>
        <w:spacing w:line="288" w:lineRule="auto"/>
        <w:ind w:hanging="426"/>
        <w:jc w:val="center"/>
        <w:rPr>
          <w:rFonts w:ascii="Times New Roman" w:hAnsi="Times New Roman" w:cs="Times New Roman"/>
          <w:i/>
          <w:sz w:val="26"/>
          <w:szCs w:val="26"/>
        </w:rPr>
      </w:pPr>
      <w:r w:rsidRPr="00D84A15">
        <w:rPr>
          <w:rFonts w:ascii="Times New Roman" w:hAnsi="Times New Roman" w:cs="Times New Roman"/>
          <w:i/>
          <w:sz w:val="26"/>
          <w:szCs w:val="26"/>
        </w:rPr>
        <w:t xml:space="preserve">Hình </w:t>
      </w:r>
      <w:r w:rsidR="000C37CA" w:rsidRPr="000C37CA">
        <w:rPr>
          <w:rFonts w:ascii="Times New Roman" w:hAnsi="Times New Roman" w:cs="Times New Roman"/>
          <w:i/>
          <w:iCs/>
          <w:sz w:val="26"/>
          <w:szCs w:val="26"/>
        </w:rPr>
        <w:t>64</w:t>
      </w:r>
      <w:r w:rsidRPr="00D84A15">
        <w:rPr>
          <w:rFonts w:ascii="Times New Roman" w:hAnsi="Times New Roman" w:cs="Times New Roman"/>
          <w:i/>
          <w:sz w:val="26"/>
          <w:szCs w:val="26"/>
        </w:rPr>
        <w:t xml:space="preserve"> Thành công thêm vân tay</w:t>
      </w:r>
    </w:p>
    <w:p w14:paraId="6462778B" w14:textId="77777777" w:rsidR="00D84A15" w:rsidRPr="00D84A15" w:rsidRDefault="00D84A15" w:rsidP="000C37CA">
      <w:pPr>
        <w:pStyle w:val="Heading3"/>
        <w:ind w:hanging="426"/>
        <w:rPr>
          <w:rFonts w:ascii="Times New Roman" w:hAnsi="Times New Roman" w:cs="Times New Roman"/>
          <w:b/>
          <w:bCs/>
          <w:sz w:val="26"/>
          <w:szCs w:val="26"/>
          <w:lang w:val="en-US"/>
        </w:rPr>
      </w:pPr>
      <w:bookmarkStart w:id="292" w:name="_Toc215742422"/>
      <w:r w:rsidRPr="00D84A15">
        <w:rPr>
          <w:rFonts w:ascii="Times New Roman" w:hAnsi="Times New Roman" w:cs="Times New Roman"/>
          <w:b/>
          <w:bCs/>
          <w:sz w:val="26"/>
          <w:szCs w:val="26"/>
          <w:lang w:val="en-US"/>
        </w:rPr>
        <w:t>5.2.2 Quy trình thêm lịch học cho lớp</w:t>
      </w:r>
      <w:bookmarkEnd w:id="292"/>
    </w:p>
    <w:p w14:paraId="3090F94C"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Quản trị viên đăng nhập vào hệ thống</w:t>
      </w:r>
    </w:p>
    <w:p w14:paraId="44B89E5E"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Từ sidebar truy cập vào giao diện quản lý lớp học</w:t>
      </w:r>
    </w:p>
    <w:p w14:paraId="79A05A1B" w14:textId="77777777" w:rsidR="00D84A15" w:rsidRPr="00D84A15" w:rsidRDefault="00D84A15" w:rsidP="000C37CA">
      <w:pPr>
        <w:spacing w:line="288" w:lineRule="auto"/>
        <w:ind w:hanging="426"/>
        <w:jc w:val="center"/>
        <w:rPr>
          <w:rFonts w:ascii="Times New Roman" w:hAnsi="Times New Roman" w:cs="Times New Roman"/>
          <w:b/>
          <w:bCs/>
          <w:sz w:val="26"/>
          <w:szCs w:val="26"/>
        </w:rPr>
      </w:pPr>
      <w:r w:rsidRPr="00D84A15">
        <w:rPr>
          <w:rFonts w:ascii="Times New Roman" w:hAnsi="Times New Roman" w:cs="Times New Roman"/>
          <w:b/>
          <w:bCs/>
          <w:noProof/>
          <w:sz w:val="26"/>
          <w:szCs w:val="26"/>
        </w:rPr>
        <w:lastRenderedPageBreak/>
        <w:drawing>
          <wp:inline distT="0" distB="0" distL="0" distR="0" wp14:anchorId="474C37B0" wp14:editId="0B1B4A1D">
            <wp:extent cx="5008312" cy="2419815"/>
            <wp:effectExtent l="0" t="0" r="1905" b="0"/>
            <wp:docPr id="1331307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7174" name="Picture 1" descr="A screenshot of a computer&#10;&#10;AI-generated content may be incorrect."/>
                    <pic:cNvPicPr/>
                  </pic:nvPicPr>
                  <pic:blipFill>
                    <a:blip r:embed="rId92"/>
                    <a:stretch>
                      <a:fillRect/>
                    </a:stretch>
                  </pic:blipFill>
                  <pic:spPr>
                    <a:xfrm>
                      <a:off x="0" y="0"/>
                      <a:ext cx="5021004" cy="2425947"/>
                    </a:xfrm>
                    <a:prstGeom prst="rect">
                      <a:avLst/>
                    </a:prstGeom>
                  </pic:spPr>
                </pic:pic>
              </a:graphicData>
            </a:graphic>
          </wp:inline>
        </w:drawing>
      </w:r>
    </w:p>
    <w:p w14:paraId="7E179994" w14:textId="6C2D2CCD" w:rsidR="00D84A15" w:rsidRPr="00D84A15" w:rsidRDefault="00D84A15" w:rsidP="000C37CA">
      <w:pPr>
        <w:spacing w:line="288" w:lineRule="auto"/>
        <w:ind w:hanging="426"/>
        <w:jc w:val="center"/>
        <w:rPr>
          <w:rFonts w:ascii="Times New Roman" w:hAnsi="Times New Roman" w:cs="Times New Roman"/>
          <w:i/>
          <w:sz w:val="26"/>
          <w:szCs w:val="26"/>
        </w:rPr>
      </w:pPr>
      <w:r w:rsidRPr="00D84A15">
        <w:rPr>
          <w:rFonts w:ascii="Times New Roman" w:hAnsi="Times New Roman" w:cs="Times New Roman"/>
          <w:i/>
          <w:sz w:val="26"/>
          <w:szCs w:val="26"/>
        </w:rPr>
        <w:t>Hình</w:t>
      </w:r>
      <w:r w:rsidRPr="000C37CA">
        <w:rPr>
          <w:rFonts w:ascii="Times New Roman" w:hAnsi="Times New Roman" w:cs="Times New Roman"/>
          <w:i/>
          <w:sz w:val="26"/>
          <w:szCs w:val="26"/>
        </w:rPr>
        <w:t xml:space="preserve"> </w:t>
      </w:r>
      <w:r w:rsidR="000C37CA" w:rsidRPr="000C37CA">
        <w:rPr>
          <w:rFonts w:ascii="Times New Roman" w:hAnsi="Times New Roman" w:cs="Times New Roman"/>
          <w:i/>
          <w:iCs/>
          <w:sz w:val="26"/>
          <w:szCs w:val="26"/>
        </w:rPr>
        <w:t>65</w:t>
      </w:r>
      <w:r w:rsidRPr="00D84A15">
        <w:rPr>
          <w:rFonts w:ascii="Times New Roman" w:hAnsi="Times New Roman" w:cs="Times New Roman"/>
          <w:i/>
          <w:iCs/>
          <w:sz w:val="26"/>
          <w:szCs w:val="26"/>
        </w:rPr>
        <w:t xml:space="preserve"> </w:t>
      </w:r>
      <w:r w:rsidRPr="00D84A15">
        <w:rPr>
          <w:rFonts w:ascii="Times New Roman" w:hAnsi="Times New Roman" w:cs="Times New Roman"/>
          <w:i/>
          <w:sz w:val="26"/>
          <w:szCs w:val="26"/>
        </w:rPr>
        <w:t>Truy cập vào giao diện lớp học</w:t>
      </w:r>
    </w:p>
    <w:p w14:paraId="6A6BAC9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danh sách lớp học chọn “Lịch học” đối với lớp có trạng hái đang hoạt động, mở ra giao diện quản lý lịch học, rồi ấn “Thêm lịch học”</w:t>
      </w:r>
    </w:p>
    <w:p w14:paraId="6FCF2D2C" w14:textId="77777777" w:rsidR="000C37CA" w:rsidRDefault="00D84A15" w:rsidP="000C37CA">
      <w:pPr>
        <w:keepNext/>
        <w:spacing w:line="288" w:lineRule="auto"/>
        <w:ind w:hanging="426"/>
        <w:jc w:val="center"/>
      </w:pPr>
      <w:r w:rsidRPr="00D84A15">
        <w:rPr>
          <w:rFonts w:ascii="Times New Roman" w:hAnsi="Times New Roman" w:cs="Times New Roman"/>
          <w:b/>
          <w:bCs/>
          <w:sz w:val="26"/>
          <w:szCs w:val="26"/>
          <w:lang w:val="en-US"/>
        </w:rPr>
        <w:t>-</w:t>
      </w:r>
      <w:r w:rsidRPr="00D84A15">
        <w:rPr>
          <w:rFonts w:ascii="Times New Roman" w:hAnsi="Times New Roman" w:cs="Times New Roman"/>
          <w:b/>
          <w:bCs/>
          <w:noProof/>
          <w:sz w:val="26"/>
          <w:szCs w:val="26"/>
        </w:rPr>
        <w:drawing>
          <wp:inline distT="0" distB="0" distL="0" distR="0" wp14:anchorId="15243304" wp14:editId="28C5EA69">
            <wp:extent cx="4592096" cy="3637619"/>
            <wp:effectExtent l="0" t="0" r="0" b="1270"/>
            <wp:docPr id="142208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7359" name="Picture 1" descr="A screenshot of a computer&#10;&#10;AI-generated content may be incorrect."/>
                    <pic:cNvPicPr/>
                  </pic:nvPicPr>
                  <pic:blipFill>
                    <a:blip r:embed="rId93"/>
                    <a:stretch>
                      <a:fillRect/>
                    </a:stretch>
                  </pic:blipFill>
                  <pic:spPr>
                    <a:xfrm>
                      <a:off x="0" y="0"/>
                      <a:ext cx="4606266" cy="3648844"/>
                    </a:xfrm>
                    <a:prstGeom prst="rect">
                      <a:avLst/>
                    </a:prstGeom>
                  </pic:spPr>
                </pic:pic>
              </a:graphicData>
            </a:graphic>
          </wp:inline>
        </w:drawing>
      </w:r>
    </w:p>
    <w:p w14:paraId="7A04E652" w14:textId="724AA0E9" w:rsidR="000C37CA" w:rsidRPr="000C37CA" w:rsidRDefault="000C37CA" w:rsidP="000C37CA">
      <w:pPr>
        <w:pStyle w:val="Caption"/>
        <w:jc w:val="center"/>
        <w:rPr>
          <w:sz w:val="26"/>
          <w:szCs w:val="26"/>
        </w:rPr>
      </w:pPr>
      <w:r w:rsidRPr="000C37CA">
        <w:rPr>
          <w:sz w:val="26"/>
          <w:szCs w:val="26"/>
        </w:rPr>
        <w:t xml:space="preserve">Hình </w:t>
      </w:r>
      <w:r w:rsidRPr="000C37CA">
        <w:rPr>
          <w:sz w:val="26"/>
          <w:szCs w:val="26"/>
        </w:rPr>
        <w:fldChar w:fldCharType="begin"/>
      </w:r>
      <w:r w:rsidRPr="000C37CA">
        <w:rPr>
          <w:sz w:val="26"/>
          <w:szCs w:val="26"/>
        </w:rPr>
        <w:instrText xml:space="preserve"> SEQ Hình \* ARABIC </w:instrText>
      </w:r>
      <w:r w:rsidRPr="000C37CA">
        <w:rPr>
          <w:sz w:val="26"/>
          <w:szCs w:val="26"/>
        </w:rPr>
        <w:fldChar w:fldCharType="separate"/>
      </w:r>
      <w:r w:rsidR="0082492D">
        <w:rPr>
          <w:noProof/>
          <w:sz w:val="26"/>
          <w:szCs w:val="26"/>
        </w:rPr>
        <w:t>55</w:t>
      </w:r>
      <w:r w:rsidRPr="000C37CA">
        <w:rPr>
          <w:sz w:val="26"/>
          <w:szCs w:val="26"/>
        </w:rPr>
        <w:fldChar w:fldCharType="end"/>
      </w:r>
      <w:r w:rsidRPr="000C37CA">
        <w:rPr>
          <w:sz w:val="26"/>
          <w:szCs w:val="26"/>
        </w:rPr>
        <w:t xml:space="preserve"> Giao diện quản lý lịch học</w:t>
      </w:r>
    </w:p>
    <w:p w14:paraId="3FC7FC6F" w14:textId="0E9B1DB4" w:rsidR="00D84A15" w:rsidRDefault="00D84A15" w:rsidP="00D84A15">
      <w:pPr>
        <w:spacing w:line="288" w:lineRule="auto"/>
        <w:ind w:hanging="426"/>
        <w:rPr>
          <w:rFonts w:ascii="Times New Roman" w:hAnsi="Times New Roman" w:cs="Times New Roman"/>
          <w:b/>
          <w:sz w:val="26"/>
          <w:szCs w:val="26"/>
        </w:rPr>
      </w:pPr>
      <w:r w:rsidRPr="00D84A15">
        <w:rPr>
          <w:rFonts w:ascii="Times New Roman" w:hAnsi="Times New Roman" w:cs="Times New Roman"/>
          <w:b/>
          <w:bCs/>
          <w:sz w:val="26"/>
          <w:szCs w:val="26"/>
        </w:rPr>
        <w:t xml:space="preserve"> </w:t>
      </w:r>
    </w:p>
    <w:p w14:paraId="4CC9BB6C" w14:textId="77777777" w:rsidR="000C37CA" w:rsidRPr="00D84A15" w:rsidRDefault="000C37CA" w:rsidP="00D84A15">
      <w:pPr>
        <w:spacing w:line="288" w:lineRule="auto"/>
        <w:ind w:hanging="426"/>
        <w:rPr>
          <w:rFonts w:ascii="Times New Roman" w:hAnsi="Times New Roman" w:cs="Times New Roman"/>
          <w:b/>
          <w:bCs/>
          <w:sz w:val="26"/>
          <w:szCs w:val="26"/>
          <w:lang w:val="en-US"/>
        </w:rPr>
      </w:pPr>
    </w:p>
    <w:p w14:paraId="762C0C48" w14:textId="72280C8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giao diện thêm lịch học, quản trị viên nhập đầy đủ thông tin</w:t>
      </w:r>
    </w:p>
    <w:p w14:paraId="12E01DD2" w14:textId="77777777" w:rsidR="00D84A15" w:rsidRPr="00D84A15" w:rsidRDefault="00D84A15" w:rsidP="000C37CA">
      <w:pPr>
        <w:spacing w:line="288" w:lineRule="auto"/>
        <w:ind w:hanging="426"/>
        <w:jc w:val="center"/>
        <w:rPr>
          <w:rFonts w:ascii="Times New Roman" w:hAnsi="Times New Roman" w:cs="Times New Roman"/>
          <w:b/>
          <w:bCs/>
          <w:sz w:val="26"/>
          <w:szCs w:val="26"/>
          <w:lang w:val="en-US"/>
        </w:rPr>
      </w:pPr>
      <w:r w:rsidRPr="00D84A15">
        <w:rPr>
          <w:rFonts w:ascii="Times New Roman" w:hAnsi="Times New Roman" w:cs="Times New Roman"/>
          <w:b/>
          <w:bCs/>
          <w:noProof/>
          <w:sz w:val="26"/>
          <w:szCs w:val="26"/>
        </w:rPr>
        <w:lastRenderedPageBreak/>
        <w:drawing>
          <wp:inline distT="0" distB="0" distL="0" distR="0" wp14:anchorId="4BBE7C56" wp14:editId="65B4BFF0">
            <wp:extent cx="5486400" cy="6029325"/>
            <wp:effectExtent l="0" t="0" r="0" b="9525"/>
            <wp:docPr id="29071169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1698" name="Picture 1" descr="A screenshot of a chat&#10;&#10;AI-generated content may be incorrect."/>
                    <pic:cNvPicPr/>
                  </pic:nvPicPr>
                  <pic:blipFill>
                    <a:blip r:embed="rId94"/>
                    <a:stretch>
                      <a:fillRect/>
                    </a:stretch>
                  </pic:blipFill>
                  <pic:spPr>
                    <a:xfrm>
                      <a:off x="0" y="0"/>
                      <a:ext cx="5486400" cy="6029325"/>
                    </a:xfrm>
                    <a:prstGeom prst="rect">
                      <a:avLst/>
                    </a:prstGeom>
                  </pic:spPr>
                </pic:pic>
              </a:graphicData>
            </a:graphic>
          </wp:inline>
        </w:drawing>
      </w:r>
    </w:p>
    <w:p w14:paraId="3AE4B7EA" w14:textId="5A1A2F22"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Ấn “</w:t>
      </w:r>
      <w:r w:rsidRPr="00D84A15">
        <w:rPr>
          <w:rFonts w:ascii="Times New Roman" w:hAnsi="Times New Roman" w:cs="Times New Roman"/>
          <w:b/>
          <w:bCs/>
          <w:sz w:val="26"/>
          <w:szCs w:val="26"/>
          <w:lang w:val="en-US"/>
        </w:rPr>
        <w:t xml:space="preserve">Thêm lịch </w:t>
      </w:r>
      <w:proofErr w:type="gramStart"/>
      <w:r w:rsidRPr="00D84A15">
        <w:rPr>
          <w:rFonts w:ascii="Times New Roman" w:hAnsi="Times New Roman" w:cs="Times New Roman"/>
          <w:b/>
          <w:bCs/>
          <w:sz w:val="26"/>
          <w:szCs w:val="26"/>
          <w:lang w:val="en-US"/>
        </w:rPr>
        <w:t>học”</w:t>
      </w:r>
      <w:r w:rsidRPr="00D84A15">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 </w:t>
      </w:r>
      <w:r w:rsidRPr="00D84A15">
        <w:rPr>
          <w:rFonts w:ascii="Times New Roman" w:hAnsi="Times New Roman" w:cs="Times New Roman"/>
          <w:sz w:val="26"/>
          <w:szCs w:val="26"/>
          <w:lang w:val="en-US"/>
        </w:rPr>
        <w:t>thêm</w:t>
      </w:r>
      <w:proofErr w:type="gramEnd"/>
      <w:r w:rsidRPr="00D84A15">
        <w:rPr>
          <w:rFonts w:ascii="Times New Roman" w:hAnsi="Times New Roman" w:cs="Times New Roman"/>
          <w:sz w:val="26"/>
          <w:szCs w:val="26"/>
          <w:lang w:val="en-US"/>
        </w:rPr>
        <w:t xml:space="preserve"> lịch học thành công và trở lại giao diện quản lý lịch học, đã có thêm một lịch học mới</w:t>
      </w:r>
    </w:p>
    <w:p w14:paraId="73704F71" w14:textId="5A16D0AF" w:rsidR="00D84A15" w:rsidRPr="00D84A15" w:rsidRDefault="000C37CA" w:rsidP="000C37CA">
      <w:pPr>
        <w:spacing w:line="288" w:lineRule="auto"/>
        <w:ind w:hanging="426"/>
        <w:jc w:val="center"/>
        <w:rPr>
          <w:rFonts w:ascii="Times New Roman" w:hAnsi="Times New Roman" w:cs="Times New Roman"/>
          <w:b/>
          <w:bCs/>
          <w:sz w:val="26"/>
          <w:szCs w:val="26"/>
          <w:lang w:val="en-US"/>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2081664" behindDoc="0" locked="0" layoutInCell="1" allowOverlap="1" wp14:anchorId="3850A344" wp14:editId="25CDB552">
                <wp:simplePos x="0" y="0"/>
                <wp:positionH relativeFrom="column">
                  <wp:posOffset>702527</wp:posOffset>
                </wp:positionH>
                <wp:positionV relativeFrom="paragraph">
                  <wp:posOffset>3880624</wp:posOffset>
                </wp:positionV>
                <wp:extent cx="5274527" cy="579864"/>
                <wp:effectExtent l="0" t="0" r="21590" b="10795"/>
                <wp:wrapNone/>
                <wp:docPr id="729831554" name="Rectangle 59"/>
                <wp:cNvGraphicFramePr/>
                <a:graphic xmlns:a="http://schemas.openxmlformats.org/drawingml/2006/main">
                  <a:graphicData uri="http://schemas.microsoft.com/office/word/2010/wordprocessingShape">
                    <wps:wsp>
                      <wps:cNvSpPr/>
                      <wps:spPr>
                        <a:xfrm>
                          <a:off x="0" y="0"/>
                          <a:ext cx="5274527" cy="5798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9EA1C" id="Rectangle 59" o:spid="_x0000_s1026" style="position:absolute;margin-left:55.3pt;margin-top:305.55pt;width:415.3pt;height:45.65pt;z-index:2520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" filled="f" strokecolor="#e00" strokeweight="2pt"/>
            </w:pict>
          </mc:Fallback>
        </mc:AlternateContent>
      </w:r>
      <w:r w:rsidR="00D84A15" w:rsidRPr="00D84A15">
        <w:rPr>
          <w:rFonts w:ascii="Times New Roman" w:hAnsi="Times New Roman" w:cs="Times New Roman"/>
          <w:b/>
          <w:bCs/>
          <w:noProof/>
          <w:sz w:val="26"/>
          <w:szCs w:val="26"/>
        </w:rPr>
        <w:drawing>
          <wp:inline distT="0" distB="0" distL="0" distR="0" wp14:anchorId="62344C14" wp14:editId="0B5778B4">
            <wp:extent cx="5731510" cy="5277485"/>
            <wp:effectExtent l="0" t="0" r="2540" b="0"/>
            <wp:docPr id="43094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7307" name="Picture 1" descr="A screenshot of a computer&#10;&#10;AI-generated content may be incorrect."/>
                    <pic:cNvPicPr/>
                  </pic:nvPicPr>
                  <pic:blipFill>
                    <a:blip r:embed="rId95"/>
                    <a:stretch>
                      <a:fillRect/>
                    </a:stretch>
                  </pic:blipFill>
                  <pic:spPr>
                    <a:xfrm>
                      <a:off x="0" y="0"/>
                      <a:ext cx="5731510" cy="5277485"/>
                    </a:xfrm>
                    <a:prstGeom prst="rect">
                      <a:avLst/>
                    </a:prstGeom>
                  </pic:spPr>
                </pic:pic>
              </a:graphicData>
            </a:graphic>
          </wp:inline>
        </w:drawing>
      </w:r>
    </w:p>
    <w:p w14:paraId="5BD1CF8C" w14:textId="77777777" w:rsidR="000C5451" w:rsidRPr="004540B9" w:rsidRDefault="000C5451" w:rsidP="00A051AA">
      <w:pPr>
        <w:spacing w:line="288" w:lineRule="auto"/>
        <w:ind w:hanging="426"/>
        <w:rPr>
          <w:rFonts w:ascii="Times New Roman" w:hAnsi="Times New Roman" w:cs="Times New Roman"/>
          <w:b/>
          <w:bCs/>
          <w:sz w:val="26"/>
          <w:szCs w:val="26"/>
          <w:lang w:val="en-US"/>
        </w:rPr>
      </w:pPr>
    </w:p>
    <w:p w14:paraId="1B141736"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6CCB34ED" w14:textId="77777777" w:rsidR="000C5451" w:rsidRPr="004540B9" w:rsidRDefault="000C5451" w:rsidP="000C5451">
      <w:pPr>
        <w:spacing w:line="288" w:lineRule="auto"/>
        <w:ind w:firstLine="720"/>
        <w:rPr>
          <w:rFonts w:ascii="Times New Roman" w:hAnsi="Times New Roman" w:cs="Times New Roman"/>
          <w:b/>
          <w:sz w:val="26"/>
          <w:szCs w:val="26"/>
          <w:lang w:val="en-US"/>
        </w:rPr>
      </w:pPr>
      <w:r w:rsidRPr="004540B9">
        <w:rPr>
          <w:rFonts w:ascii="Times New Roman" w:hAnsi="Times New Roman" w:cs="Times New Roman"/>
          <w:b/>
          <w:sz w:val="26"/>
          <w:szCs w:val="26"/>
          <w:lang w:val="en-US"/>
        </w:rPr>
        <w:br w:type="page"/>
      </w:r>
    </w:p>
    <w:p w14:paraId="4ABA5EC9" w14:textId="7E2FBC0B" w:rsidR="000C5451" w:rsidRPr="000C37CA" w:rsidRDefault="000C5451" w:rsidP="000C37CA">
      <w:pPr>
        <w:pStyle w:val="Heading1"/>
        <w:ind w:hanging="426"/>
        <w:rPr>
          <w:rFonts w:ascii="Times New Roman" w:hAnsi="Times New Roman" w:cs="Times New Roman"/>
          <w:b/>
          <w:color w:val="auto"/>
          <w:sz w:val="26"/>
          <w:szCs w:val="26"/>
          <w:lang w:val="en-CA"/>
        </w:rPr>
      </w:pPr>
      <w:bookmarkStart w:id="293" w:name="_Toc215742423"/>
      <w:r w:rsidRPr="000C37CA">
        <w:rPr>
          <w:rFonts w:ascii="Times New Roman" w:hAnsi="Times New Roman" w:cs="Times New Roman"/>
          <w:b/>
          <w:color w:val="auto"/>
          <w:sz w:val="26"/>
          <w:szCs w:val="26"/>
          <w:lang w:val="en-CA"/>
        </w:rPr>
        <w:lastRenderedPageBreak/>
        <w:t xml:space="preserve">CHƯƠNG </w:t>
      </w:r>
      <w:r w:rsidR="00026318">
        <w:rPr>
          <w:rFonts w:ascii="Times New Roman" w:hAnsi="Times New Roman" w:cs="Times New Roman"/>
          <w:b/>
          <w:bCs/>
          <w:color w:val="auto"/>
          <w:sz w:val="26"/>
          <w:szCs w:val="26"/>
          <w:lang w:val="en-CA"/>
        </w:rPr>
        <w:t>6</w:t>
      </w:r>
      <w:r w:rsidRPr="000C37CA">
        <w:rPr>
          <w:rFonts w:ascii="Times New Roman" w:hAnsi="Times New Roman" w:cs="Times New Roman"/>
          <w:b/>
          <w:color w:val="auto"/>
          <w:sz w:val="26"/>
          <w:szCs w:val="26"/>
          <w:lang w:val="en-CA"/>
        </w:rPr>
        <w:t>: KẾT LUẬN VÀ HƯỚNG PHÁT TRIỂN</w:t>
      </w:r>
      <w:bookmarkEnd w:id="293"/>
    </w:p>
    <w:p w14:paraId="6AD31411" w14:textId="32347622" w:rsidR="000C5451" w:rsidRPr="000C37CA" w:rsidRDefault="00026318" w:rsidP="000C37CA">
      <w:pPr>
        <w:pStyle w:val="Heading1"/>
        <w:ind w:hanging="426"/>
        <w:rPr>
          <w:rFonts w:ascii="Times New Roman" w:hAnsi="Times New Roman" w:cs="Times New Roman"/>
          <w:b/>
          <w:color w:val="auto"/>
          <w:sz w:val="26"/>
          <w:szCs w:val="26"/>
          <w:lang w:val="en-CA"/>
        </w:rPr>
      </w:pPr>
      <w:bookmarkStart w:id="294" w:name="_Toc215742424"/>
      <w:r>
        <w:rPr>
          <w:rFonts w:ascii="Times New Roman" w:hAnsi="Times New Roman" w:cs="Times New Roman"/>
          <w:b/>
          <w:color w:val="auto"/>
          <w:sz w:val="26"/>
          <w:szCs w:val="26"/>
          <w:lang w:val="en-CA"/>
        </w:rPr>
        <w:t>6</w:t>
      </w:r>
      <w:r w:rsidR="000C5451" w:rsidRPr="000C37CA">
        <w:rPr>
          <w:rFonts w:ascii="Times New Roman" w:hAnsi="Times New Roman" w:cs="Times New Roman"/>
          <w:b/>
          <w:color w:val="auto"/>
          <w:sz w:val="26"/>
          <w:szCs w:val="26"/>
          <w:lang w:val="en-CA"/>
        </w:rPr>
        <w:t>.1. Kết luận</w:t>
      </w:r>
      <w:bookmarkEnd w:id="294"/>
    </w:p>
    <w:p w14:paraId="3EB5C238" w14:textId="77777777" w:rsidR="000C5451" w:rsidRPr="004540B9" w:rsidRDefault="000C5451" w:rsidP="000C37CA">
      <w:pPr>
        <w:tabs>
          <w:tab w:val="left" w:pos="1276"/>
        </w:tabs>
        <w:spacing w:line="288" w:lineRule="auto"/>
        <w:ind w:left="72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Đề tài </w:t>
      </w:r>
      <w:r w:rsidRPr="004540B9">
        <w:rPr>
          <w:rFonts w:ascii="Times New Roman" w:hAnsi="Times New Roman" w:cs="Times New Roman"/>
          <w:b/>
          <w:bCs/>
          <w:sz w:val="26"/>
          <w:szCs w:val="26"/>
          <w:lang w:val="en-CA"/>
        </w:rPr>
        <w:t>“Xây dựng trang hỗ trợ quản lý sinh viên”</w:t>
      </w:r>
      <w:r w:rsidRPr="004540B9">
        <w:rPr>
          <w:rFonts w:ascii="Times New Roman" w:hAnsi="Times New Roman" w:cs="Times New Roman"/>
          <w:sz w:val="26"/>
          <w:szCs w:val="26"/>
          <w:lang w:val="en-CA"/>
        </w:rPr>
        <w:t xml:space="preserve"> được triển khai với mục tiêu hiện đại hóa quy trình quản lý đào tạo thông qua việc kết hợp công nghệ phần mềm, IoT và trí tuệ nhân tạo. Sau quá trình nghiên cứu, thiết kế và phát triển, đồ án đã đạt được những kết quả nổi bật sau:</w:t>
      </w:r>
    </w:p>
    <w:p w14:paraId="5DE8A380" w14:textId="77777777" w:rsidR="000C5451" w:rsidRPr="004540B9" w:rsidRDefault="000C5451" w:rsidP="00265B70">
      <w:pPr>
        <w:pStyle w:val="ListParagraph"/>
        <w:numPr>
          <w:ilvl w:val="1"/>
          <w:numId w:val="48"/>
        </w:numPr>
        <w:tabs>
          <w:tab w:val="left" w:pos="1276"/>
        </w:tabs>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Phân tích và thiết kế hệ thống:</w:t>
      </w:r>
      <w:r w:rsidRPr="004540B9">
        <w:rPr>
          <w:rFonts w:ascii="Times New Roman" w:hAnsi="Times New Roman" w:cs="Times New Roman"/>
          <w:sz w:val="26"/>
          <w:szCs w:val="26"/>
          <w:lang w:val="en-CA"/>
        </w:rPr>
        <w:br/>
        <w:t xml:space="preserve">Đã xác định đầy đủ quy trình nghiệp vụ và yêu cầu chức năng cho ba nhóm người dùng: </w:t>
      </w:r>
      <w:r w:rsidRPr="004540B9">
        <w:rPr>
          <w:rFonts w:ascii="Times New Roman" w:hAnsi="Times New Roman" w:cs="Times New Roman"/>
          <w:i/>
          <w:iCs/>
          <w:sz w:val="26"/>
          <w:szCs w:val="26"/>
          <w:lang w:val="en-CA"/>
        </w:rPr>
        <w:t>Sinh viên, Giảng viên và Quản trị viên</w:t>
      </w:r>
      <w:r w:rsidRPr="004540B9">
        <w:rPr>
          <w:rFonts w:ascii="Times New Roman" w:hAnsi="Times New Roman" w:cs="Times New Roman"/>
          <w:sz w:val="26"/>
          <w:szCs w:val="26"/>
          <w:lang w:val="en-CA"/>
        </w:rPr>
        <w:t>. Kiến trúc hệ thống được tổ chức chặt chẽ, đảm bảo dữ liệu từ thiết bị IoT truyền lên hệ thống một cách chính xác và đồng bộ.</w:t>
      </w:r>
    </w:p>
    <w:p w14:paraId="40D55871" w14:textId="124D7397" w:rsidR="000C5451" w:rsidRPr="004540B9" w:rsidRDefault="000C5451" w:rsidP="00265B70">
      <w:pPr>
        <w:pStyle w:val="ListParagraph"/>
        <w:numPr>
          <w:ilvl w:val="1"/>
          <w:numId w:val="48"/>
        </w:numPr>
        <w:tabs>
          <w:tab w:val="left" w:pos="1276"/>
        </w:tabs>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Làm chủ các công nghệ chính</w:t>
      </w:r>
      <w:r w:rsidR="005D19DC" w:rsidRPr="005D19DC">
        <w:rPr>
          <w:rFonts w:ascii="Times New Roman" w:hAnsi="Times New Roman" w:cs="Times New Roman"/>
          <w:b/>
          <w:bCs/>
          <w:sz w:val="26"/>
          <w:szCs w:val="26"/>
          <w:lang w:val="en-CA"/>
        </w:rPr>
        <w:t xml:space="preserve"> </w:t>
      </w:r>
      <w:r w:rsidRPr="005D19DC">
        <w:rPr>
          <w:rFonts w:ascii="Times New Roman" w:hAnsi="Times New Roman" w:cs="Times New Roman"/>
          <w:b/>
          <w:sz w:val="26"/>
          <w:szCs w:val="26"/>
          <w:lang w:val="en-CA"/>
        </w:rPr>
        <w:t>Xây dựng thành công một hệ thống tích hợp đa nền tảng gồm</w:t>
      </w:r>
      <w:r w:rsidRPr="004540B9">
        <w:rPr>
          <w:rFonts w:ascii="Times New Roman" w:hAnsi="Times New Roman" w:cs="Times New Roman"/>
          <w:sz w:val="26"/>
          <w:szCs w:val="26"/>
          <w:lang w:val="en-CA"/>
        </w:rPr>
        <w:t>:</w:t>
      </w:r>
    </w:p>
    <w:p w14:paraId="21B00967" w14:textId="1A1A1AB9" w:rsidR="000C37CA" w:rsidRDefault="000C5451" w:rsidP="00265B70">
      <w:pPr>
        <w:pStyle w:val="ListParagraph"/>
        <w:numPr>
          <w:ilvl w:val="1"/>
          <w:numId w:val="47"/>
        </w:numPr>
        <w:tabs>
          <w:tab w:val="left" w:pos="2160"/>
        </w:tabs>
        <w:spacing w:line="288" w:lineRule="auto"/>
        <w:rPr>
          <w:rFonts w:ascii="Times New Roman" w:hAnsi="Times New Roman" w:cs="Times New Roman"/>
          <w:sz w:val="26"/>
          <w:szCs w:val="26"/>
          <w:lang w:val="en-CA"/>
        </w:rPr>
      </w:pPr>
      <w:r w:rsidRPr="00F87C59">
        <w:rPr>
          <w:rFonts w:ascii="Times New Roman" w:hAnsi="Times New Roman" w:cs="Times New Roman"/>
          <w:sz w:val="26"/>
          <w:szCs w:val="26"/>
          <w:lang w:val="en-CA"/>
        </w:rPr>
        <w:t>Phần cứng IoT (ESP32, cảm biến vân tay AS608)</w:t>
      </w:r>
    </w:p>
    <w:p w14:paraId="5F027B36" w14:textId="24A040ED" w:rsidR="000C37CA" w:rsidRDefault="000C5451" w:rsidP="00265B70">
      <w:pPr>
        <w:pStyle w:val="ListParagraph"/>
        <w:numPr>
          <w:ilvl w:val="1"/>
          <w:numId w:val="47"/>
        </w:numPr>
        <w:tabs>
          <w:tab w:val="left" w:pos="1276"/>
        </w:tabs>
        <w:spacing w:line="288" w:lineRule="auto"/>
        <w:rPr>
          <w:rFonts w:ascii="Times New Roman" w:hAnsi="Times New Roman" w:cs="Times New Roman"/>
          <w:sz w:val="26"/>
          <w:szCs w:val="26"/>
          <w:lang w:val="en-CA"/>
        </w:rPr>
      </w:pPr>
      <w:r w:rsidRPr="00F87C59">
        <w:rPr>
          <w:rFonts w:ascii="Times New Roman" w:hAnsi="Times New Roman" w:cs="Times New Roman"/>
          <w:sz w:val="26"/>
          <w:szCs w:val="26"/>
          <w:lang w:val="en-CA"/>
        </w:rPr>
        <w:t>Backend (Spring Boot – MySQL)</w:t>
      </w:r>
    </w:p>
    <w:p w14:paraId="4D65643A" w14:textId="48712833" w:rsidR="000C5451" w:rsidRPr="004540B9" w:rsidRDefault="000C5451" w:rsidP="00265B70">
      <w:pPr>
        <w:pStyle w:val="ListParagraph"/>
        <w:numPr>
          <w:ilvl w:val="1"/>
          <w:numId w:val="47"/>
        </w:numPr>
        <w:tabs>
          <w:tab w:val="left" w:pos="1276"/>
        </w:tabs>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Frontend (Angular). Các thành phần phối hợp hiệu quả, tạo nên </w:t>
      </w:r>
      <w:r w:rsidR="000C37CA">
        <w:rPr>
          <w:rFonts w:ascii="Times New Roman" w:hAnsi="Times New Roman" w:cs="Times New Roman"/>
          <w:sz w:val="26"/>
          <w:szCs w:val="26"/>
          <w:lang w:val="en-CA"/>
        </w:rPr>
        <w:tab/>
      </w:r>
      <w:r w:rsidR="000C37CA">
        <w:rPr>
          <w:rFonts w:ascii="Times New Roman" w:hAnsi="Times New Roman" w:cs="Times New Roman"/>
          <w:sz w:val="26"/>
          <w:szCs w:val="26"/>
          <w:lang w:val="en-CA"/>
        </w:rPr>
        <w:tab/>
      </w:r>
      <w:r w:rsidR="000C37CA">
        <w:rPr>
          <w:rFonts w:ascii="Times New Roman" w:hAnsi="Times New Roman" w:cs="Times New Roman"/>
          <w:sz w:val="26"/>
          <w:szCs w:val="26"/>
          <w:lang w:val="en-CA"/>
        </w:rPr>
        <w:tab/>
      </w:r>
      <w:r w:rsidRPr="004540B9">
        <w:rPr>
          <w:rFonts w:ascii="Times New Roman" w:hAnsi="Times New Roman" w:cs="Times New Roman"/>
          <w:sz w:val="26"/>
          <w:szCs w:val="26"/>
          <w:lang w:val="en-CA"/>
        </w:rPr>
        <w:t>một giải pháp hoàn chỉnh từ thiết bị đến giao diện người dùng.</w:t>
      </w:r>
    </w:p>
    <w:p w14:paraId="45C2DA6A" w14:textId="77777777" w:rsidR="000C5451" w:rsidRPr="004540B9" w:rsidRDefault="000C5451" w:rsidP="00265B70">
      <w:pPr>
        <w:pStyle w:val="ListParagraph"/>
        <w:numPr>
          <w:ilvl w:val="0"/>
          <w:numId w:val="49"/>
        </w:numPr>
        <w:tabs>
          <w:tab w:val="left" w:pos="1276"/>
        </w:tabs>
        <w:spacing w:line="288" w:lineRule="auto"/>
        <w:rPr>
          <w:rFonts w:ascii="Times New Roman" w:hAnsi="Times New Roman" w:cs="Times New Roman"/>
          <w:sz w:val="26"/>
          <w:szCs w:val="26"/>
          <w:lang w:val="en-CA"/>
        </w:rPr>
      </w:pPr>
      <w:r w:rsidRPr="00452FB2">
        <w:rPr>
          <w:rFonts w:ascii="Times New Roman" w:hAnsi="Times New Roman" w:cs="Times New Roman"/>
          <w:b/>
          <w:sz w:val="26"/>
          <w:szCs w:val="26"/>
          <w:lang w:val="en-CA"/>
        </w:rPr>
        <w:t>Triển khai các tính năng cốt lõi:</w:t>
      </w:r>
      <w:r w:rsidRPr="004540B9">
        <w:rPr>
          <w:rFonts w:ascii="Times New Roman" w:hAnsi="Times New Roman" w:cs="Times New Roman"/>
          <w:sz w:val="26"/>
          <w:szCs w:val="26"/>
          <w:lang w:val="en-CA"/>
        </w:rPr>
        <w:br/>
        <w:t>Hệ thống cho phép điểm danh tự động bằng vân tay với độ chính xác cao, đồng bộ dữ liệu real-time, và cung cấp đầy đủ chức năng quản lý lịch học, hồ sơ sinh viên, bảng điểm và các thông tin học tập liên quan.</w:t>
      </w:r>
    </w:p>
    <w:p w14:paraId="5F41EA13" w14:textId="1FE89DF6" w:rsidR="000C5451" w:rsidRPr="004540B9" w:rsidRDefault="000C5451" w:rsidP="00265B70">
      <w:pPr>
        <w:pStyle w:val="ListParagraph"/>
        <w:numPr>
          <w:ilvl w:val="0"/>
          <w:numId w:val="49"/>
        </w:numPr>
        <w:tabs>
          <w:tab w:val="left" w:pos="1276"/>
        </w:tabs>
        <w:spacing w:line="288" w:lineRule="auto"/>
        <w:rPr>
          <w:rFonts w:ascii="Times New Roman" w:hAnsi="Times New Roman" w:cs="Times New Roman"/>
          <w:sz w:val="26"/>
          <w:szCs w:val="26"/>
          <w:lang w:val="en-CA"/>
        </w:rPr>
      </w:pPr>
      <w:r w:rsidRPr="00452FB2">
        <w:rPr>
          <w:rFonts w:ascii="Times New Roman" w:hAnsi="Times New Roman" w:cs="Times New Roman"/>
          <w:b/>
          <w:sz w:val="26"/>
          <w:szCs w:val="26"/>
          <w:lang w:val="en-CA"/>
        </w:rPr>
        <w:t>Ứng dụng AI trong giáo dục</w:t>
      </w:r>
      <w:r w:rsidRPr="004540B9">
        <w:rPr>
          <w:rFonts w:ascii="Times New Roman" w:hAnsi="Times New Roman" w:cs="Times New Roman"/>
          <w:sz w:val="26"/>
          <w:szCs w:val="26"/>
          <w:lang w:val="en-CA"/>
        </w:rPr>
        <w:t>:</w:t>
      </w:r>
      <w:r w:rsidRPr="004540B9">
        <w:rPr>
          <w:rFonts w:ascii="Times New Roman" w:hAnsi="Times New Roman" w:cs="Times New Roman"/>
          <w:sz w:val="26"/>
          <w:szCs w:val="26"/>
          <w:lang w:val="en-CA"/>
        </w:rPr>
        <w:br/>
        <w:t>Tích hợp Gemini AI để phân tích dữ liệu chuyên cần và kết quả học tập, từ đó đưa ra cảnh báo sớm hỗ trợ giảng viên và cố vấn trong việc theo dõi tiến độ của sinh viên</w:t>
      </w:r>
    </w:p>
    <w:p w14:paraId="7EBDC55F" w14:textId="77777777" w:rsidR="000C5451" w:rsidRPr="004540B9" w:rsidRDefault="000C5451" w:rsidP="00265B70">
      <w:pPr>
        <w:pStyle w:val="ListParagraph"/>
        <w:numPr>
          <w:ilvl w:val="0"/>
          <w:numId w:val="49"/>
        </w:numPr>
        <w:tabs>
          <w:tab w:val="left" w:pos="1276"/>
        </w:tabs>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Mặc dù đạt nhiều kết quả tích cực, đồ án vẫn còn một số hạn chế như: thiết bị IoT phụ thuộc vào sự ổn định của kết nối Wi-Fi, mô hình AI cần thêm dữ liệu để nâng cao độ chính xác, và giao diện hiện tại chưa tối ưu cho các thiết bị di động màn hình nhỏ.</w:t>
      </w:r>
    </w:p>
    <w:p w14:paraId="41DDC053" w14:textId="4A0D6265" w:rsidR="000C5451" w:rsidRPr="00452FB2" w:rsidRDefault="00026318" w:rsidP="00026318">
      <w:pPr>
        <w:pStyle w:val="ListParagraph"/>
        <w:tabs>
          <w:tab w:val="left" w:pos="1276"/>
        </w:tabs>
        <w:spacing w:line="288" w:lineRule="auto"/>
        <w:ind w:left="1134" w:hanging="425"/>
        <w:outlineLvl w:val="1"/>
        <w:rPr>
          <w:rFonts w:ascii="Times New Roman" w:hAnsi="Times New Roman" w:cs="Times New Roman"/>
          <w:sz w:val="26"/>
          <w:szCs w:val="26"/>
          <w:lang w:val="en-CA"/>
        </w:rPr>
      </w:pPr>
      <w:bookmarkStart w:id="295" w:name="_Toc215742425"/>
      <w:r>
        <w:rPr>
          <w:rFonts w:ascii="Times New Roman" w:hAnsi="Times New Roman" w:cs="Times New Roman"/>
          <w:b/>
          <w:sz w:val="26"/>
          <w:szCs w:val="26"/>
          <w:lang w:val="en-CA"/>
        </w:rPr>
        <w:t>6</w:t>
      </w:r>
      <w:r w:rsidR="000C5451" w:rsidRPr="004540B9">
        <w:rPr>
          <w:rFonts w:ascii="Times New Roman" w:hAnsi="Times New Roman" w:cs="Times New Roman"/>
          <w:b/>
          <w:sz w:val="26"/>
          <w:szCs w:val="26"/>
          <w:lang w:val="en-CA"/>
        </w:rPr>
        <w:t>.2. Hướng phát triển</w:t>
      </w:r>
      <w:bookmarkEnd w:id="295"/>
    </w:p>
    <w:p w14:paraId="732813BB" w14:textId="77777777" w:rsidR="000C5451" w:rsidRPr="004540B9" w:rsidRDefault="000C5451" w:rsidP="00452FB2">
      <w:pPr>
        <w:spacing w:line="288" w:lineRule="auto"/>
        <w:ind w:left="709"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Để nâng cao tính ứng dụng thực tiễn và mở rộng quy mô hệ thống, các hướng phát triển tiếp theo bao gồm:</w:t>
      </w:r>
    </w:p>
    <w:p w14:paraId="6389D622" w14:textId="77777777" w:rsidR="000C5451" w:rsidRPr="004540B9" w:rsidRDefault="000C5451" w:rsidP="00265B70">
      <w:pPr>
        <w:pStyle w:val="ListParagraph"/>
        <w:numPr>
          <w:ilvl w:val="0"/>
          <w:numId w:val="50"/>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Nâng cấp hạ tầng IoT:</w:t>
      </w:r>
    </w:p>
    <w:p w14:paraId="39E8B117" w14:textId="77777777" w:rsidR="000C5451" w:rsidRPr="004540B9" w:rsidRDefault="000C5451" w:rsidP="00265B70">
      <w:pPr>
        <w:pStyle w:val="ListParagraph"/>
        <w:numPr>
          <w:ilvl w:val="0"/>
          <w:numId w:val="51"/>
        </w:numPr>
        <w:spacing w:line="288" w:lineRule="auto"/>
        <w:ind w:left="2552" w:hanging="392"/>
        <w:rPr>
          <w:rFonts w:ascii="Times New Roman" w:hAnsi="Times New Roman" w:cs="Times New Roman"/>
          <w:sz w:val="26"/>
          <w:szCs w:val="26"/>
          <w:lang w:val="en-CA"/>
        </w:rPr>
      </w:pPr>
      <w:r w:rsidRPr="004540B9">
        <w:rPr>
          <w:rFonts w:ascii="Times New Roman" w:hAnsi="Times New Roman" w:cs="Times New Roman"/>
          <w:sz w:val="26"/>
          <w:szCs w:val="26"/>
          <w:lang w:val="en-CA"/>
        </w:rPr>
        <w:t>Tích hợp thêm các phương thức nhận diện như Face ID hoặc thẻ từ RFID nhằm tăng tính linh hoạt khi điểm danh.</w:t>
      </w:r>
    </w:p>
    <w:p w14:paraId="2EDE97EC" w14:textId="77777777" w:rsidR="000C5451" w:rsidRPr="004540B9" w:rsidRDefault="000C5451" w:rsidP="00265B70">
      <w:pPr>
        <w:pStyle w:val="ListParagraph"/>
        <w:numPr>
          <w:ilvl w:val="0"/>
          <w:numId w:val="51"/>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lastRenderedPageBreak/>
        <w:t>Bổ sung pin dự phòng và cơ chế hoạt động Offline, giúp thiết bị vẫn ghi nhận dữ liệu khi mất điện hoặc mất kết nối mạng.</w:t>
      </w:r>
    </w:p>
    <w:p w14:paraId="2C770709" w14:textId="77777777" w:rsidR="000C5451" w:rsidRPr="004540B9" w:rsidRDefault="000C5451" w:rsidP="00265B70">
      <w:pPr>
        <w:pStyle w:val="ListParagraph"/>
        <w:numPr>
          <w:ilvl w:val="0"/>
          <w:numId w:val="50"/>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Xây dựng ứng dụng di động (Mobile App):</w:t>
      </w:r>
    </w:p>
    <w:p w14:paraId="6D55B6FD" w14:textId="77777777" w:rsidR="000C5451" w:rsidRPr="004540B9" w:rsidRDefault="000C5451" w:rsidP="00265B70">
      <w:pPr>
        <w:pStyle w:val="ListParagraph"/>
        <w:numPr>
          <w:ilvl w:val="0"/>
          <w:numId w:val="52"/>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Phát triển ứng dụng trên Android/iOS để gửi thông báo lịch học, thông báo điểm số và các cảnh báo tức thời qua Push Notification.</w:t>
      </w:r>
    </w:p>
    <w:p w14:paraId="0C59F622" w14:textId="77777777" w:rsidR="000C5451" w:rsidRPr="004540B9" w:rsidRDefault="000C5451" w:rsidP="00265B70">
      <w:pPr>
        <w:pStyle w:val="ListParagraph"/>
        <w:numPr>
          <w:ilvl w:val="0"/>
          <w:numId w:val="50"/>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Tối ưu và mở rộng mô hình AI:</w:t>
      </w:r>
    </w:p>
    <w:p w14:paraId="72443151" w14:textId="77777777" w:rsidR="000C5451" w:rsidRPr="004540B9" w:rsidRDefault="000C5451" w:rsidP="00265B70">
      <w:pPr>
        <w:pStyle w:val="ListParagraph"/>
        <w:numPr>
          <w:ilvl w:val="0"/>
          <w:numId w:val="52"/>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Huấn luyện mô hình với tập dữ liệu lớn hơn, hướng đến khả năng dự đoán nguy cơ trượt môn, đánh giá mức độ chuyên cần, và đề xuất lộ trình học tập cá nhân hóa.</w:t>
      </w:r>
    </w:p>
    <w:p w14:paraId="3D24EEC1" w14:textId="77777777" w:rsidR="000C5451" w:rsidRPr="004540B9" w:rsidRDefault="000C5451" w:rsidP="00265B70">
      <w:pPr>
        <w:pStyle w:val="ListParagraph"/>
        <w:numPr>
          <w:ilvl w:val="0"/>
          <w:numId w:val="50"/>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Mở rộng quy mô triển khai hệ thống:</w:t>
      </w:r>
    </w:p>
    <w:p w14:paraId="4CE8458B" w14:textId="77777777" w:rsidR="000C5451" w:rsidRPr="004540B9" w:rsidRDefault="000C5451" w:rsidP="00265B70">
      <w:pPr>
        <w:pStyle w:val="ListParagraph"/>
        <w:numPr>
          <w:ilvl w:val="0"/>
          <w:numId w:val="52"/>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Tối ưu hóa cơ sở dữ liệu và Backend để hệ thống có thể hoạt động ổn định trên quy mô lớn, hỗ trợ hàng nghìn sinh viên truy cập đồng thời mà không gây quá tải.</w:t>
      </w:r>
    </w:p>
    <w:p w14:paraId="05C0C0C3" w14:textId="77777777" w:rsidR="000C5451" w:rsidRPr="004540B9" w:rsidRDefault="000C5451" w:rsidP="000C5451">
      <w:pPr>
        <w:spacing w:line="288" w:lineRule="auto"/>
        <w:ind w:firstLine="720"/>
        <w:rPr>
          <w:rFonts w:ascii="Times New Roman" w:hAnsi="Times New Roman" w:cs="Times New Roman"/>
          <w:b/>
          <w:sz w:val="26"/>
          <w:szCs w:val="26"/>
          <w:lang w:val="en-CA"/>
        </w:rPr>
      </w:pPr>
    </w:p>
    <w:p w14:paraId="4EAFB575" w14:textId="77777777" w:rsidR="000C5451" w:rsidRPr="004540B9" w:rsidRDefault="000C5451" w:rsidP="000C5451">
      <w:pPr>
        <w:spacing w:line="288" w:lineRule="auto"/>
        <w:ind w:firstLine="720"/>
        <w:rPr>
          <w:rFonts w:ascii="Times New Roman" w:hAnsi="Times New Roman" w:cs="Times New Roman"/>
          <w:b/>
          <w:sz w:val="26"/>
          <w:szCs w:val="26"/>
          <w:lang w:val="en-CA"/>
        </w:rPr>
      </w:pPr>
      <w:r w:rsidRPr="004540B9">
        <w:rPr>
          <w:rFonts w:ascii="Times New Roman" w:hAnsi="Times New Roman" w:cs="Times New Roman"/>
          <w:b/>
          <w:sz w:val="26"/>
          <w:szCs w:val="26"/>
          <w:lang w:val="en-CA"/>
        </w:rPr>
        <w:br w:type="page"/>
      </w:r>
    </w:p>
    <w:p w14:paraId="45D12152" w14:textId="77777777" w:rsidR="000C5451" w:rsidRPr="004540B9" w:rsidRDefault="000C5451" w:rsidP="000C5451">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lastRenderedPageBreak/>
        <w:t xml:space="preserve">TÀI LIỆU THAM KHẢO </w:t>
      </w:r>
    </w:p>
    <w:p w14:paraId="02F81C23"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1] Angular Documentation, </w:t>
      </w:r>
      <w:hyperlink r:id="rId96" w:tgtFrame="_blank" w:history="1">
        <w:r w:rsidRPr="004540B9">
          <w:rPr>
            <w:rStyle w:val="Hyperlink"/>
            <w:rFonts w:ascii="Times New Roman" w:hAnsi="Times New Roman" w:cs="Times New Roman"/>
            <w:b/>
            <w:color w:val="auto"/>
            <w:sz w:val="26"/>
            <w:szCs w:val="26"/>
          </w:rPr>
          <w:t>https://angular.io/docs</w:t>
        </w:r>
      </w:hyperlink>
      <w:r w:rsidRPr="004540B9">
        <w:rPr>
          <w:rFonts w:ascii="Times New Roman" w:hAnsi="Times New Roman" w:cs="Times New Roman"/>
          <w:b/>
          <w:sz w:val="26"/>
          <w:szCs w:val="26"/>
        </w:rPr>
        <w:t xml:space="preserve"> </w:t>
      </w:r>
    </w:p>
    <w:p w14:paraId="035C19EC"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[2] Spring Boot Documentation, </w:t>
      </w:r>
      <w:hyperlink r:id="rId97" w:tgtFrame="_blank" w:history="1">
        <w:r w:rsidRPr="004540B9">
          <w:rPr>
            <w:rStyle w:val="Hyperlink"/>
            <w:rFonts w:ascii="Times New Roman" w:hAnsi="Times New Roman" w:cs="Times New Roman"/>
            <w:b/>
            <w:color w:val="auto"/>
            <w:sz w:val="26"/>
            <w:szCs w:val="26"/>
          </w:rPr>
          <w:t>https://docs.spring.io/spring-boot/index.html</w:t>
        </w:r>
      </w:hyperlink>
      <w:r w:rsidRPr="004540B9">
        <w:rPr>
          <w:rFonts w:ascii="Times New Roman" w:hAnsi="Times New Roman" w:cs="Times New Roman"/>
          <w:b/>
          <w:sz w:val="26"/>
          <w:szCs w:val="26"/>
        </w:rPr>
        <w:t xml:space="preserve"> </w:t>
      </w:r>
    </w:p>
    <w:p w14:paraId="7F5B36D8"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[3] Microsoft SQL Server Technical Documentation, </w:t>
      </w:r>
      <w:hyperlink r:id="rId98" w:tgtFrame="_blank" w:history="1">
        <w:r w:rsidRPr="004540B9">
          <w:rPr>
            <w:rStyle w:val="Hyperlink"/>
            <w:rFonts w:ascii="Times New Roman" w:hAnsi="Times New Roman" w:cs="Times New Roman"/>
            <w:b/>
            <w:color w:val="auto"/>
            <w:sz w:val="26"/>
            <w:szCs w:val="26"/>
          </w:rPr>
          <w:t>https://learn.microsoft.com/en-us/sql/</w:t>
        </w:r>
      </w:hyperlink>
      <w:r w:rsidRPr="004540B9">
        <w:rPr>
          <w:rFonts w:ascii="Times New Roman" w:hAnsi="Times New Roman" w:cs="Times New Roman"/>
          <w:b/>
          <w:sz w:val="26"/>
          <w:szCs w:val="26"/>
        </w:rPr>
        <w:t xml:space="preserve"> </w:t>
      </w:r>
    </w:p>
    <w:p w14:paraId="6953F192"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[4] “Spring Security Architecture”, </w:t>
      </w:r>
      <w:hyperlink r:id="rId99" w:tgtFrame="_blank" w:history="1">
        <w:r w:rsidRPr="004540B9">
          <w:rPr>
            <w:rStyle w:val="Hyperlink"/>
            <w:rFonts w:ascii="Times New Roman" w:hAnsi="Times New Roman" w:cs="Times New Roman"/>
            <w:b/>
            <w:color w:val="auto"/>
            <w:sz w:val="26"/>
            <w:szCs w:val="26"/>
          </w:rPr>
          <w:t>https://spring.io/guides/topicals/spring-security-architecture</w:t>
        </w:r>
      </w:hyperlink>
      <w:r w:rsidRPr="004540B9">
        <w:rPr>
          <w:rFonts w:ascii="Times New Roman" w:hAnsi="Times New Roman" w:cs="Times New Roman"/>
          <w:b/>
          <w:sz w:val="26"/>
          <w:szCs w:val="26"/>
        </w:rPr>
        <w:t xml:space="preserve"> </w:t>
      </w:r>
    </w:p>
    <w:p w14:paraId="54675B5C"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[5] “JSON Web Token (JWT) with Spring Boot”, </w:t>
      </w:r>
      <w:hyperlink r:id="rId100" w:tgtFrame="_blank" w:history="1">
        <w:r w:rsidRPr="004540B9">
          <w:rPr>
            <w:rStyle w:val="Hyperlink"/>
            <w:rFonts w:ascii="Times New Roman" w:hAnsi="Times New Roman" w:cs="Times New Roman"/>
            <w:b/>
            <w:color w:val="auto"/>
            <w:sz w:val="26"/>
            <w:szCs w:val="26"/>
          </w:rPr>
          <w:t>https://www.baeldung.com/spring-boot-jwt</w:t>
        </w:r>
      </w:hyperlink>
      <w:r w:rsidRPr="004540B9">
        <w:rPr>
          <w:rFonts w:ascii="Times New Roman" w:hAnsi="Times New Roman" w:cs="Times New Roman"/>
          <w:b/>
          <w:sz w:val="26"/>
          <w:szCs w:val="26"/>
        </w:rPr>
        <w:t xml:space="preserve"> </w:t>
      </w:r>
    </w:p>
    <w:p w14:paraId="1C28B2CA"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[6] “Uploading Files in Spring Boot” (Xử lý Import/Export File), </w:t>
      </w:r>
      <w:hyperlink r:id="rId101" w:tgtFrame="_blank" w:history="1">
        <w:r w:rsidRPr="004540B9">
          <w:rPr>
            <w:rStyle w:val="Hyperlink"/>
            <w:rFonts w:ascii="Times New Roman" w:hAnsi="Times New Roman" w:cs="Times New Roman"/>
            <w:b/>
            <w:color w:val="auto"/>
            <w:sz w:val="26"/>
            <w:szCs w:val="26"/>
          </w:rPr>
          <w:t>https://spring.io/guides/gs/uploading-files/</w:t>
        </w:r>
      </w:hyperlink>
      <w:r w:rsidRPr="004540B9">
        <w:rPr>
          <w:rFonts w:ascii="Times New Roman" w:hAnsi="Times New Roman" w:cs="Times New Roman"/>
          <w:b/>
          <w:sz w:val="26"/>
          <w:szCs w:val="26"/>
        </w:rPr>
        <w:t xml:space="preserve"> </w:t>
      </w:r>
    </w:p>
    <w:p w14:paraId="605FA51B"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[7] ESP32 Technical Reference Manual, </w:t>
      </w:r>
      <w:hyperlink r:id="rId102" w:tgtFrame="_blank" w:history="1">
        <w:r w:rsidRPr="004540B9">
          <w:rPr>
            <w:rStyle w:val="Hyperlink"/>
            <w:rFonts w:ascii="Times New Roman" w:hAnsi="Times New Roman" w:cs="Times New Roman"/>
            <w:b/>
            <w:color w:val="auto"/>
            <w:sz w:val="26"/>
            <w:szCs w:val="26"/>
          </w:rPr>
          <w:t>https://www.espressif.com/en/support/documents/technical-documents</w:t>
        </w:r>
      </w:hyperlink>
      <w:r w:rsidRPr="004540B9">
        <w:rPr>
          <w:rFonts w:ascii="Times New Roman" w:hAnsi="Times New Roman" w:cs="Times New Roman"/>
          <w:b/>
          <w:sz w:val="26"/>
          <w:szCs w:val="26"/>
        </w:rPr>
        <w:t xml:space="preserve"> </w:t>
      </w:r>
    </w:p>
    <w:p w14:paraId="504DDFB7" w14:textId="77777777" w:rsidR="000C5451" w:rsidRPr="004540B9" w:rsidRDefault="000C5451" w:rsidP="000C5451">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rPr>
        <w:t xml:space="preserve">[8] “Adafruit Optical Fingerprint Sensor (AS608) Guide”, </w:t>
      </w:r>
      <w:hyperlink r:id="rId103" w:tgtFrame="_blank" w:history="1">
        <w:r w:rsidRPr="004540B9">
          <w:rPr>
            <w:rStyle w:val="Hyperlink"/>
            <w:rFonts w:ascii="Times New Roman" w:hAnsi="Times New Roman" w:cs="Times New Roman"/>
            <w:b/>
            <w:color w:val="auto"/>
            <w:sz w:val="26"/>
            <w:szCs w:val="26"/>
          </w:rPr>
          <w:t>https://learn.adafruit.com/adafruit-optical-fingerprint-sensor</w:t>
        </w:r>
      </w:hyperlink>
    </w:p>
    <w:p w14:paraId="568C4054" w14:textId="77777777" w:rsidR="000C5451" w:rsidRPr="004540B9" w:rsidRDefault="000C5451" w:rsidP="000C5451">
      <w:pPr>
        <w:spacing w:line="288" w:lineRule="auto"/>
        <w:ind w:firstLine="720"/>
        <w:rPr>
          <w:rFonts w:ascii="Times New Roman" w:hAnsi="Times New Roman" w:cs="Times New Roman"/>
          <w:sz w:val="26"/>
          <w:szCs w:val="26"/>
        </w:rPr>
      </w:pPr>
    </w:p>
    <w:p w14:paraId="4DB5AD6C" w14:textId="77777777" w:rsidR="005F6951" w:rsidRPr="004540B9" w:rsidRDefault="005F6951"/>
    <w:sectPr w:rsidR="005F6951" w:rsidRPr="004540B9" w:rsidSect="000C5451">
      <w:footerReference w:type="default" r:id="rId10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BCE1F" w14:textId="77777777" w:rsidR="00A57565" w:rsidRDefault="00A57565">
      <w:pPr>
        <w:spacing w:after="0" w:line="240" w:lineRule="auto"/>
      </w:pPr>
      <w:r>
        <w:separator/>
      </w:r>
    </w:p>
  </w:endnote>
  <w:endnote w:type="continuationSeparator" w:id="0">
    <w:p w14:paraId="0E358A9D" w14:textId="77777777" w:rsidR="00A57565" w:rsidRDefault="00A57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0A748" w14:textId="77777777" w:rsidR="000C5451" w:rsidRDefault="000C5451">
    <w:pPr>
      <w:pStyle w:val="Footer"/>
      <w:jc w:val="right"/>
    </w:pPr>
  </w:p>
  <w:p w14:paraId="4EAE4FAB" w14:textId="77777777" w:rsidR="000C5451" w:rsidRDefault="000C5451" w:rsidP="009F71AA">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D8F1B" w14:textId="77777777" w:rsidR="000C5451" w:rsidRDefault="00000000">
    <w:pPr>
      <w:pStyle w:val="Footer"/>
      <w:jc w:val="right"/>
    </w:pPr>
    <w:sdt>
      <w:sdtPr>
        <w:id w:val="-79754428"/>
        <w:docPartObj>
          <w:docPartGallery w:val="Page Numbers (Bottom of Page)"/>
          <w:docPartUnique/>
        </w:docPartObj>
      </w:sdtPr>
      <w:sdtEndPr>
        <w:rPr>
          <w:noProof/>
        </w:rPr>
      </w:sdtEndPr>
      <w:sdtContent>
        <w:r w:rsidR="000C5451">
          <w:fldChar w:fldCharType="begin"/>
        </w:r>
        <w:r w:rsidR="000C5451">
          <w:instrText xml:space="preserve"> PAGE   \* MERGEFORMAT </w:instrText>
        </w:r>
        <w:r w:rsidR="000C5451">
          <w:fldChar w:fldCharType="separate"/>
        </w:r>
        <w:r w:rsidR="000C5451">
          <w:rPr>
            <w:noProof/>
          </w:rPr>
          <w:t>2</w:t>
        </w:r>
        <w:r w:rsidR="000C5451">
          <w:rPr>
            <w:noProof/>
          </w:rPr>
          <w:fldChar w:fldCharType="end"/>
        </w:r>
      </w:sdtContent>
    </w:sdt>
  </w:p>
  <w:p w14:paraId="3B27D068" w14:textId="77777777" w:rsidR="000C5451" w:rsidRDefault="000C5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FE465" w14:textId="77777777" w:rsidR="00A57565" w:rsidRDefault="00A57565">
      <w:pPr>
        <w:spacing w:after="0" w:line="240" w:lineRule="auto"/>
      </w:pPr>
      <w:r>
        <w:separator/>
      </w:r>
    </w:p>
  </w:footnote>
  <w:footnote w:type="continuationSeparator" w:id="0">
    <w:p w14:paraId="2F848C52" w14:textId="77777777" w:rsidR="00A57565" w:rsidRDefault="00A575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text1" w:themeTint="80"/>
      </w:rPr>
      <w:alias w:val="Title"/>
      <w:tag w:val=""/>
      <w:id w:val="1116400235"/>
      <w:placeholder>
        <w:docPart w:val="78214AB7DB014316970525613F3DAEEA"/>
      </w:placeholder>
      <w:showingPlcHdr/>
      <w:dataBinding w:prefixMappings="xmlns:ns0='http://purl.org/dc/elements/1.1/' xmlns:ns1='http://schemas.openxmlformats.org/package/2006/metadata/core-properties' " w:xpath="/ns1:coreProperties[1]/ns0:title[1]" w:storeItemID="{6C3C8BC8-F283-45AE-878A-BAB7291924A1}"/>
      <w:text/>
    </w:sdtPr>
    <w:sdtContent>
      <w:p w14:paraId="3C09EF85" w14:textId="77777777" w:rsidR="003C3C71" w:rsidRDefault="003C3C71">
        <w:pPr>
          <w:pStyle w:val="Header"/>
          <w:jc w:val="right"/>
          <w:rPr>
            <w:color w:val="7F7F7F" w:themeColor="text1" w:themeTint="80"/>
          </w:rPr>
        </w:pPr>
        <w:r>
          <w:rPr>
            <w:color w:val="7F7F7F" w:themeColor="text1" w:themeTint="80"/>
          </w:rPr>
          <w:t>[Document title]</w:t>
        </w:r>
      </w:p>
    </w:sdtContent>
  </w:sdt>
  <w:p w14:paraId="7AEEFACD" w14:textId="77777777" w:rsidR="0057424A" w:rsidRDefault="005742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603FC"/>
    <w:multiLevelType w:val="hybridMultilevel"/>
    <w:tmpl w:val="1B887760"/>
    <w:lvl w:ilvl="0" w:tplc="C8026BC6">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E40696B"/>
    <w:multiLevelType w:val="hybridMultilevel"/>
    <w:tmpl w:val="F0A488E8"/>
    <w:lvl w:ilvl="0" w:tplc="042A0003">
      <w:start w:val="1"/>
      <w:numFmt w:val="bullet"/>
      <w:lvlText w:val="o"/>
      <w:lvlJc w:val="left"/>
      <w:pPr>
        <w:ind w:left="1788" w:hanging="360"/>
      </w:pPr>
      <w:rPr>
        <w:rFonts w:ascii="Courier New" w:hAnsi="Courier New" w:cs="Courier New" w:hint="default"/>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2" w15:restartNumberingAfterBreak="0">
    <w:nsid w:val="0E980886"/>
    <w:multiLevelType w:val="hybridMultilevel"/>
    <w:tmpl w:val="4B347950"/>
    <w:lvl w:ilvl="0" w:tplc="31F6FAF4">
      <w:start w:val="3"/>
      <w:numFmt w:val="bullet"/>
      <w:lvlText w:val="-"/>
      <w:lvlJc w:val="left"/>
      <w:pPr>
        <w:ind w:left="1855" w:hanging="360"/>
      </w:pPr>
      <w:rPr>
        <w:rFonts w:ascii="Times New Roman" w:eastAsiaTheme="minorEastAsia"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3" w15:restartNumberingAfterBreak="0">
    <w:nsid w:val="0F171CC4"/>
    <w:multiLevelType w:val="hybridMultilevel"/>
    <w:tmpl w:val="E5F0D34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 w15:restartNumberingAfterBreak="0">
    <w:nsid w:val="10F64DC1"/>
    <w:multiLevelType w:val="hybridMultilevel"/>
    <w:tmpl w:val="595A6010"/>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5D9629C"/>
    <w:multiLevelType w:val="hybridMultilevel"/>
    <w:tmpl w:val="8DF6A4E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172A4BC7"/>
    <w:multiLevelType w:val="multilevel"/>
    <w:tmpl w:val="CFA6B1AC"/>
    <w:lvl w:ilvl="0">
      <w:start w:val="1"/>
      <w:numFmt w:val="decimal"/>
      <w:lvlText w:val="%1"/>
      <w:lvlJc w:val="left"/>
      <w:pPr>
        <w:ind w:left="360" w:hanging="360"/>
      </w:pPr>
      <w:rPr>
        <w:rFonts w:hint="default"/>
      </w:rPr>
    </w:lvl>
    <w:lvl w:ilvl="1">
      <w:start w:val="5"/>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 w15:restartNumberingAfterBreak="0">
    <w:nsid w:val="186517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8" w15:restartNumberingAfterBreak="0">
    <w:nsid w:val="18CC71E5"/>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5613BF"/>
    <w:multiLevelType w:val="hybridMultilevel"/>
    <w:tmpl w:val="82823BB6"/>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 w15:restartNumberingAfterBreak="0">
    <w:nsid w:val="1EC934F0"/>
    <w:multiLevelType w:val="hybridMultilevel"/>
    <w:tmpl w:val="32AA0184"/>
    <w:lvl w:ilvl="0" w:tplc="C8026BC6">
      <w:start w:val="1"/>
      <w:numFmt w:val="bullet"/>
      <w:lvlText w:val="•"/>
      <w:lvlJc w:val="left"/>
      <w:pPr>
        <w:ind w:left="178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11" w15:restartNumberingAfterBreak="0">
    <w:nsid w:val="23505E8B"/>
    <w:multiLevelType w:val="hybridMultilevel"/>
    <w:tmpl w:val="85B291A4"/>
    <w:styleLink w:val="CurrentList1"/>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39C5081"/>
    <w:multiLevelType w:val="hybridMultilevel"/>
    <w:tmpl w:val="563A6C96"/>
    <w:lvl w:ilvl="0" w:tplc="C8026BC6">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27F10953"/>
    <w:multiLevelType w:val="multilevel"/>
    <w:tmpl w:val="C73A961C"/>
    <w:lvl w:ilvl="0">
      <w:start w:val="5"/>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7"/>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282E1C60"/>
    <w:multiLevelType w:val="hybridMultilevel"/>
    <w:tmpl w:val="6C28BC7C"/>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28B02E7E"/>
    <w:multiLevelType w:val="hybridMultilevel"/>
    <w:tmpl w:val="98627FA2"/>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28D1204D"/>
    <w:multiLevelType w:val="hybridMultilevel"/>
    <w:tmpl w:val="B4141832"/>
    <w:lvl w:ilvl="0" w:tplc="DF58F72C">
      <w:start w:val="1"/>
      <w:numFmt w:val="bullet"/>
      <w:lvlText w:val="-"/>
      <w:lvlJc w:val="left"/>
      <w:pPr>
        <w:ind w:left="2563" w:hanging="360"/>
      </w:pPr>
      <w:rPr>
        <w:rFonts w:ascii="Times New Roman" w:eastAsiaTheme="minorHAnsi" w:hAnsi="Times New Roman" w:cs="Times New Roman"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17" w15:restartNumberingAfterBreak="0">
    <w:nsid w:val="299A406B"/>
    <w:multiLevelType w:val="hybridMultilevel"/>
    <w:tmpl w:val="EE8AB81A"/>
    <w:lvl w:ilvl="0" w:tplc="042A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2B4B2140"/>
    <w:multiLevelType w:val="hybridMultilevel"/>
    <w:tmpl w:val="A86834C2"/>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15:restartNumberingAfterBreak="0">
    <w:nsid w:val="2B4C3216"/>
    <w:multiLevelType w:val="hybridMultilevel"/>
    <w:tmpl w:val="4B9278AA"/>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DBC41C1"/>
    <w:multiLevelType w:val="hybridMultilevel"/>
    <w:tmpl w:val="91F27354"/>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15:restartNumberingAfterBreak="0">
    <w:nsid w:val="32BD2872"/>
    <w:multiLevelType w:val="hybridMultilevel"/>
    <w:tmpl w:val="AD482362"/>
    <w:lvl w:ilvl="0" w:tplc="DF58F72C">
      <w:start w:val="1"/>
      <w:numFmt w:val="bullet"/>
      <w:lvlText w:val="-"/>
      <w:lvlJc w:val="left"/>
      <w:pPr>
        <w:ind w:left="1146" w:hanging="360"/>
      </w:pPr>
      <w:rPr>
        <w:rFonts w:ascii="Times New Roman" w:eastAsiaTheme="minorHAnsi"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2" w15:restartNumberingAfterBreak="0">
    <w:nsid w:val="35A371FA"/>
    <w:multiLevelType w:val="hybridMultilevel"/>
    <w:tmpl w:val="605E49DA"/>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35FA77F9"/>
    <w:multiLevelType w:val="hybridMultilevel"/>
    <w:tmpl w:val="E10E6E50"/>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4" w15:restartNumberingAfterBreak="0">
    <w:nsid w:val="361919B8"/>
    <w:multiLevelType w:val="hybridMultilevel"/>
    <w:tmpl w:val="BB9CC2B6"/>
    <w:lvl w:ilvl="0" w:tplc="08090001">
      <w:start w:val="1"/>
      <w:numFmt w:val="bullet"/>
      <w:lvlText w:val=""/>
      <w:lvlJc w:val="left"/>
      <w:pPr>
        <w:ind w:left="2925" w:hanging="360"/>
      </w:pPr>
      <w:rPr>
        <w:rFonts w:ascii="Symbol" w:hAnsi="Symbol" w:hint="default"/>
      </w:rPr>
    </w:lvl>
    <w:lvl w:ilvl="1" w:tplc="08090003" w:tentative="1">
      <w:start w:val="1"/>
      <w:numFmt w:val="bullet"/>
      <w:lvlText w:val="o"/>
      <w:lvlJc w:val="left"/>
      <w:pPr>
        <w:ind w:left="3645" w:hanging="360"/>
      </w:pPr>
      <w:rPr>
        <w:rFonts w:ascii="Courier New" w:hAnsi="Courier New" w:cs="Courier New" w:hint="default"/>
      </w:rPr>
    </w:lvl>
    <w:lvl w:ilvl="2" w:tplc="08090005" w:tentative="1">
      <w:start w:val="1"/>
      <w:numFmt w:val="bullet"/>
      <w:lvlText w:val=""/>
      <w:lvlJc w:val="left"/>
      <w:pPr>
        <w:ind w:left="4365" w:hanging="360"/>
      </w:pPr>
      <w:rPr>
        <w:rFonts w:ascii="Wingdings" w:hAnsi="Wingdings" w:hint="default"/>
      </w:rPr>
    </w:lvl>
    <w:lvl w:ilvl="3" w:tplc="08090001" w:tentative="1">
      <w:start w:val="1"/>
      <w:numFmt w:val="bullet"/>
      <w:lvlText w:val=""/>
      <w:lvlJc w:val="left"/>
      <w:pPr>
        <w:ind w:left="5085" w:hanging="360"/>
      </w:pPr>
      <w:rPr>
        <w:rFonts w:ascii="Symbol" w:hAnsi="Symbol" w:hint="default"/>
      </w:rPr>
    </w:lvl>
    <w:lvl w:ilvl="4" w:tplc="08090003" w:tentative="1">
      <w:start w:val="1"/>
      <w:numFmt w:val="bullet"/>
      <w:lvlText w:val="o"/>
      <w:lvlJc w:val="left"/>
      <w:pPr>
        <w:ind w:left="5805" w:hanging="360"/>
      </w:pPr>
      <w:rPr>
        <w:rFonts w:ascii="Courier New" w:hAnsi="Courier New" w:cs="Courier New" w:hint="default"/>
      </w:rPr>
    </w:lvl>
    <w:lvl w:ilvl="5" w:tplc="08090005" w:tentative="1">
      <w:start w:val="1"/>
      <w:numFmt w:val="bullet"/>
      <w:lvlText w:val=""/>
      <w:lvlJc w:val="left"/>
      <w:pPr>
        <w:ind w:left="6525" w:hanging="360"/>
      </w:pPr>
      <w:rPr>
        <w:rFonts w:ascii="Wingdings" w:hAnsi="Wingdings" w:hint="default"/>
      </w:rPr>
    </w:lvl>
    <w:lvl w:ilvl="6" w:tplc="08090001" w:tentative="1">
      <w:start w:val="1"/>
      <w:numFmt w:val="bullet"/>
      <w:lvlText w:val=""/>
      <w:lvlJc w:val="left"/>
      <w:pPr>
        <w:ind w:left="7245" w:hanging="360"/>
      </w:pPr>
      <w:rPr>
        <w:rFonts w:ascii="Symbol" w:hAnsi="Symbol" w:hint="default"/>
      </w:rPr>
    </w:lvl>
    <w:lvl w:ilvl="7" w:tplc="08090003" w:tentative="1">
      <w:start w:val="1"/>
      <w:numFmt w:val="bullet"/>
      <w:lvlText w:val="o"/>
      <w:lvlJc w:val="left"/>
      <w:pPr>
        <w:ind w:left="7965" w:hanging="360"/>
      </w:pPr>
      <w:rPr>
        <w:rFonts w:ascii="Courier New" w:hAnsi="Courier New" w:cs="Courier New" w:hint="default"/>
      </w:rPr>
    </w:lvl>
    <w:lvl w:ilvl="8" w:tplc="08090005" w:tentative="1">
      <w:start w:val="1"/>
      <w:numFmt w:val="bullet"/>
      <w:lvlText w:val=""/>
      <w:lvlJc w:val="left"/>
      <w:pPr>
        <w:ind w:left="8685" w:hanging="360"/>
      </w:pPr>
      <w:rPr>
        <w:rFonts w:ascii="Wingdings" w:hAnsi="Wingdings" w:hint="default"/>
      </w:rPr>
    </w:lvl>
  </w:abstractNum>
  <w:abstractNum w:abstractNumId="25" w15:restartNumberingAfterBreak="0">
    <w:nsid w:val="370170E0"/>
    <w:multiLevelType w:val="hybridMultilevel"/>
    <w:tmpl w:val="0128D44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380016B0"/>
    <w:multiLevelType w:val="hybridMultilevel"/>
    <w:tmpl w:val="3A4CED58"/>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3B1E2697"/>
    <w:multiLevelType w:val="hybridMultilevel"/>
    <w:tmpl w:val="5E86C39A"/>
    <w:lvl w:ilvl="0" w:tplc="DF58F72C">
      <w:start w:val="1"/>
      <w:numFmt w:val="bullet"/>
      <w:lvlText w:val="-"/>
      <w:lvlJc w:val="left"/>
      <w:pPr>
        <w:ind w:left="1428" w:hanging="360"/>
      </w:pPr>
      <w:rPr>
        <w:rFonts w:ascii="Times New Roman" w:eastAsiaTheme="minorHAnsi"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8" w15:restartNumberingAfterBreak="0">
    <w:nsid w:val="3C210C5A"/>
    <w:multiLevelType w:val="hybridMultilevel"/>
    <w:tmpl w:val="0A48F154"/>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9" w15:restartNumberingAfterBreak="0">
    <w:nsid w:val="3C984E39"/>
    <w:multiLevelType w:val="hybridMultilevel"/>
    <w:tmpl w:val="64C8BD4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3E9D5540"/>
    <w:multiLevelType w:val="hybridMultilevel"/>
    <w:tmpl w:val="5FAA9C0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1" w15:restartNumberingAfterBreak="0">
    <w:nsid w:val="448D2880"/>
    <w:multiLevelType w:val="hybridMultilevel"/>
    <w:tmpl w:val="F948DD1E"/>
    <w:lvl w:ilvl="0" w:tplc="C8026BC6">
      <w:start w:val="1"/>
      <w:numFmt w:val="bullet"/>
      <w:lvlText w:val="•"/>
      <w:lvlJc w:val="left"/>
      <w:pPr>
        <w:ind w:left="178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32" w15:restartNumberingAfterBreak="0">
    <w:nsid w:val="476D5B6D"/>
    <w:multiLevelType w:val="hybridMultilevel"/>
    <w:tmpl w:val="74F09D94"/>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3" w15:restartNumberingAfterBreak="0">
    <w:nsid w:val="48CD241E"/>
    <w:multiLevelType w:val="hybridMultilevel"/>
    <w:tmpl w:val="04768A34"/>
    <w:lvl w:ilvl="0" w:tplc="FFFFFFFF">
      <w:start w:val="3"/>
      <w:numFmt w:val="bullet"/>
      <w:lvlText w:val="-"/>
      <w:lvlJc w:val="left"/>
      <w:pPr>
        <w:ind w:left="720" w:hanging="360"/>
      </w:pPr>
      <w:rPr>
        <w:rFonts w:ascii="Times New Roman" w:eastAsiaTheme="minorEastAsia" w:hAnsi="Times New Roman" w:cs="Times New Roman" w:hint="default"/>
      </w:rPr>
    </w:lvl>
    <w:lvl w:ilvl="1" w:tplc="31F6FAF4">
      <w:start w:val="3"/>
      <w:numFmt w:val="bullet"/>
      <w:lvlText w:val="-"/>
      <w:lvlJc w:val="left"/>
      <w:pPr>
        <w:ind w:left="1428"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A7438C"/>
    <w:multiLevelType w:val="hybridMultilevel"/>
    <w:tmpl w:val="0584E44A"/>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5" w15:restartNumberingAfterBreak="0">
    <w:nsid w:val="50FA5719"/>
    <w:multiLevelType w:val="hybridMultilevel"/>
    <w:tmpl w:val="28FEEE2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6" w15:restartNumberingAfterBreak="0">
    <w:nsid w:val="525668AA"/>
    <w:multiLevelType w:val="hybridMultilevel"/>
    <w:tmpl w:val="F88C9598"/>
    <w:lvl w:ilvl="0" w:tplc="31F6FAF4">
      <w:start w:val="3"/>
      <w:numFmt w:val="bullet"/>
      <w:lvlText w:val="-"/>
      <w:lvlJc w:val="left"/>
      <w:pPr>
        <w:ind w:left="1429" w:hanging="360"/>
      </w:pPr>
      <w:rPr>
        <w:rFonts w:ascii="Times New Roman" w:eastAsiaTheme="minorEastAsia"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7" w15:restartNumberingAfterBreak="0">
    <w:nsid w:val="54DC3AC6"/>
    <w:multiLevelType w:val="hybridMultilevel"/>
    <w:tmpl w:val="04B2A3D4"/>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88418A7"/>
    <w:multiLevelType w:val="hybridMultilevel"/>
    <w:tmpl w:val="FCBA05DE"/>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59677A60"/>
    <w:multiLevelType w:val="multilevel"/>
    <w:tmpl w:val="188402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0" w15:restartNumberingAfterBreak="0">
    <w:nsid w:val="60D752E8"/>
    <w:multiLevelType w:val="hybridMultilevel"/>
    <w:tmpl w:val="8E8C3080"/>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1" w15:restartNumberingAfterBreak="0">
    <w:nsid w:val="647C27AC"/>
    <w:multiLevelType w:val="hybridMultilevel"/>
    <w:tmpl w:val="4C1E7D1E"/>
    <w:lvl w:ilvl="0" w:tplc="DF58F72C">
      <w:start w:val="1"/>
      <w:numFmt w:val="bullet"/>
      <w:lvlText w:val="-"/>
      <w:lvlJc w:val="left"/>
      <w:pPr>
        <w:ind w:left="1855" w:hanging="360"/>
      </w:pPr>
      <w:rPr>
        <w:rFonts w:ascii="Times New Roman" w:eastAsiaTheme="minorHAnsi"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42" w15:restartNumberingAfterBreak="0">
    <w:nsid w:val="669E7896"/>
    <w:multiLevelType w:val="hybridMultilevel"/>
    <w:tmpl w:val="B43C0218"/>
    <w:lvl w:ilvl="0" w:tplc="91E0DFCE">
      <w:start w:val="1"/>
      <w:numFmt w:val="bullet"/>
      <w:lvlText w:val="-"/>
      <w:lvlJc w:val="left"/>
      <w:pPr>
        <w:ind w:left="1854"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3" w15:restartNumberingAfterBreak="0">
    <w:nsid w:val="671E3AF2"/>
    <w:multiLevelType w:val="hybridMultilevel"/>
    <w:tmpl w:val="7E866A12"/>
    <w:lvl w:ilvl="0" w:tplc="B366E242">
      <w:start w:val="1"/>
      <w:numFmt w:val="decimal"/>
      <w:lvlText w:val="%1."/>
      <w:lvlJc w:val="left"/>
      <w:pPr>
        <w:ind w:left="2652" w:hanging="360"/>
      </w:pPr>
      <w:rPr>
        <w:rFonts w:hint="default"/>
        <w:b/>
        <w:bCs/>
      </w:rPr>
    </w:lvl>
    <w:lvl w:ilvl="1" w:tplc="08090019" w:tentative="1">
      <w:start w:val="1"/>
      <w:numFmt w:val="lowerLetter"/>
      <w:lvlText w:val="%2."/>
      <w:lvlJc w:val="left"/>
      <w:pPr>
        <w:ind w:left="3372" w:hanging="360"/>
      </w:pPr>
    </w:lvl>
    <w:lvl w:ilvl="2" w:tplc="0809001B" w:tentative="1">
      <w:start w:val="1"/>
      <w:numFmt w:val="lowerRoman"/>
      <w:lvlText w:val="%3."/>
      <w:lvlJc w:val="right"/>
      <w:pPr>
        <w:ind w:left="4092" w:hanging="180"/>
      </w:pPr>
    </w:lvl>
    <w:lvl w:ilvl="3" w:tplc="0809000F" w:tentative="1">
      <w:start w:val="1"/>
      <w:numFmt w:val="decimal"/>
      <w:lvlText w:val="%4."/>
      <w:lvlJc w:val="left"/>
      <w:pPr>
        <w:ind w:left="4812" w:hanging="360"/>
      </w:pPr>
    </w:lvl>
    <w:lvl w:ilvl="4" w:tplc="08090019" w:tentative="1">
      <w:start w:val="1"/>
      <w:numFmt w:val="lowerLetter"/>
      <w:lvlText w:val="%5."/>
      <w:lvlJc w:val="left"/>
      <w:pPr>
        <w:ind w:left="5532" w:hanging="360"/>
      </w:pPr>
    </w:lvl>
    <w:lvl w:ilvl="5" w:tplc="0809001B" w:tentative="1">
      <w:start w:val="1"/>
      <w:numFmt w:val="lowerRoman"/>
      <w:lvlText w:val="%6."/>
      <w:lvlJc w:val="right"/>
      <w:pPr>
        <w:ind w:left="6252" w:hanging="180"/>
      </w:pPr>
    </w:lvl>
    <w:lvl w:ilvl="6" w:tplc="0809000F" w:tentative="1">
      <w:start w:val="1"/>
      <w:numFmt w:val="decimal"/>
      <w:lvlText w:val="%7."/>
      <w:lvlJc w:val="left"/>
      <w:pPr>
        <w:ind w:left="6972" w:hanging="360"/>
      </w:pPr>
    </w:lvl>
    <w:lvl w:ilvl="7" w:tplc="08090019" w:tentative="1">
      <w:start w:val="1"/>
      <w:numFmt w:val="lowerLetter"/>
      <w:lvlText w:val="%8."/>
      <w:lvlJc w:val="left"/>
      <w:pPr>
        <w:ind w:left="7692" w:hanging="360"/>
      </w:pPr>
    </w:lvl>
    <w:lvl w:ilvl="8" w:tplc="0809001B" w:tentative="1">
      <w:start w:val="1"/>
      <w:numFmt w:val="lowerRoman"/>
      <w:lvlText w:val="%9."/>
      <w:lvlJc w:val="right"/>
      <w:pPr>
        <w:ind w:left="8412" w:hanging="180"/>
      </w:pPr>
    </w:lvl>
  </w:abstractNum>
  <w:abstractNum w:abstractNumId="44" w15:restartNumberingAfterBreak="0">
    <w:nsid w:val="67CA6BBB"/>
    <w:multiLevelType w:val="hybridMultilevel"/>
    <w:tmpl w:val="5E205E9C"/>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6A190DDE"/>
    <w:multiLevelType w:val="hybridMultilevel"/>
    <w:tmpl w:val="749602E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6" w15:restartNumberingAfterBreak="0">
    <w:nsid w:val="6F585849"/>
    <w:multiLevelType w:val="hybridMultilevel"/>
    <w:tmpl w:val="7382C372"/>
    <w:lvl w:ilvl="0" w:tplc="DF58F72C">
      <w:start w:val="1"/>
      <w:numFmt w:val="bullet"/>
      <w:lvlText w:val="-"/>
      <w:lvlJc w:val="left"/>
      <w:pPr>
        <w:ind w:left="2575" w:hanging="360"/>
      </w:pPr>
      <w:rPr>
        <w:rFonts w:ascii="Times New Roman" w:eastAsiaTheme="minorHAnsi" w:hAnsi="Times New Roman" w:cs="Times New Roman" w:hint="default"/>
      </w:rPr>
    </w:lvl>
    <w:lvl w:ilvl="1" w:tplc="08090003" w:tentative="1">
      <w:start w:val="1"/>
      <w:numFmt w:val="bullet"/>
      <w:lvlText w:val="o"/>
      <w:lvlJc w:val="left"/>
      <w:pPr>
        <w:ind w:left="3295" w:hanging="360"/>
      </w:pPr>
      <w:rPr>
        <w:rFonts w:ascii="Courier New" w:hAnsi="Courier New" w:cs="Courier New" w:hint="default"/>
      </w:rPr>
    </w:lvl>
    <w:lvl w:ilvl="2" w:tplc="08090005" w:tentative="1">
      <w:start w:val="1"/>
      <w:numFmt w:val="bullet"/>
      <w:lvlText w:val=""/>
      <w:lvlJc w:val="left"/>
      <w:pPr>
        <w:ind w:left="4015" w:hanging="360"/>
      </w:pPr>
      <w:rPr>
        <w:rFonts w:ascii="Wingdings" w:hAnsi="Wingdings" w:hint="default"/>
      </w:rPr>
    </w:lvl>
    <w:lvl w:ilvl="3" w:tplc="08090001" w:tentative="1">
      <w:start w:val="1"/>
      <w:numFmt w:val="bullet"/>
      <w:lvlText w:val=""/>
      <w:lvlJc w:val="left"/>
      <w:pPr>
        <w:ind w:left="4735" w:hanging="360"/>
      </w:pPr>
      <w:rPr>
        <w:rFonts w:ascii="Symbol" w:hAnsi="Symbol" w:hint="default"/>
      </w:rPr>
    </w:lvl>
    <w:lvl w:ilvl="4" w:tplc="08090003" w:tentative="1">
      <w:start w:val="1"/>
      <w:numFmt w:val="bullet"/>
      <w:lvlText w:val="o"/>
      <w:lvlJc w:val="left"/>
      <w:pPr>
        <w:ind w:left="5455" w:hanging="360"/>
      </w:pPr>
      <w:rPr>
        <w:rFonts w:ascii="Courier New" w:hAnsi="Courier New" w:cs="Courier New" w:hint="default"/>
      </w:rPr>
    </w:lvl>
    <w:lvl w:ilvl="5" w:tplc="08090005" w:tentative="1">
      <w:start w:val="1"/>
      <w:numFmt w:val="bullet"/>
      <w:lvlText w:val=""/>
      <w:lvlJc w:val="left"/>
      <w:pPr>
        <w:ind w:left="6175" w:hanging="360"/>
      </w:pPr>
      <w:rPr>
        <w:rFonts w:ascii="Wingdings" w:hAnsi="Wingdings" w:hint="default"/>
      </w:rPr>
    </w:lvl>
    <w:lvl w:ilvl="6" w:tplc="08090001" w:tentative="1">
      <w:start w:val="1"/>
      <w:numFmt w:val="bullet"/>
      <w:lvlText w:val=""/>
      <w:lvlJc w:val="left"/>
      <w:pPr>
        <w:ind w:left="6895" w:hanging="360"/>
      </w:pPr>
      <w:rPr>
        <w:rFonts w:ascii="Symbol" w:hAnsi="Symbol" w:hint="default"/>
      </w:rPr>
    </w:lvl>
    <w:lvl w:ilvl="7" w:tplc="08090003" w:tentative="1">
      <w:start w:val="1"/>
      <w:numFmt w:val="bullet"/>
      <w:lvlText w:val="o"/>
      <w:lvlJc w:val="left"/>
      <w:pPr>
        <w:ind w:left="7615" w:hanging="360"/>
      </w:pPr>
      <w:rPr>
        <w:rFonts w:ascii="Courier New" w:hAnsi="Courier New" w:cs="Courier New" w:hint="default"/>
      </w:rPr>
    </w:lvl>
    <w:lvl w:ilvl="8" w:tplc="08090005" w:tentative="1">
      <w:start w:val="1"/>
      <w:numFmt w:val="bullet"/>
      <w:lvlText w:val=""/>
      <w:lvlJc w:val="left"/>
      <w:pPr>
        <w:ind w:left="8335" w:hanging="360"/>
      </w:pPr>
      <w:rPr>
        <w:rFonts w:ascii="Wingdings" w:hAnsi="Wingdings" w:hint="default"/>
      </w:rPr>
    </w:lvl>
  </w:abstractNum>
  <w:abstractNum w:abstractNumId="47" w15:restartNumberingAfterBreak="0">
    <w:nsid w:val="6FCC2367"/>
    <w:multiLevelType w:val="hybridMultilevel"/>
    <w:tmpl w:val="D1CE5AD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8" w15:restartNumberingAfterBreak="0">
    <w:nsid w:val="76F279A4"/>
    <w:multiLevelType w:val="hybridMultilevel"/>
    <w:tmpl w:val="B2BC8DA6"/>
    <w:lvl w:ilvl="0" w:tplc="042A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9" w15:restartNumberingAfterBreak="0">
    <w:nsid w:val="782D2496"/>
    <w:multiLevelType w:val="hybridMultilevel"/>
    <w:tmpl w:val="918C2BDC"/>
    <w:lvl w:ilvl="0" w:tplc="31F6FAF4">
      <w:start w:val="3"/>
      <w:numFmt w:val="bullet"/>
      <w:lvlText w:val="-"/>
      <w:lvlJc w:val="left"/>
      <w:pPr>
        <w:ind w:left="1876" w:hanging="360"/>
      </w:pPr>
      <w:rPr>
        <w:rFonts w:ascii="Times New Roman" w:eastAsiaTheme="minorEastAsia" w:hAnsi="Times New Roman" w:cs="Times New Roman" w:hint="default"/>
      </w:rPr>
    </w:lvl>
    <w:lvl w:ilvl="1" w:tplc="08090003" w:tentative="1">
      <w:start w:val="1"/>
      <w:numFmt w:val="bullet"/>
      <w:lvlText w:val="o"/>
      <w:lvlJc w:val="left"/>
      <w:pPr>
        <w:ind w:left="2596" w:hanging="360"/>
      </w:pPr>
      <w:rPr>
        <w:rFonts w:ascii="Courier New" w:hAnsi="Courier New" w:cs="Courier New" w:hint="default"/>
      </w:rPr>
    </w:lvl>
    <w:lvl w:ilvl="2" w:tplc="08090005" w:tentative="1">
      <w:start w:val="1"/>
      <w:numFmt w:val="bullet"/>
      <w:lvlText w:val=""/>
      <w:lvlJc w:val="left"/>
      <w:pPr>
        <w:ind w:left="3316" w:hanging="360"/>
      </w:pPr>
      <w:rPr>
        <w:rFonts w:ascii="Wingdings" w:hAnsi="Wingdings" w:hint="default"/>
      </w:rPr>
    </w:lvl>
    <w:lvl w:ilvl="3" w:tplc="08090001" w:tentative="1">
      <w:start w:val="1"/>
      <w:numFmt w:val="bullet"/>
      <w:lvlText w:val=""/>
      <w:lvlJc w:val="left"/>
      <w:pPr>
        <w:ind w:left="4036" w:hanging="360"/>
      </w:pPr>
      <w:rPr>
        <w:rFonts w:ascii="Symbol" w:hAnsi="Symbol" w:hint="default"/>
      </w:rPr>
    </w:lvl>
    <w:lvl w:ilvl="4" w:tplc="08090003" w:tentative="1">
      <w:start w:val="1"/>
      <w:numFmt w:val="bullet"/>
      <w:lvlText w:val="o"/>
      <w:lvlJc w:val="left"/>
      <w:pPr>
        <w:ind w:left="4756" w:hanging="360"/>
      </w:pPr>
      <w:rPr>
        <w:rFonts w:ascii="Courier New" w:hAnsi="Courier New" w:cs="Courier New" w:hint="default"/>
      </w:rPr>
    </w:lvl>
    <w:lvl w:ilvl="5" w:tplc="08090005" w:tentative="1">
      <w:start w:val="1"/>
      <w:numFmt w:val="bullet"/>
      <w:lvlText w:val=""/>
      <w:lvlJc w:val="left"/>
      <w:pPr>
        <w:ind w:left="5476" w:hanging="360"/>
      </w:pPr>
      <w:rPr>
        <w:rFonts w:ascii="Wingdings" w:hAnsi="Wingdings" w:hint="default"/>
      </w:rPr>
    </w:lvl>
    <w:lvl w:ilvl="6" w:tplc="08090001" w:tentative="1">
      <w:start w:val="1"/>
      <w:numFmt w:val="bullet"/>
      <w:lvlText w:val=""/>
      <w:lvlJc w:val="left"/>
      <w:pPr>
        <w:ind w:left="6196" w:hanging="360"/>
      </w:pPr>
      <w:rPr>
        <w:rFonts w:ascii="Symbol" w:hAnsi="Symbol" w:hint="default"/>
      </w:rPr>
    </w:lvl>
    <w:lvl w:ilvl="7" w:tplc="08090003" w:tentative="1">
      <w:start w:val="1"/>
      <w:numFmt w:val="bullet"/>
      <w:lvlText w:val="o"/>
      <w:lvlJc w:val="left"/>
      <w:pPr>
        <w:ind w:left="6916" w:hanging="360"/>
      </w:pPr>
      <w:rPr>
        <w:rFonts w:ascii="Courier New" w:hAnsi="Courier New" w:cs="Courier New" w:hint="default"/>
      </w:rPr>
    </w:lvl>
    <w:lvl w:ilvl="8" w:tplc="08090005" w:tentative="1">
      <w:start w:val="1"/>
      <w:numFmt w:val="bullet"/>
      <w:lvlText w:val=""/>
      <w:lvlJc w:val="left"/>
      <w:pPr>
        <w:ind w:left="7636" w:hanging="360"/>
      </w:pPr>
      <w:rPr>
        <w:rFonts w:ascii="Wingdings" w:hAnsi="Wingdings" w:hint="default"/>
      </w:rPr>
    </w:lvl>
  </w:abstractNum>
  <w:abstractNum w:abstractNumId="50" w15:restartNumberingAfterBreak="0">
    <w:nsid w:val="7A270FB4"/>
    <w:multiLevelType w:val="hybridMultilevel"/>
    <w:tmpl w:val="62BC4EBE"/>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7B2E6DD7"/>
    <w:multiLevelType w:val="hybridMultilevel"/>
    <w:tmpl w:val="1CFC71AC"/>
    <w:lvl w:ilvl="0" w:tplc="31F6FAF4">
      <w:start w:val="3"/>
      <w:numFmt w:val="bullet"/>
      <w:lvlText w:val="-"/>
      <w:lvlJc w:val="left"/>
      <w:pPr>
        <w:ind w:left="1428" w:hanging="360"/>
      </w:pPr>
      <w:rPr>
        <w:rFonts w:ascii="Times New Roman" w:eastAsiaTheme="minorEastAsia"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2" w15:restartNumberingAfterBreak="0">
    <w:nsid w:val="7E2D460A"/>
    <w:multiLevelType w:val="hybridMultilevel"/>
    <w:tmpl w:val="47700B14"/>
    <w:lvl w:ilvl="0" w:tplc="DF58F72C">
      <w:start w:val="1"/>
      <w:numFmt w:val="bullet"/>
      <w:lvlText w:val="-"/>
      <w:lvlJc w:val="left"/>
      <w:pPr>
        <w:ind w:left="1428" w:hanging="360"/>
      </w:pPr>
      <w:rPr>
        <w:rFonts w:ascii="Times New Roman" w:eastAsiaTheme="minorHAnsi"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16cid:durableId="1248735395">
    <w:abstractNumId w:val="11"/>
  </w:num>
  <w:num w:numId="2" w16cid:durableId="1168713333">
    <w:abstractNumId w:val="8"/>
  </w:num>
  <w:num w:numId="3" w16cid:durableId="724255866">
    <w:abstractNumId w:val="21"/>
  </w:num>
  <w:num w:numId="4" w16cid:durableId="803162153">
    <w:abstractNumId w:val="7"/>
  </w:num>
  <w:num w:numId="5" w16cid:durableId="1308709055">
    <w:abstractNumId w:val="46"/>
  </w:num>
  <w:num w:numId="6" w16cid:durableId="1141579503">
    <w:abstractNumId w:val="47"/>
  </w:num>
  <w:num w:numId="7" w16cid:durableId="1105885282">
    <w:abstractNumId w:val="9"/>
  </w:num>
  <w:num w:numId="8" w16cid:durableId="739910106">
    <w:abstractNumId w:val="45"/>
  </w:num>
  <w:num w:numId="9" w16cid:durableId="2138602418">
    <w:abstractNumId w:val="16"/>
  </w:num>
  <w:num w:numId="10" w16cid:durableId="243031643">
    <w:abstractNumId w:val="39"/>
  </w:num>
  <w:num w:numId="11" w16cid:durableId="1123499780">
    <w:abstractNumId w:val="6"/>
  </w:num>
  <w:num w:numId="12" w16cid:durableId="1730349033">
    <w:abstractNumId w:val="19"/>
  </w:num>
  <w:num w:numId="13" w16cid:durableId="1462961852">
    <w:abstractNumId w:val="49"/>
  </w:num>
  <w:num w:numId="14" w16cid:durableId="732780217">
    <w:abstractNumId w:val="26"/>
  </w:num>
  <w:num w:numId="15" w16cid:durableId="1133447312">
    <w:abstractNumId w:val="20"/>
  </w:num>
  <w:num w:numId="16" w16cid:durableId="1959097026">
    <w:abstractNumId w:val="38"/>
  </w:num>
  <w:num w:numId="17" w16cid:durableId="1934320343">
    <w:abstractNumId w:val="2"/>
  </w:num>
  <w:num w:numId="18" w16cid:durableId="1198549045">
    <w:abstractNumId w:val="50"/>
  </w:num>
  <w:num w:numId="19" w16cid:durableId="824050076">
    <w:abstractNumId w:val="51"/>
  </w:num>
  <w:num w:numId="20" w16cid:durableId="895625720">
    <w:abstractNumId w:val="29"/>
  </w:num>
  <w:num w:numId="21" w16cid:durableId="1346904512">
    <w:abstractNumId w:val="48"/>
  </w:num>
  <w:num w:numId="22" w16cid:durableId="196507880">
    <w:abstractNumId w:val="30"/>
  </w:num>
  <w:num w:numId="23" w16cid:durableId="1538817017">
    <w:abstractNumId w:val="34"/>
  </w:num>
  <w:num w:numId="24" w16cid:durableId="1804106991">
    <w:abstractNumId w:val="25"/>
  </w:num>
  <w:num w:numId="25" w16cid:durableId="1885631833">
    <w:abstractNumId w:val="5"/>
  </w:num>
  <w:num w:numId="26" w16cid:durableId="1387870659">
    <w:abstractNumId w:val="17"/>
  </w:num>
  <w:num w:numId="27" w16cid:durableId="1976179355">
    <w:abstractNumId w:val="35"/>
  </w:num>
  <w:num w:numId="28" w16cid:durableId="1657145955">
    <w:abstractNumId w:val="28"/>
  </w:num>
  <w:num w:numId="29" w16cid:durableId="966279402">
    <w:abstractNumId w:val="1"/>
  </w:num>
  <w:num w:numId="30" w16cid:durableId="1109855786">
    <w:abstractNumId w:val="4"/>
  </w:num>
  <w:num w:numId="31" w16cid:durableId="651374023">
    <w:abstractNumId w:val="37"/>
  </w:num>
  <w:num w:numId="32" w16cid:durableId="992836843">
    <w:abstractNumId w:val="14"/>
  </w:num>
  <w:num w:numId="33" w16cid:durableId="513344325">
    <w:abstractNumId w:val="15"/>
  </w:num>
  <w:num w:numId="34" w16cid:durableId="1336346412">
    <w:abstractNumId w:val="41"/>
  </w:num>
  <w:num w:numId="35" w16cid:durableId="1861972136">
    <w:abstractNumId w:val="27"/>
  </w:num>
  <w:num w:numId="36" w16cid:durableId="163598030">
    <w:abstractNumId w:val="52"/>
  </w:num>
  <w:num w:numId="37" w16cid:durableId="1229263752">
    <w:abstractNumId w:val="0"/>
  </w:num>
  <w:num w:numId="38" w16cid:durableId="308636352">
    <w:abstractNumId w:val="10"/>
  </w:num>
  <w:num w:numId="39" w16cid:durableId="2559855">
    <w:abstractNumId w:val="31"/>
  </w:num>
  <w:num w:numId="40" w16cid:durableId="2104917381">
    <w:abstractNumId w:val="12"/>
  </w:num>
  <w:num w:numId="41" w16cid:durableId="958100149">
    <w:abstractNumId w:val="43"/>
  </w:num>
  <w:num w:numId="42" w16cid:durableId="402219765">
    <w:abstractNumId w:val="18"/>
  </w:num>
  <w:num w:numId="43" w16cid:durableId="7682487">
    <w:abstractNumId w:val="40"/>
  </w:num>
  <w:num w:numId="44" w16cid:durableId="1684285223">
    <w:abstractNumId w:val="32"/>
  </w:num>
  <w:num w:numId="45" w16cid:durableId="91247322">
    <w:abstractNumId w:val="23"/>
  </w:num>
  <w:num w:numId="46" w16cid:durableId="439885405">
    <w:abstractNumId w:val="13"/>
  </w:num>
  <w:num w:numId="47" w16cid:durableId="841318264">
    <w:abstractNumId w:val="44"/>
  </w:num>
  <w:num w:numId="48" w16cid:durableId="1502503455">
    <w:abstractNumId w:val="33"/>
  </w:num>
  <w:num w:numId="49" w16cid:durableId="774057238">
    <w:abstractNumId w:val="36"/>
  </w:num>
  <w:num w:numId="50" w16cid:durableId="1944915169">
    <w:abstractNumId w:val="22"/>
  </w:num>
  <w:num w:numId="51" w16cid:durableId="1242104999">
    <w:abstractNumId w:val="24"/>
  </w:num>
  <w:num w:numId="52" w16cid:durableId="514618659">
    <w:abstractNumId w:val="3"/>
  </w:num>
  <w:num w:numId="53" w16cid:durableId="851257735">
    <w:abstractNumId w:val="42"/>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Thị Bảo Ngọc - 67IT5">
    <w15:presenceInfo w15:providerId="AD" w15:userId="S::3000267@st.huce.edu.vn::acce32cd-1681-446c-ac87-9476967a3c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C5451"/>
    <w:rsid w:val="00004FAF"/>
    <w:rsid w:val="0000650E"/>
    <w:rsid w:val="00006EE1"/>
    <w:rsid w:val="00016E63"/>
    <w:rsid w:val="00022216"/>
    <w:rsid w:val="00026318"/>
    <w:rsid w:val="00032A7C"/>
    <w:rsid w:val="00040EBE"/>
    <w:rsid w:val="0005151C"/>
    <w:rsid w:val="00055FB6"/>
    <w:rsid w:val="00060976"/>
    <w:rsid w:val="00072336"/>
    <w:rsid w:val="0007421B"/>
    <w:rsid w:val="000763EB"/>
    <w:rsid w:val="00077195"/>
    <w:rsid w:val="00077B17"/>
    <w:rsid w:val="000A0783"/>
    <w:rsid w:val="000B5C27"/>
    <w:rsid w:val="000B7A80"/>
    <w:rsid w:val="000C1130"/>
    <w:rsid w:val="000C37CA"/>
    <w:rsid w:val="000C5451"/>
    <w:rsid w:val="000D4870"/>
    <w:rsid w:val="000E181C"/>
    <w:rsid w:val="000F0777"/>
    <w:rsid w:val="000F32A4"/>
    <w:rsid w:val="000F6170"/>
    <w:rsid w:val="000F74AA"/>
    <w:rsid w:val="0011191C"/>
    <w:rsid w:val="00121E39"/>
    <w:rsid w:val="001308FD"/>
    <w:rsid w:val="001418EE"/>
    <w:rsid w:val="00146E47"/>
    <w:rsid w:val="001673DA"/>
    <w:rsid w:val="001746B4"/>
    <w:rsid w:val="0017522A"/>
    <w:rsid w:val="00191DAD"/>
    <w:rsid w:val="001923F6"/>
    <w:rsid w:val="001A1FF2"/>
    <w:rsid w:val="001A5997"/>
    <w:rsid w:val="001A5DEB"/>
    <w:rsid w:val="001A6399"/>
    <w:rsid w:val="001B6336"/>
    <w:rsid w:val="001D0E93"/>
    <w:rsid w:val="001D35B9"/>
    <w:rsid w:val="001E693A"/>
    <w:rsid w:val="001F1D42"/>
    <w:rsid w:val="001F6C4C"/>
    <w:rsid w:val="001F742E"/>
    <w:rsid w:val="001F7BE2"/>
    <w:rsid w:val="00204B4E"/>
    <w:rsid w:val="002139B1"/>
    <w:rsid w:val="0023013E"/>
    <w:rsid w:val="002371AA"/>
    <w:rsid w:val="0024012F"/>
    <w:rsid w:val="0025417D"/>
    <w:rsid w:val="002573AD"/>
    <w:rsid w:val="002617B9"/>
    <w:rsid w:val="00265B70"/>
    <w:rsid w:val="002868E6"/>
    <w:rsid w:val="00287E10"/>
    <w:rsid w:val="00290CCA"/>
    <w:rsid w:val="002930C6"/>
    <w:rsid w:val="00293159"/>
    <w:rsid w:val="00297746"/>
    <w:rsid w:val="002A103C"/>
    <w:rsid w:val="002A32B8"/>
    <w:rsid w:val="002A4570"/>
    <w:rsid w:val="002A594C"/>
    <w:rsid w:val="002B7530"/>
    <w:rsid w:val="002C7F15"/>
    <w:rsid w:val="002F55F2"/>
    <w:rsid w:val="0030401C"/>
    <w:rsid w:val="00322EAE"/>
    <w:rsid w:val="00323E96"/>
    <w:rsid w:val="00332EF1"/>
    <w:rsid w:val="00345ABE"/>
    <w:rsid w:val="00351C92"/>
    <w:rsid w:val="00381E24"/>
    <w:rsid w:val="003A462E"/>
    <w:rsid w:val="003B1F07"/>
    <w:rsid w:val="003B505A"/>
    <w:rsid w:val="003B7A28"/>
    <w:rsid w:val="003C3C71"/>
    <w:rsid w:val="003D0BD6"/>
    <w:rsid w:val="003D3123"/>
    <w:rsid w:val="003E6F2C"/>
    <w:rsid w:val="003F7BF1"/>
    <w:rsid w:val="004060E6"/>
    <w:rsid w:val="00410BD0"/>
    <w:rsid w:val="00442AE8"/>
    <w:rsid w:val="004452F9"/>
    <w:rsid w:val="00447631"/>
    <w:rsid w:val="00450313"/>
    <w:rsid w:val="00450537"/>
    <w:rsid w:val="00452FB2"/>
    <w:rsid w:val="004540B9"/>
    <w:rsid w:val="00455594"/>
    <w:rsid w:val="004613EA"/>
    <w:rsid w:val="004619D5"/>
    <w:rsid w:val="00465055"/>
    <w:rsid w:val="0048688C"/>
    <w:rsid w:val="004962C5"/>
    <w:rsid w:val="00497DB3"/>
    <w:rsid w:val="004C28DF"/>
    <w:rsid w:val="004D04FD"/>
    <w:rsid w:val="004D5F8E"/>
    <w:rsid w:val="004D7AFB"/>
    <w:rsid w:val="004F1F15"/>
    <w:rsid w:val="004F624F"/>
    <w:rsid w:val="004F6492"/>
    <w:rsid w:val="004F7C29"/>
    <w:rsid w:val="00500D55"/>
    <w:rsid w:val="005152F8"/>
    <w:rsid w:val="0051573A"/>
    <w:rsid w:val="00530310"/>
    <w:rsid w:val="00536627"/>
    <w:rsid w:val="00553B37"/>
    <w:rsid w:val="005657A8"/>
    <w:rsid w:val="0057424A"/>
    <w:rsid w:val="00592513"/>
    <w:rsid w:val="005A12FD"/>
    <w:rsid w:val="005A3954"/>
    <w:rsid w:val="005B45E9"/>
    <w:rsid w:val="005C47B1"/>
    <w:rsid w:val="005D19DC"/>
    <w:rsid w:val="005D4678"/>
    <w:rsid w:val="005D69B7"/>
    <w:rsid w:val="005D7684"/>
    <w:rsid w:val="005F057A"/>
    <w:rsid w:val="005F6951"/>
    <w:rsid w:val="00600006"/>
    <w:rsid w:val="006005F7"/>
    <w:rsid w:val="00610DCE"/>
    <w:rsid w:val="006133C8"/>
    <w:rsid w:val="006158AD"/>
    <w:rsid w:val="00616DE5"/>
    <w:rsid w:val="00621260"/>
    <w:rsid w:val="00624551"/>
    <w:rsid w:val="00633E44"/>
    <w:rsid w:val="00634232"/>
    <w:rsid w:val="00640C7B"/>
    <w:rsid w:val="0067147A"/>
    <w:rsid w:val="00675BB9"/>
    <w:rsid w:val="00681DB9"/>
    <w:rsid w:val="006852FC"/>
    <w:rsid w:val="00697317"/>
    <w:rsid w:val="006A2DA0"/>
    <w:rsid w:val="006A6CAE"/>
    <w:rsid w:val="006B3C82"/>
    <w:rsid w:val="006B5250"/>
    <w:rsid w:val="006C3B31"/>
    <w:rsid w:val="006C5221"/>
    <w:rsid w:val="006C58BD"/>
    <w:rsid w:val="00707098"/>
    <w:rsid w:val="00716E9F"/>
    <w:rsid w:val="00721504"/>
    <w:rsid w:val="0073745F"/>
    <w:rsid w:val="007535D9"/>
    <w:rsid w:val="00763667"/>
    <w:rsid w:val="0076392A"/>
    <w:rsid w:val="00775CA5"/>
    <w:rsid w:val="00781B67"/>
    <w:rsid w:val="007A5F74"/>
    <w:rsid w:val="007B036B"/>
    <w:rsid w:val="007E0BF3"/>
    <w:rsid w:val="007E12F3"/>
    <w:rsid w:val="007E77FC"/>
    <w:rsid w:val="007F3CFF"/>
    <w:rsid w:val="00801677"/>
    <w:rsid w:val="00814B9F"/>
    <w:rsid w:val="00815561"/>
    <w:rsid w:val="0082492D"/>
    <w:rsid w:val="00832172"/>
    <w:rsid w:val="0083242B"/>
    <w:rsid w:val="00837DEB"/>
    <w:rsid w:val="00864C08"/>
    <w:rsid w:val="008842FD"/>
    <w:rsid w:val="008852A1"/>
    <w:rsid w:val="008A0464"/>
    <w:rsid w:val="008A2364"/>
    <w:rsid w:val="008A7FBF"/>
    <w:rsid w:val="008B2DC5"/>
    <w:rsid w:val="008C08F0"/>
    <w:rsid w:val="008C3DD1"/>
    <w:rsid w:val="008D0FD4"/>
    <w:rsid w:val="008D2FA4"/>
    <w:rsid w:val="008D3679"/>
    <w:rsid w:val="008F79FD"/>
    <w:rsid w:val="008F7D43"/>
    <w:rsid w:val="00902322"/>
    <w:rsid w:val="00917755"/>
    <w:rsid w:val="00925809"/>
    <w:rsid w:val="009310E1"/>
    <w:rsid w:val="00942F04"/>
    <w:rsid w:val="009458C8"/>
    <w:rsid w:val="009467C9"/>
    <w:rsid w:val="00967247"/>
    <w:rsid w:val="0097654B"/>
    <w:rsid w:val="00997650"/>
    <w:rsid w:val="009A0FB7"/>
    <w:rsid w:val="009B41D8"/>
    <w:rsid w:val="009C6C3F"/>
    <w:rsid w:val="009E2C47"/>
    <w:rsid w:val="009F2DBC"/>
    <w:rsid w:val="009F71AA"/>
    <w:rsid w:val="009F776E"/>
    <w:rsid w:val="00A01C81"/>
    <w:rsid w:val="00A051AA"/>
    <w:rsid w:val="00A1098E"/>
    <w:rsid w:val="00A236AF"/>
    <w:rsid w:val="00A33D08"/>
    <w:rsid w:val="00A36673"/>
    <w:rsid w:val="00A555EA"/>
    <w:rsid w:val="00A5586B"/>
    <w:rsid w:val="00A55C9D"/>
    <w:rsid w:val="00A563CE"/>
    <w:rsid w:val="00A57565"/>
    <w:rsid w:val="00A615FC"/>
    <w:rsid w:val="00A6349B"/>
    <w:rsid w:val="00A66024"/>
    <w:rsid w:val="00A73D3D"/>
    <w:rsid w:val="00A8318D"/>
    <w:rsid w:val="00AA1D80"/>
    <w:rsid w:val="00AB0DFD"/>
    <w:rsid w:val="00AB0E00"/>
    <w:rsid w:val="00AD4288"/>
    <w:rsid w:val="00AE7603"/>
    <w:rsid w:val="00B17AAA"/>
    <w:rsid w:val="00B25A95"/>
    <w:rsid w:val="00B32BE1"/>
    <w:rsid w:val="00B331D6"/>
    <w:rsid w:val="00B379E1"/>
    <w:rsid w:val="00B46C95"/>
    <w:rsid w:val="00B50D65"/>
    <w:rsid w:val="00B52CDB"/>
    <w:rsid w:val="00B56219"/>
    <w:rsid w:val="00B81476"/>
    <w:rsid w:val="00B87872"/>
    <w:rsid w:val="00B9198E"/>
    <w:rsid w:val="00B9464F"/>
    <w:rsid w:val="00BA6BB6"/>
    <w:rsid w:val="00BB3F75"/>
    <w:rsid w:val="00BB61A7"/>
    <w:rsid w:val="00BC626C"/>
    <w:rsid w:val="00BC6D8D"/>
    <w:rsid w:val="00BD398C"/>
    <w:rsid w:val="00BD715C"/>
    <w:rsid w:val="00BE7212"/>
    <w:rsid w:val="00BF04ED"/>
    <w:rsid w:val="00BF6A20"/>
    <w:rsid w:val="00C02C65"/>
    <w:rsid w:val="00C04EF6"/>
    <w:rsid w:val="00C068E2"/>
    <w:rsid w:val="00C15FEE"/>
    <w:rsid w:val="00C34A98"/>
    <w:rsid w:val="00C34AD8"/>
    <w:rsid w:val="00C363A4"/>
    <w:rsid w:val="00C40C83"/>
    <w:rsid w:val="00C4292D"/>
    <w:rsid w:val="00C472E6"/>
    <w:rsid w:val="00C507D2"/>
    <w:rsid w:val="00C67015"/>
    <w:rsid w:val="00C70C6F"/>
    <w:rsid w:val="00C75DC2"/>
    <w:rsid w:val="00C76657"/>
    <w:rsid w:val="00C97AA3"/>
    <w:rsid w:val="00CB0AE1"/>
    <w:rsid w:val="00CC629E"/>
    <w:rsid w:val="00CD60E0"/>
    <w:rsid w:val="00CD7D51"/>
    <w:rsid w:val="00CE400D"/>
    <w:rsid w:val="00CE5EEB"/>
    <w:rsid w:val="00D01AA2"/>
    <w:rsid w:val="00D01C9E"/>
    <w:rsid w:val="00D10B84"/>
    <w:rsid w:val="00D13577"/>
    <w:rsid w:val="00D167A0"/>
    <w:rsid w:val="00D3333D"/>
    <w:rsid w:val="00D41522"/>
    <w:rsid w:val="00D449B0"/>
    <w:rsid w:val="00D4756C"/>
    <w:rsid w:val="00D52C50"/>
    <w:rsid w:val="00D74F85"/>
    <w:rsid w:val="00D811D1"/>
    <w:rsid w:val="00D8137D"/>
    <w:rsid w:val="00D82D97"/>
    <w:rsid w:val="00D84210"/>
    <w:rsid w:val="00D843B7"/>
    <w:rsid w:val="00D84A15"/>
    <w:rsid w:val="00DE45B1"/>
    <w:rsid w:val="00DE59D7"/>
    <w:rsid w:val="00DF4179"/>
    <w:rsid w:val="00E051FA"/>
    <w:rsid w:val="00E06BD4"/>
    <w:rsid w:val="00E07387"/>
    <w:rsid w:val="00E14F6F"/>
    <w:rsid w:val="00E21865"/>
    <w:rsid w:val="00E24A0E"/>
    <w:rsid w:val="00E24D5F"/>
    <w:rsid w:val="00E328B0"/>
    <w:rsid w:val="00E47067"/>
    <w:rsid w:val="00E509F6"/>
    <w:rsid w:val="00E569E6"/>
    <w:rsid w:val="00E605B9"/>
    <w:rsid w:val="00E60B2B"/>
    <w:rsid w:val="00E76C89"/>
    <w:rsid w:val="00E91D7A"/>
    <w:rsid w:val="00E930FF"/>
    <w:rsid w:val="00E9483F"/>
    <w:rsid w:val="00EA1DF9"/>
    <w:rsid w:val="00EA4D7D"/>
    <w:rsid w:val="00EA52ED"/>
    <w:rsid w:val="00EA6B4E"/>
    <w:rsid w:val="00EB18D1"/>
    <w:rsid w:val="00EB24EF"/>
    <w:rsid w:val="00EB757C"/>
    <w:rsid w:val="00ED40A9"/>
    <w:rsid w:val="00EF1715"/>
    <w:rsid w:val="00EF4775"/>
    <w:rsid w:val="00F04B28"/>
    <w:rsid w:val="00F25D14"/>
    <w:rsid w:val="00F36F1C"/>
    <w:rsid w:val="00F4064F"/>
    <w:rsid w:val="00F52DA7"/>
    <w:rsid w:val="00F55BE5"/>
    <w:rsid w:val="00F63C7F"/>
    <w:rsid w:val="00F72B78"/>
    <w:rsid w:val="00F817D3"/>
    <w:rsid w:val="00F91036"/>
    <w:rsid w:val="00FA0370"/>
    <w:rsid w:val="00FA33D9"/>
    <w:rsid w:val="00FA3944"/>
    <w:rsid w:val="00FA3998"/>
    <w:rsid w:val="00FA6CE9"/>
    <w:rsid w:val="00FC6362"/>
    <w:rsid w:val="00FE1685"/>
    <w:rsid w:val="00FE31F7"/>
    <w:rsid w:val="00FF6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DFFAB"/>
  <w15:chartTrackingRefBased/>
  <w15:docId w15:val="{E4F3C9C2-530B-43DA-BEDC-51E428932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451"/>
    <w:pPr>
      <w:ind w:left="1135" w:hanging="284"/>
    </w:pPr>
    <w:rPr>
      <w:rFonts w:asciiTheme="minorHAnsi" w:hAnsiTheme="minorHAnsi" w:cstheme="minorBidi"/>
      <w:sz w:val="24"/>
      <w:szCs w:val="24"/>
      <w:lang w:val="en-GB"/>
    </w:rPr>
  </w:style>
  <w:style w:type="paragraph" w:styleId="Heading1">
    <w:name w:val="heading 1"/>
    <w:basedOn w:val="Normal"/>
    <w:next w:val="Normal"/>
    <w:link w:val="Heading1Char"/>
    <w:uiPriority w:val="9"/>
    <w:qFormat/>
    <w:rsid w:val="000C545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C545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0C545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0C545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45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4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4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4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4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45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C545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0C5451"/>
    <w:rPr>
      <w:rFonts w:asciiTheme="minorHAnsi" w:eastAsiaTheme="majorEastAsia" w:hAnsiTheme="minorHAnsi" w:cstheme="majorBidi"/>
      <w:color w:val="365F91" w:themeColor="accent1" w:themeShade="BF"/>
      <w:sz w:val="28"/>
      <w:szCs w:val="28"/>
    </w:rPr>
  </w:style>
  <w:style w:type="character" w:customStyle="1" w:styleId="Heading4Char">
    <w:name w:val="Heading 4 Char"/>
    <w:basedOn w:val="DefaultParagraphFont"/>
    <w:link w:val="Heading4"/>
    <w:uiPriority w:val="9"/>
    <w:rsid w:val="000C5451"/>
    <w:rPr>
      <w:rFonts w:asciiTheme="minorHAnsi" w:eastAsiaTheme="majorEastAsia" w:hAnsiTheme="minorHAnsi" w:cstheme="majorBidi"/>
      <w:i/>
      <w:iCs/>
      <w:color w:val="365F91" w:themeColor="accent1" w:themeShade="BF"/>
    </w:rPr>
  </w:style>
  <w:style w:type="character" w:customStyle="1" w:styleId="Heading5Char">
    <w:name w:val="Heading 5 Char"/>
    <w:basedOn w:val="DefaultParagraphFont"/>
    <w:link w:val="Heading5"/>
    <w:uiPriority w:val="9"/>
    <w:semiHidden/>
    <w:rsid w:val="000C5451"/>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sid w:val="000C545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545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545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545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54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4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451"/>
    <w:pPr>
      <w:numPr>
        <w:ilvl w:val="1"/>
      </w:numPr>
      <w:spacing w:after="160"/>
      <w:ind w:left="1135" w:hanging="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451"/>
    <w:rPr>
      <w:rFonts w:asciiTheme="minorHAnsi" w:eastAsiaTheme="majorEastAsia" w:hAnsiTheme="minorHAnsi"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C545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5451"/>
    <w:rPr>
      <w:i/>
      <w:iCs/>
      <w:color w:val="404040" w:themeColor="text1" w:themeTint="BF"/>
    </w:rPr>
  </w:style>
  <w:style w:type="paragraph" w:styleId="ListParagraph">
    <w:name w:val="List Paragraph"/>
    <w:basedOn w:val="Normal"/>
    <w:uiPriority w:val="34"/>
    <w:qFormat/>
    <w:rsid w:val="000C5451"/>
    <w:pPr>
      <w:ind w:left="720"/>
      <w:contextualSpacing/>
    </w:pPr>
  </w:style>
  <w:style w:type="character" w:styleId="IntenseEmphasis">
    <w:name w:val="Intense Emphasis"/>
    <w:basedOn w:val="DefaultParagraphFont"/>
    <w:uiPriority w:val="21"/>
    <w:qFormat/>
    <w:rsid w:val="000C5451"/>
    <w:rPr>
      <w:i/>
      <w:iCs/>
      <w:color w:val="365F91" w:themeColor="accent1" w:themeShade="BF"/>
    </w:rPr>
  </w:style>
  <w:style w:type="paragraph" w:styleId="IntenseQuote">
    <w:name w:val="Intense Quote"/>
    <w:basedOn w:val="Normal"/>
    <w:next w:val="Normal"/>
    <w:link w:val="IntenseQuoteChar"/>
    <w:uiPriority w:val="30"/>
    <w:qFormat/>
    <w:rsid w:val="000C545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451"/>
    <w:rPr>
      <w:i/>
      <w:iCs/>
      <w:color w:val="365F91" w:themeColor="accent1" w:themeShade="BF"/>
    </w:rPr>
  </w:style>
  <w:style w:type="character" w:styleId="IntenseReference">
    <w:name w:val="Intense Reference"/>
    <w:basedOn w:val="DefaultParagraphFont"/>
    <w:uiPriority w:val="32"/>
    <w:qFormat/>
    <w:rsid w:val="000C5451"/>
    <w:rPr>
      <w:b/>
      <w:bCs/>
      <w:smallCaps/>
      <w:color w:val="365F91" w:themeColor="accent1" w:themeShade="BF"/>
      <w:spacing w:val="5"/>
    </w:rPr>
  </w:style>
  <w:style w:type="table" w:styleId="TableGrid">
    <w:name w:val="Table Grid"/>
    <w:basedOn w:val="TableNormal"/>
    <w:uiPriority w:val="39"/>
    <w:rsid w:val="000C5451"/>
    <w:pPr>
      <w:spacing w:after="0" w:line="240" w:lineRule="auto"/>
      <w:ind w:left="1135" w:hanging="284"/>
    </w:pPr>
    <w:rPr>
      <w:rFonts w:ascii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locked/>
    <w:rsid w:val="000C5451"/>
    <w:rPr>
      <w:rFonts w:eastAsia="Times New Roman"/>
    </w:rPr>
  </w:style>
  <w:style w:type="paragraph" w:styleId="NoSpacing">
    <w:name w:val="No Spacing"/>
    <w:link w:val="NoSpacingChar"/>
    <w:qFormat/>
    <w:rsid w:val="000C5451"/>
    <w:pPr>
      <w:spacing w:after="0" w:line="240" w:lineRule="auto"/>
      <w:ind w:left="720" w:hanging="720"/>
      <w:jc w:val="both"/>
    </w:pPr>
    <w:rPr>
      <w:rFonts w:eastAsia="Times New Roman"/>
    </w:rPr>
  </w:style>
  <w:style w:type="paragraph" w:styleId="NormalWeb">
    <w:name w:val="Normal (Web)"/>
    <w:basedOn w:val="Normal"/>
    <w:uiPriority w:val="99"/>
    <w:unhideWhenUsed/>
    <w:rsid w:val="000C5451"/>
    <w:pPr>
      <w:spacing w:before="100" w:beforeAutospacing="1" w:after="100" w:afterAutospacing="1" w:line="240" w:lineRule="auto"/>
      <w:ind w:hanging="720"/>
      <w:jc w:val="both"/>
    </w:pPr>
    <w:rPr>
      <w:rFonts w:ascii="Times New Roman" w:eastAsia="Times New Roman" w:hAnsi="Times New Roman" w:cs="Times New Roman"/>
      <w:kern w:val="0"/>
      <w:lang w:val="en-CA" w:eastAsia="en-CA"/>
      <w14:ligatures w14:val="none"/>
    </w:rPr>
  </w:style>
  <w:style w:type="character" w:styleId="Strong">
    <w:name w:val="Strong"/>
    <w:basedOn w:val="DefaultParagraphFont"/>
    <w:uiPriority w:val="22"/>
    <w:qFormat/>
    <w:rsid w:val="000C5451"/>
    <w:rPr>
      <w:b/>
      <w:bCs/>
    </w:rPr>
  </w:style>
  <w:style w:type="character" w:styleId="Hyperlink">
    <w:name w:val="Hyperlink"/>
    <w:basedOn w:val="DefaultParagraphFont"/>
    <w:uiPriority w:val="99"/>
    <w:unhideWhenUsed/>
    <w:rsid w:val="000C5451"/>
    <w:rPr>
      <w:color w:val="0000FF"/>
      <w:u w:val="single"/>
    </w:rPr>
  </w:style>
  <w:style w:type="character" w:customStyle="1" w:styleId="cite-bracket">
    <w:name w:val="cite-bracket"/>
    <w:basedOn w:val="DefaultParagraphFont"/>
    <w:rsid w:val="000C5451"/>
  </w:style>
  <w:style w:type="character" w:customStyle="1" w:styleId="label">
    <w:name w:val="label"/>
    <w:basedOn w:val="DefaultParagraphFont"/>
    <w:rsid w:val="000C5451"/>
  </w:style>
  <w:style w:type="character" w:styleId="HTMLCode">
    <w:name w:val="HTML Code"/>
    <w:basedOn w:val="DefaultParagraphFont"/>
    <w:uiPriority w:val="99"/>
    <w:semiHidden/>
    <w:unhideWhenUsed/>
    <w:rsid w:val="000C5451"/>
    <w:rPr>
      <w:rFonts w:ascii="Courier New" w:eastAsia="Times New Roman" w:hAnsi="Courier New" w:cs="Courier New"/>
      <w:sz w:val="20"/>
      <w:szCs w:val="20"/>
    </w:rPr>
  </w:style>
  <w:style w:type="paragraph" w:styleId="Caption">
    <w:name w:val="caption"/>
    <w:basedOn w:val="Normal"/>
    <w:next w:val="Normal"/>
    <w:uiPriority w:val="35"/>
    <w:unhideWhenUsed/>
    <w:qFormat/>
    <w:rsid w:val="000C5451"/>
    <w:pPr>
      <w:spacing w:line="240" w:lineRule="auto"/>
      <w:ind w:hanging="720"/>
      <w:jc w:val="both"/>
    </w:pPr>
    <w:rPr>
      <w:rFonts w:ascii="Times New Roman" w:hAnsi="Times New Roman" w:cs="Times New Roman"/>
      <w:i/>
      <w:iCs/>
      <w:color w:val="1F497D" w:themeColor="text2"/>
      <w:kern w:val="0"/>
      <w:sz w:val="18"/>
      <w:szCs w:val="18"/>
      <w:lang w:val="en-US"/>
    </w:rPr>
  </w:style>
  <w:style w:type="numbering" w:customStyle="1" w:styleId="CurrentList1">
    <w:name w:val="Current List1"/>
    <w:uiPriority w:val="99"/>
    <w:rsid w:val="000C5451"/>
    <w:pPr>
      <w:numPr>
        <w:numId w:val="1"/>
      </w:numPr>
    </w:pPr>
  </w:style>
  <w:style w:type="paragraph" w:styleId="TOCHeading">
    <w:name w:val="TOC Heading"/>
    <w:basedOn w:val="Heading1"/>
    <w:next w:val="Normal"/>
    <w:uiPriority w:val="39"/>
    <w:unhideWhenUsed/>
    <w:qFormat/>
    <w:rsid w:val="000C5451"/>
    <w:pPr>
      <w:spacing w:before="240" w:after="0" w:line="360" w:lineRule="auto"/>
      <w:ind w:hanging="720"/>
      <w:jc w:val="both"/>
      <w:outlineLvl w:val="9"/>
    </w:pPr>
    <w:rPr>
      <w:kern w:val="0"/>
      <w:sz w:val="32"/>
      <w:szCs w:val="32"/>
      <w14:ligatures w14:val="none"/>
    </w:rPr>
  </w:style>
  <w:style w:type="paragraph" w:styleId="TOC1">
    <w:name w:val="toc 1"/>
    <w:basedOn w:val="Normal"/>
    <w:next w:val="Normal"/>
    <w:autoRedefine/>
    <w:uiPriority w:val="39"/>
    <w:unhideWhenUsed/>
    <w:rsid w:val="008C08F0"/>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332EF1"/>
    <w:pPr>
      <w:spacing w:after="0"/>
      <w:ind w:left="240"/>
    </w:pPr>
    <w:rPr>
      <w:rFonts w:cstheme="minorHAnsi"/>
      <w:smallCaps/>
      <w:sz w:val="20"/>
      <w:szCs w:val="20"/>
    </w:rPr>
  </w:style>
  <w:style w:type="paragraph" w:styleId="TOC3">
    <w:name w:val="toc 3"/>
    <w:basedOn w:val="Normal"/>
    <w:next w:val="Normal"/>
    <w:autoRedefine/>
    <w:uiPriority w:val="39"/>
    <w:unhideWhenUsed/>
    <w:rsid w:val="000C5451"/>
    <w:pPr>
      <w:spacing w:after="0"/>
      <w:ind w:left="480"/>
    </w:pPr>
    <w:rPr>
      <w:rFonts w:cstheme="minorHAnsi"/>
      <w:i/>
      <w:iCs/>
      <w:sz w:val="20"/>
      <w:szCs w:val="20"/>
    </w:rPr>
  </w:style>
  <w:style w:type="paragraph" w:styleId="TOC4">
    <w:name w:val="toc 4"/>
    <w:basedOn w:val="Normal"/>
    <w:next w:val="Normal"/>
    <w:autoRedefine/>
    <w:uiPriority w:val="39"/>
    <w:unhideWhenUsed/>
    <w:rsid w:val="000C5451"/>
    <w:pPr>
      <w:spacing w:after="0"/>
      <w:ind w:left="720"/>
    </w:pPr>
    <w:rPr>
      <w:rFonts w:cstheme="minorHAnsi"/>
      <w:sz w:val="18"/>
      <w:szCs w:val="18"/>
    </w:rPr>
  </w:style>
  <w:style w:type="paragraph" w:styleId="TOC5">
    <w:name w:val="toc 5"/>
    <w:basedOn w:val="Normal"/>
    <w:next w:val="Normal"/>
    <w:autoRedefine/>
    <w:uiPriority w:val="39"/>
    <w:unhideWhenUsed/>
    <w:rsid w:val="000C5451"/>
    <w:pPr>
      <w:spacing w:after="0"/>
      <w:ind w:left="960"/>
    </w:pPr>
    <w:rPr>
      <w:rFonts w:cstheme="minorHAnsi"/>
      <w:sz w:val="18"/>
      <w:szCs w:val="18"/>
    </w:rPr>
  </w:style>
  <w:style w:type="paragraph" w:styleId="TOC6">
    <w:name w:val="toc 6"/>
    <w:basedOn w:val="Normal"/>
    <w:next w:val="Normal"/>
    <w:autoRedefine/>
    <w:uiPriority w:val="39"/>
    <w:unhideWhenUsed/>
    <w:rsid w:val="000C5451"/>
    <w:pPr>
      <w:spacing w:after="0"/>
      <w:ind w:left="1200"/>
    </w:pPr>
    <w:rPr>
      <w:rFonts w:cstheme="minorHAnsi"/>
      <w:sz w:val="18"/>
      <w:szCs w:val="18"/>
    </w:rPr>
  </w:style>
  <w:style w:type="paragraph" w:styleId="TOC7">
    <w:name w:val="toc 7"/>
    <w:basedOn w:val="Normal"/>
    <w:next w:val="Normal"/>
    <w:autoRedefine/>
    <w:uiPriority w:val="39"/>
    <w:unhideWhenUsed/>
    <w:rsid w:val="000C5451"/>
    <w:pPr>
      <w:spacing w:after="0"/>
      <w:ind w:left="1440"/>
    </w:pPr>
    <w:rPr>
      <w:rFonts w:cstheme="minorHAnsi"/>
      <w:sz w:val="18"/>
      <w:szCs w:val="18"/>
    </w:rPr>
  </w:style>
  <w:style w:type="paragraph" w:styleId="TOC8">
    <w:name w:val="toc 8"/>
    <w:basedOn w:val="Normal"/>
    <w:next w:val="Normal"/>
    <w:autoRedefine/>
    <w:uiPriority w:val="39"/>
    <w:unhideWhenUsed/>
    <w:rsid w:val="000C5451"/>
    <w:pPr>
      <w:spacing w:after="0"/>
      <w:ind w:left="1680"/>
    </w:pPr>
    <w:rPr>
      <w:rFonts w:cstheme="minorHAnsi"/>
      <w:sz w:val="18"/>
      <w:szCs w:val="18"/>
    </w:rPr>
  </w:style>
  <w:style w:type="paragraph" w:styleId="TOC9">
    <w:name w:val="toc 9"/>
    <w:basedOn w:val="Normal"/>
    <w:next w:val="Normal"/>
    <w:autoRedefine/>
    <w:uiPriority w:val="39"/>
    <w:unhideWhenUsed/>
    <w:rsid w:val="000C5451"/>
    <w:pPr>
      <w:spacing w:after="0"/>
      <w:ind w:left="1920"/>
    </w:pPr>
    <w:rPr>
      <w:rFonts w:cstheme="minorHAnsi"/>
      <w:sz w:val="18"/>
      <w:szCs w:val="18"/>
    </w:rPr>
  </w:style>
  <w:style w:type="paragraph" w:styleId="Header">
    <w:name w:val="header"/>
    <w:basedOn w:val="Normal"/>
    <w:link w:val="HeaderChar"/>
    <w:uiPriority w:val="99"/>
    <w:unhideWhenUsed/>
    <w:rsid w:val="000C545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HeaderChar">
    <w:name w:val="Header Char"/>
    <w:basedOn w:val="DefaultParagraphFont"/>
    <w:link w:val="Header"/>
    <w:uiPriority w:val="99"/>
    <w:rsid w:val="000C5451"/>
    <w:rPr>
      <w:kern w:val="0"/>
    </w:rPr>
  </w:style>
  <w:style w:type="paragraph" w:styleId="Footer">
    <w:name w:val="footer"/>
    <w:basedOn w:val="Normal"/>
    <w:link w:val="FooterChar"/>
    <w:uiPriority w:val="99"/>
    <w:unhideWhenUsed/>
    <w:rsid w:val="000C545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FooterChar">
    <w:name w:val="Footer Char"/>
    <w:basedOn w:val="DefaultParagraphFont"/>
    <w:link w:val="Footer"/>
    <w:uiPriority w:val="99"/>
    <w:rsid w:val="000C5451"/>
    <w:rPr>
      <w:kern w:val="0"/>
    </w:rPr>
  </w:style>
  <w:style w:type="character" w:styleId="UnresolvedMention">
    <w:name w:val="Unresolved Mention"/>
    <w:basedOn w:val="DefaultParagraphFont"/>
    <w:uiPriority w:val="99"/>
    <w:semiHidden/>
    <w:unhideWhenUsed/>
    <w:rsid w:val="000C5451"/>
    <w:rPr>
      <w:color w:val="605E5C"/>
      <w:shd w:val="clear" w:color="auto" w:fill="E1DFDD"/>
    </w:rPr>
  </w:style>
  <w:style w:type="paragraph" w:customStyle="1" w:styleId="MCLCHNH">
    <w:name w:val="MỤC LỤC HÌNH"/>
    <w:basedOn w:val="ListParagraph"/>
    <w:link w:val="MCLCHNHChar"/>
    <w:qFormat/>
    <w:rsid w:val="000C5451"/>
    <w:pPr>
      <w:spacing w:after="60" w:line="312" w:lineRule="auto"/>
      <w:ind w:firstLine="619"/>
      <w:jc w:val="center"/>
    </w:pPr>
    <w:rPr>
      <w:kern w:val="0"/>
    </w:rPr>
  </w:style>
  <w:style w:type="character" w:customStyle="1" w:styleId="MCLCHNHChar">
    <w:name w:val="MỤC LỤC HÌNH Char"/>
    <w:basedOn w:val="DefaultParagraphFont"/>
    <w:link w:val="MCLCHNH"/>
    <w:rsid w:val="000C5451"/>
    <w:rPr>
      <w:kern w:val="0"/>
    </w:rPr>
  </w:style>
  <w:style w:type="table" w:styleId="PlainTable5">
    <w:name w:val="Plain Table 5"/>
    <w:basedOn w:val="TableNormal"/>
    <w:uiPriority w:val="45"/>
    <w:rsid w:val="000C5451"/>
    <w:pPr>
      <w:spacing w:after="0" w:line="240" w:lineRule="auto"/>
      <w:ind w:left="1135" w:hanging="720"/>
      <w:jc w:val="both"/>
    </w:pPr>
    <w:rPr>
      <w:kern w:val="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A32B8"/>
    <w:pPr>
      <w:spacing w:after="0" w:line="360" w:lineRule="auto"/>
      <w:ind w:left="0" w:hanging="720"/>
      <w:jc w:val="both"/>
    </w:pPr>
    <w:rPr>
      <w:rFonts w:ascii="Times New Roman" w:hAnsi="Times New Roman" w:cs="Times New Roman"/>
      <w:kern w:val="0"/>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6" Type="http://schemas.openxmlformats.org/officeDocument/2006/relationships/image" Target="media/image4.png"/><Relationship Id="rId107" Type="http://schemas.openxmlformats.org/officeDocument/2006/relationships/glossaryDocument" Target="glossary/document.xm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espressif.com/en/support/documents/technical-documents"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hyperlink" Target="https://learn.adafruit.com/adafruit-optical-fingerprint-sensor" TargetMode="External"/><Relationship Id="rId108" Type="http://schemas.openxmlformats.org/officeDocument/2006/relationships/theme" Target="theme/theme1.xml"/><Relationship Id="rId20" Type="http://schemas.openxmlformats.org/officeDocument/2006/relationships/image" Target="media/image8.jfi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hyperlink" Target="https://angular.io/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istudio.google.com/?authuser=2" TargetMode="External"/><Relationship Id="rId49" Type="http://schemas.openxmlformats.org/officeDocument/2006/relationships/image" Target="media/image34.png"/><Relationship Id="rId57" Type="http://schemas.openxmlformats.org/officeDocument/2006/relationships/image" Target="media/image42.png"/><Relationship Id="rId10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spring.io/guides/topicals/spring-security-architecture" TargetMode="External"/><Relationship Id="rId101" Type="http://schemas.openxmlformats.org/officeDocument/2006/relationships/hyperlink" Target="https://spring.io/guides/gs/uploading-fi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24.jpeg"/><Relationship Id="rId34" Type="http://schemas.openxmlformats.org/officeDocument/2006/relationships/hyperlink" Target="http://localhost:8080"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docs.spring.io/spring-boot/index.html" TargetMode="External"/><Relationship Id="rId104"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jpg"/><Relationship Id="rId35" Type="http://schemas.openxmlformats.org/officeDocument/2006/relationships/hyperlink" Target="http://localhost:4200" TargetMode="External"/><Relationship Id="rId56" Type="http://schemas.openxmlformats.org/officeDocument/2006/relationships/image" Target="media/image41.png"/><Relationship Id="rId77" Type="http://schemas.openxmlformats.org/officeDocument/2006/relationships/image" Target="media/image62.jfif"/><Relationship Id="rId100" Type="http://schemas.openxmlformats.org/officeDocument/2006/relationships/hyperlink" Target="https://www.google.com/search?q=https://www.baeldung.com/spring-boot-jwt&amp;authuser=2"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learn.microsoft.com/en-us/sql/"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8214AB7DB014316970525613F3DAEEA"/>
        <w:category>
          <w:name w:val="General"/>
          <w:gallery w:val="placeholder"/>
        </w:category>
        <w:types>
          <w:type w:val="bbPlcHdr"/>
        </w:types>
        <w:behaviors>
          <w:behavior w:val="content"/>
        </w:behaviors>
        <w:guid w:val="{820F2F13-0201-411C-868B-5F6FB169057F}"/>
      </w:docPartPr>
      <w:docPartBody>
        <w:p w:rsidR="00000000" w:rsidRDefault="00DD40F3" w:rsidP="00DD40F3">
          <w:pPr>
            <w:pStyle w:val="78214AB7DB014316970525613F3DAEE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0F3"/>
    <w:rsid w:val="005B45E9"/>
    <w:rsid w:val="00B155C2"/>
    <w:rsid w:val="00DD40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7FF8DBC69A4F569D5CC2A63D93DDAD">
    <w:name w:val="0D7FF8DBC69A4F569D5CC2A63D93DDAD"/>
    <w:rsid w:val="00DD40F3"/>
  </w:style>
  <w:style w:type="paragraph" w:customStyle="1" w:styleId="78214AB7DB014316970525613F3DAEEA">
    <w:name w:val="78214AB7DB014316970525613F3DAEEA"/>
    <w:rsid w:val="00DD4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BBD468166BE1438C50C539968E7577" ma:contentTypeVersion="15" ma:contentTypeDescription="Create a new document." ma:contentTypeScope="" ma:versionID="37d9230f15b3288df4d72472c16991df">
  <xsd:schema xmlns:xsd="http://www.w3.org/2001/XMLSchema" xmlns:xs="http://www.w3.org/2001/XMLSchema" xmlns:p="http://schemas.microsoft.com/office/2006/metadata/properties" xmlns:ns3="ffb86150-a550-41af-a6ba-7e0e2c2aaca5" xmlns:ns4="2715091c-a97f-4e44-bdc7-4c7d8377692f" targetNamespace="http://schemas.microsoft.com/office/2006/metadata/properties" ma:root="true" ma:fieldsID="f0ce9847ddff3c01b0df4046442f14df" ns3:_="" ns4:_="">
    <xsd:import namespace="ffb86150-a550-41af-a6ba-7e0e2c2aaca5"/>
    <xsd:import namespace="2715091c-a97f-4e44-bdc7-4c7d8377692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b86150-a550-41af-a6ba-7e0e2c2aa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715091c-a97f-4e44-bdc7-4c7d8377692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fb86150-a550-41af-a6ba-7e0e2c2aac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53726-BBDB-4870-A4DF-76708ADC8C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b86150-a550-41af-a6ba-7e0e2c2aaca5"/>
    <ds:schemaRef ds:uri="2715091c-a97f-4e44-bdc7-4c7d837769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1160BD-657F-4F13-B0D1-5AC32361C4DD}">
  <ds:schemaRefs>
    <ds:schemaRef ds:uri="http://schemas.microsoft.com/office/2006/metadata/properties"/>
    <ds:schemaRef ds:uri="http://schemas.microsoft.com/office/infopath/2007/PartnerControls"/>
    <ds:schemaRef ds:uri="ffb86150-a550-41af-a6ba-7e0e2c2aaca5"/>
  </ds:schemaRefs>
</ds:datastoreItem>
</file>

<file path=customXml/itemProps3.xml><?xml version="1.0" encoding="utf-8"?>
<ds:datastoreItem xmlns:ds="http://schemas.openxmlformats.org/officeDocument/2006/customXml" ds:itemID="{76348261-26AE-446C-B43D-A266689E4773}">
  <ds:schemaRefs>
    <ds:schemaRef ds:uri="http://schemas.microsoft.com/sharepoint/v3/contenttype/forms"/>
  </ds:schemaRefs>
</ds:datastoreItem>
</file>

<file path=customXml/itemProps4.xml><?xml version="1.0" encoding="utf-8"?>
<ds:datastoreItem xmlns:ds="http://schemas.openxmlformats.org/officeDocument/2006/customXml" ds:itemID="{6CBCE7B8-83B3-4659-A9DD-7EB20FED3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77</Pages>
  <Words>12956</Words>
  <Characters>51695</Characters>
  <Application>Microsoft Office Word</Application>
  <DocSecurity>0</DocSecurity>
  <Lines>1988</Lines>
  <Paragraphs>1503</Paragraphs>
  <ScaleCrop>false</ScaleCrop>
  <Company/>
  <LinksUpToDate>false</LinksUpToDate>
  <CharactersWithSpaces>63148</CharactersWithSpaces>
  <SharedDoc>false</SharedDoc>
  <HLinks>
    <vt:vector size="870" baseType="variant">
      <vt:variant>
        <vt:i4>7274547</vt:i4>
      </vt:variant>
      <vt:variant>
        <vt:i4>909</vt:i4>
      </vt:variant>
      <vt:variant>
        <vt:i4>0</vt:i4>
      </vt:variant>
      <vt:variant>
        <vt:i4>5</vt:i4>
      </vt:variant>
      <vt:variant>
        <vt:lpwstr>https://learn.adafruit.com/adafruit-optical-fingerprint-sensor</vt:lpwstr>
      </vt:variant>
      <vt:variant>
        <vt:lpwstr/>
      </vt:variant>
      <vt:variant>
        <vt:i4>3997758</vt:i4>
      </vt:variant>
      <vt:variant>
        <vt:i4>906</vt:i4>
      </vt:variant>
      <vt:variant>
        <vt:i4>0</vt:i4>
      </vt:variant>
      <vt:variant>
        <vt:i4>5</vt:i4>
      </vt:variant>
      <vt:variant>
        <vt:lpwstr>https://www.espressif.com/en/support/documents/technical-documents</vt:lpwstr>
      </vt:variant>
      <vt:variant>
        <vt:lpwstr/>
      </vt:variant>
      <vt:variant>
        <vt:i4>1572950</vt:i4>
      </vt:variant>
      <vt:variant>
        <vt:i4>903</vt:i4>
      </vt:variant>
      <vt:variant>
        <vt:i4>0</vt:i4>
      </vt:variant>
      <vt:variant>
        <vt:i4>5</vt:i4>
      </vt:variant>
      <vt:variant>
        <vt:lpwstr>https://spring.io/guides/gs/uploading-files/</vt:lpwstr>
      </vt:variant>
      <vt:variant>
        <vt:lpwstr/>
      </vt:variant>
      <vt:variant>
        <vt:i4>8257652</vt:i4>
      </vt:variant>
      <vt:variant>
        <vt:i4>900</vt:i4>
      </vt:variant>
      <vt:variant>
        <vt:i4>0</vt:i4>
      </vt:variant>
      <vt:variant>
        <vt:i4>5</vt:i4>
      </vt:variant>
      <vt:variant>
        <vt:lpwstr>https://www.google.com/search?q=https://www.baeldung.com/spring-boot-jwt&amp;authuser=2</vt:lpwstr>
      </vt:variant>
      <vt:variant>
        <vt:lpwstr/>
      </vt:variant>
      <vt:variant>
        <vt:i4>3604596</vt:i4>
      </vt:variant>
      <vt:variant>
        <vt:i4>897</vt:i4>
      </vt:variant>
      <vt:variant>
        <vt:i4>0</vt:i4>
      </vt:variant>
      <vt:variant>
        <vt:i4>5</vt:i4>
      </vt:variant>
      <vt:variant>
        <vt:lpwstr>https://spring.io/guides/topicals/spring-security-architecture</vt:lpwstr>
      </vt:variant>
      <vt:variant>
        <vt:lpwstr/>
      </vt:variant>
      <vt:variant>
        <vt:i4>2228339</vt:i4>
      </vt:variant>
      <vt:variant>
        <vt:i4>894</vt:i4>
      </vt:variant>
      <vt:variant>
        <vt:i4>0</vt:i4>
      </vt:variant>
      <vt:variant>
        <vt:i4>5</vt:i4>
      </vt:variant>
      <vt:variant>
        <vt:lpwstr>https://learn.microsoft.com/en-us/sql/</vt:lpwstr>
      </vt:variant>
      <vt:variant>
        <vt:lpwstr/>
      </vt:variant>
      <vt:variant>
        <vt:i4>655452</vt:i4>
      </vt:variant>
      <vt:variant>
        <vt:i4>891</vt:i4>
      </vt:variant>
      <vt:variant>
        <vt:i4>0</vt:i4>
      </vt:variant>
      <vt:variant>
        <vt:i4>5</vt:i4>
      </vt:variant>
      <vt:variant>
        <vt:lpwstr>https://docs.spring.io/spring-boot/index.html</vt:lpwstr>
      </vt:variant>
      <vt:variant>
        <vt:lpwstr/>
      </vt:variant>
      <vt:variant>
        <vt:i4>2949233</vt:i4>
      </vt:variant>
      <vt:variant>
        <vt:i4>888</vt:i4>
      </vt:variant>
      <vt:variant>
        <vt:i4>0</vt:i4>
      </vt:variant>
      <vt:variant>
        <vt:i4>5</vt:i4>
      </vt:variant>
      <vt:variant>
        <vt:lpwstr>https://angular.io/docs</vt:lpwstr>
      </vt:variant>
      <vt:variant>
        <vt:lpwstr/>
      </vt:variant>
      <vt:variant>
        <vt:i4>3473440</vt:i4>
      </vt:variant>
      <vt:variant>
        <vt:i4>858</vt:i4>
      </vt:variant>
      <vt:variant>
        <vt:i4>0</vt:i4>
      </vt:variant>
      <vt:variant>
        <vt:i4>5</vt:i4>
      </vt:variant>
      <vt:variant>
        <vt:lpwstr>https://aistudio.google.com/?authuser=2</vt:lpwstr>
      </vt:variant>
      <vt:variant>
        <vt:lpwstr/>
      </vt:variant>
      <vt:variant>
        <vt:i4>7864356</vt:i4>
      </vt:variant>
      <vt:variant>
        <vt:i4>855</vt:i4>
      </vt:variant>
      <vt:variant>
        <vt:i4>0</vt:i4>
      </vt:variant>
      <vt:variant>
        <vt:i4>5</vt:i4>
      </vt:variant>
      <vt:variant>
        <vt:lpwstr>http://localhost:4200/</vt:lpwstr>
      </vt:variant>
      <vt:variant>
        <vt:lpwstr/>
      </vt:variant>
      <vt:variant>
        <vt:i4>8126502</vt:i4>
      </vt:variant>
      <vt:variant>
        <vt:i4>852</vt:i4>
      </vt:variant>
      <vt:variant>
        <vt:i4>0</vt:i4>
      </vt:variant>
      <vt:variant>
        <vt:i4>5</vt:i4>
      </vt:variant>
      <vt:variant>
        <vt:lpwstr>http://localhost:8080/</vt:lpwstr>
      </vt:variant>
      <vt:variant>
        <vt:lpwstr/>
      </vt:variant>
      <vt:variant>
        <vt:i4>1179703</vt:i4>
      </vt:variant>
      <vt:variant>
        <vt:i4>806</vt:i4>
      </vt:variant>
      <vt:variant>
        <vt:i4>0</vt:i4>
      </vt:variant>
      <vt:variant>
        <vt:i4>5</vt:i4>
      </vt:variant>
      <vt:variant>
        <vt:lpwstr/>
      </vt:variant>
      <vt:variant>
        <vt:lpwstr>_Toc215730331</vt:lpwstr>
      </vt:variant>
      <vt:variant>
        <vt:i4>1179703</vt:i4>
      </vt:variant>
      <vt:variant>
        <vt:i4>800</vt:i4>
      </vt:variant>
      <vt:variant>
        <vt:i4>0</vt:i4>
      </vt:variant>
      <vt:variant>
        <vt:i4>5</vt:i4>
      </vt:variant>
      <vt:variant>
        <vt:lpwstr/>
      </vt:variant>
      <vt:variant>
        <vt:lpwstr>_Toc215730330</vt:lpwstr>
      </vt:variant>
      <vt:variant>
        <vt:i4>1245239</vt:i4>
      </vt:variant>
      <vt:variant>
        <vt:i4>794</vt:i4>
      </vt:variant>
      <vt:variant>
        <vt:i4>0</vt:i4>
      </vt:variant>
      <vt:variant>
        <vt:i4>5</vt:i4>
      </vt:variant>
      <vt:variant>
        <vt:lpwstr/>
      </vt:variant>
      <vt:variant>
        <vt:lpwstr>_Toc215730329</vt:lpwstr>
      </vt:variant>
      <vt:variant>
        <vt:i4>1245239</vt:i4>
      </vt:variant>
      <vt:variant>
        <vt:i4>788</vt:i4>
      </vt:variant>
      <vt:variant>
        <vt:i4>0</vt:i4>
      </vt:variant>
      <vt:variant>
        <vt:i4>5</vt:i4>
      </vt:variant>
      <vt:variant>
        <vt:lpwstr/>
      </vt:variant>
      <vt:variant>
        <vt:lpwstr>_Toc215730328</vt:lpwstr>
      </vt:variant>
      <vt:variant>
        <vt:i4>1245239</vt:i4>
      </vt:variant>
      <vt:variant>
        <vt:i4>782</vt:i4>
      </vt:variant>
      <vt:variant>
        <vt:i4>0</vt:i4>
      </vt:variant>
      <vt:variant>
        <vt:i4>5</vt:i4>
      </vt:variant>
      <vt:variant>
        <vt:lpwstr/>
      </vt:variant>
      <vt:variant>
        <vt:lpwstr>_Toc215730327</vt:lpwstr>
      </vt:variant>
      <vt:variant>
        <vt:i4>1245239</vt:i4>
      </vt:variant>
      <vt:variant>
        <vt:i4>776</vt:i4>
      </vt:variant>
      <vt:variant>
        <vt:i4>0</vt:i4>
      </vt:variant>
      <vt:variant>
        <vt:i4>5</vt:i4>
      </vt:variant>
      <vt:variant>
        <vt:lpwstr/>
      </vt:variant>
      <vt:variant>
        <vt:lpwstr>_Toc215730326</vt:lpwstr>
      </vt:variant>
      <vt:variant>
        <vt:i4>1245239</vt:i4>
      </vt:variant>
      <vt:variant>
        <vt:i4>770</vt:i4>
      </vt:variant>
      <vt:variant>
        <vt:i4>0</vt:i4>
      </vt:variant>
      <vt:variant>
        <vt:i4>5</vt:i4>
      </vt:variant>
      <vt:variant>
        <vt:lpwstr/>
      </vt:variant>
      <vt:variant>
        <vt:lpwstr>_Toc215730325</vt:lpwstr>
      </vt:variant>
      <vt:variant>
        <vt:i4>1245239</vt:i4>
      </vt:variant>
      <vt:variant>
        <vt:i4>764</vt:i4>
      </vt:variant>
      <vt:variant>
        <vt:i4>0</vt:i4>
      </vt:variant>
      <vt:variant>
        <vt:i4>5</vt:i4>
      </vt:variant>
      <vt:variant>
        <vt:lpwstr/>
      </vt:variant>
      <vt:variant>
        <vt:lpwstr>_Toc215730324</vt:lpwstr>
      </vt:variant>
      <vt:variant>
        <vt:i4>1245239</vt:i4>
      </vt:variant>
      <vt:variant>
        <vt:i4>758</vt:i4>
      </vt:variant>
      <vt:variant>
        <vt:i4>0</vt:i4>
      </vt:variant>
      <vt:variant>
        <vt:i4>5</vt:i4>
      </vt:variant>
      <vt:variant>
        <vt:lpwstr/>
      </vt:variant>
      <vt:variant>
        <vt:lpwstr>_Toc215730323</vt:lpwstr>
      </vt:variant>
      <vt:variant>
        <vt:i4>1245239</vt:i4>
      </vt:variant>
      <vt:variant>
        <vt:i4>752</vt:i4>
      </vt:variant>
      <vt:variant>
        <vt:i4>0</vt:i4>
      </vt:variant>
      <vt:variant>
        <vt:i4>5</vt:i4>
      </vt:variant>
      <vt:variant>
        <vt:lpwstr/>
      </vt:variant>
      <vt:variant>
        <vt:lpwstr>_Toc215730322</vt:lpwstr>
      </vt:variant>
      <vt:variant>
        <vt:i4>1245239</vt:i4>
      </vt:variant>
      <vt:variant>
        <vt:i4>746</vt:i4>
      </vt:variant>
      <vt:variant>
        <vt:i4>0</vt:i4>
      </vt:variant>
      <vt:variant>
        <vt:i4>5</vt:i4>
      </vt:variant>
      <vt:variant>
        <vt:lpwstr/>
      </vt:variant>
      <vt:variant>
        <vt:lpwstr>_Toc215730321</vt:lpwstr>
      </vt:variant>
      <vt:variant>
        <vt:i4>1245239</vt:i4>
      </vt:variant>
      <vt:variant>
        <vt:i4>740</vt:i4>
      </vt:variant>
      <vt:variant>
        <vt:i4>0</vt:i4>
      </vt:variant>
      <vt:variant>
        <vt:i4>5</vt:i4>
      </vt:variant>
      <vt:variant>
        <vt:lpwstr/>
      </vt:variant>
      <vt:variant>
        <vt:lpwstr>_Toc215730320</vt:lpwstr>
      </vt:variant>
      <vt:variant>
        <vt:i4>1048631</vt:i4>
      </vt:variant>
      <vt:variant>
        <vt:i4>734</vt:i4>
      </vt:variant>
      <vt:variant>
        <vt:i4>0</vt:i4>
      </vt:variant>
      <vt:variant>
        <vt:i4>5</vt:i4>
      </vt:variant>
      <vt:variant>
        <vt:lpwstr/>
      </vt:variant>
      <vt:variant>
        <vt:lpwstr>_Toc215730319</vt:lpwstr>
      </vt:variant>
      <vt:variant>
        <vt:i4>1703991</vt:i4>
      </vt:variant>
      <vt:variant>
        <vt:i4>725</vt:i4>
      </vt:variant>
      <vt:variant>
        <vt:i4>0</vt:i4>
      </vt:variant>
      <vt:variant>
        <vt:i4>5</vt:i4>
      </vt:variant>
      <vt:variant>
        <vt:lpwstr/>
      </vt:variant>
      <vt:variant>
        <vt:lpwstr>_Toc215738338</vt:lpwstr>
      </vt:variant>
      <vt:variant>
        <vt:i4>1703991</vt:i4>
      </vt:variant>
      <vt:variant>
        <vt:i4>719</vt:i4>
      </vt:variant>
      <vt:variant>
        <vt:i4>0</vt:i4>
      </vt:variant>
      <vt:variant>
        <vt:i4>5</vt:i4>
      </vt:variant>
      <vt:variant>
        <vt:lpwstr/>
      </vt:variant>
      <vt:variant>
        <vt:lpwstr>_Toc215738337</vt:lpwstr>
      </vt:variant>
      <vt:variant>
        <vt:i4>1703991</vt:i4>
      </vt:variant>
      <vt:variant>
        <vt:i4>713</vt:i4>
      </vt:variant>
      <vt:variant>
        <vt:i4>0</vt:i4>
      </vt:variant>
      <vt:variant>
        <vt:i4>5</vt:i4>
      </vt:variant>
      <vt:variant>
        <vt:lpwstr/>
      </vt:variant>
      <vt:variant>
        <vt:lpwstr>_Toc215738336</vt:lpwstr>
      </vt:variant>
      <vt:variant>
        <vt:i4>1703991</vt:i4>
      </vt:variant>
      <vt:variant>
        <vt:i4>707</vt:i4>
      </vt:variant>
      <vt:variant>
        <vt:i4>0</vt:i4>
      </vt:variant>
      <vt:variant>
        <vt:i4>5</vt:i4>
      </vt:variant>
      <vt:variant>
        <vt:lpwstr/>
      </vt:variant>
      <vt:variant>
        <vt:lpwstr>_Toc215738335</vt:lpwstr>
      </vt:variant>
      <vt:variant>
        <vt:i4>1703991</vt:i4>
      </vt:variant>
      <vt:variant>
        <vt:i4>701</vt:i4>
      </vt:variant>
      <vt:variant>
        <vt:i4>0</vt:i4>
      </vt:variant>
      <vt:variant>
        <vt:i4>5</vt:i4>
      </vt:variant>
      <vt:variant>
        <vt:lpwstr/>
      </vt:variant>
      <vt:variant>
        <vt:lpwstr>_Toc215738334</vt:lpwstr>
      </vt:variant>
      <vt:variant>
        <vt:i4>1703991</vt:i4>
      </vt:variant>
      <vt:variant>
        <vt:i4>695</vt:i4>
      </vt:variant>
      <vt:variant>
        <vt:i4>0</vt:i4>
      </vt:variant>
      <vt:variant>
        <vt:i4>5</vt:i4>
      </vt:variant>
      <vt:variant>
        <vt:lpwstr/>
      </vt:variant>
      <vt:variant>
        <vt:lpwstr>_Toc215738333</vt:lpwstr>
      </vt:variant>
      <vt:variant>
        <vt:i4>1703991</vt:i4>
      </vt:variant>
      <vt:variant>
        <vt:i4>689</vt:i4>
      </vt:variant>
      <vt:variant>
        <vt:i4>0</vt:i4>
      </vt:variant>
      <vt:variant>
        <vt:i4>5</vt:i4>
      </vt:variant>
      <vt:variant>
        <vt:lpwstr/>
      </vt:variant>
      <vt:variant>
        <vt:lpwstr>_Toc215738332</vt:lpwstr>
      </vt:variant>
      <vt:variant>
        <vt:i4>1703991</vt:i4>
      </vt:variant>
      <vt:variant>
        <vt:i4>683</vt:i4>
      </vt:variant>
      <vt:variant>
        <vt:i4>0</vt:i4>
      </vt:variant>
      <vt:variant>
        <vt:i4>5</vt:i4>
      </vt:variant>
      <vt:variant>
        <vt:lpwstr/>
      </vt:variant>
      <vt:variant>
        <vt:lpwstr>_Toc215738331</vt:lpwstr>
      </vt:variant>
      <vt:variant>
        <vt:i4>1703991</vt:i4>
      </vt:variant>
      <vt:variant>
        <vt:i4>677</vt:i4>
      </vt:variant>
      <vt:variant>
        <vt:i4>0</vt:i4>
      </vt:variant>
      <vt:variant>
        <vt:i4>5</vt:i4>
      </vt:variant>
      <vt:variant>
        <vt:lpwstr/>
      </vt:variant>
      <vt:variant>
        <vt:lpwstr>_Toc215738330</vt:lpwstr>
      </vt:variant>
      <vt:variant>
        <vt:i4>1769527</vt:i4>
      </vt:variant>
      <vt:variant>
        <vt:i4>671</vt:i4>
      </vt:variant>
      <vt:variant>
        <vt:i4>0</vt:i4>
      </vt:variant>
      <vt:variant>
        <vt:i4>5</vt:i4>
      </vt:variant>
      <vt:variant>
        <vt:lpwstr/>
      </vt:variant>
      <vt:variant>
        <vt:lpwstr>_Toc215738329</vt:lpwstr>
      </vt:variant>
      <vt:variant>
        <vt:i4>1769527</vt:i4>
      </vt:variant>
      <vt:variant>
        <vt:i4>665</vt:i4>
      </vt:variant>
      <vt:variant>
        <vt:i4>0</vt:i4>
      </vt:variant>
      <vt:variant>
        <vt:i4>5</vt:i4>
      </vt:variant>
      <vt:variant>
        <vt:lpwstr/>
      </vt:variant>
      <vt:variant>
        <vt:lpwstr>_Toc215738328</vt:lpwstr>
      </vt:variant>
      <vt:variant>
        <vt:i4>1769527</vt:i4>
      </vt:variant>
      <vt:variant>
        <vt:i4>659</vt:i4>
      </vt:variant>
      <vt:variant>
        <vt:i4>0</vt:i4>
      </vt:variant>
      <vt:variant>
        <vt:i4>5</vt:i4>
      </vt:variant>
      <vt:variant>
        <vt:lpwstr/>
      </vt:variant>
      <vt:variant>
        <vt:lpwstr>_Toc215738327</vt:lpwstr>
      </vt:variant>
      <vt:variant>
        <vt:i4>1769527</vt:i4>
      </vt:variant>
      <vt:variant>
        <vt:i4>653</vt:i4>
      </vt:variant>
      <vt:variant>
        <vt:i4>0</vt:i4>
      </vt:variant>
      <vt:variant>
        <vt:i4>5</vt:i4>
      </vt:variant>
      <vt:variant>
        <vt:lpwstr/>
      </vt:variant>
      <vt:variant>
        <vt:lpwstr>_Toc215738326</vt:lpwstr>
      </vt:variant>
      <vt:variant>
        <vt:i4>1769527</vt:i4>
      </vt:variant>
      <vt:variant>
        <vt:i4>647</vt:i4>
      </vt:variant>
      <vt:variant>
        <vt:i4>0</vt:i4>
      </vt:variant>
      <vt:variant>
        <vt:i4>5</vt:i4>
      </vt:variant>
      <vt:variant>
        <vt:lpwstr/>
      </vt:variant>
      <vt:variant>
        <vt:lpwstr>_Toc215738325</vt:lpwstr>
      </vt:variant>
      <vt:variant>
        <vt:i4>1769527</vt:i4>
      </vt:variant>
      <vt:variant>
        <vt:i4>641</vt:i4>
      </vt:variant>
      <vt:variant>
        <vt:i4>0</vt:i4>
      </vt:variant>
      <vt:variant>
        <vt:i4>5</vt:i4>
      </vt:variant>
      <vt:variant>
        <vt:lpwstr/>
      </vt:variant>
      <vt:variant>
        <vt:lpwstr>_Toc215738324</vt:lpwstr>
      </vt:variant>
      <vt:variant>
        <vt:i4>1769527</vt:i4>
      </vt:variant>
      <vt:variant>
        <vt:i4>635</vt:i4>
      </vt:variant>
      <vt:variant>
        <vt:i4>0</vt:i4>
      </vt:variant>
      <vt:variant>
        <vt:i4>5</vt:i4>
      </vt:variant>
      <vt:variant>
        <vt:lpwstr/>
      </vt:variant>
      <vt:variant>
        <vt:lpwstr>_Toc215738323</vt:lpwstr>
      </vt:variant>
      <vt:variant>
        <vt:i4>1769527</vt:i4>
      </vt:variant>
      <vt:variant>
        <vt:i4>629</vt:i4>
      </vt:variant>
      <vt:variant>
        <vt:i4>0</vt:i4>
      </vt:variant>
      <vt:variant>
        <vt:i4>5</vt:i4>
      </vt:variant>
      <vt:variant>
        <vt:lpwstr/>
      </vt:variant>
      <vt:variant>
        <vt:lpwstr>_Toc215738322</vt:lpwstr>
      </vt:variant>
      <vt:variant>
        <vt:i4>1769527</vt:i4>
      </vt:variant>
      <vt:variant>
        <vt:i4>623</vt:i4>
      </vt:variant>
      <vt:variant>
        <vt:i4>0</vt:i4>
      </vt:variant>
      <vt:variant>
        <vt:i4>5</vt:i4>
      </vt:variant>
      <vt:variant>
        <vt:lpwstr/>
      </vt:variant>
      <vt:variant>
        <vt:lpwstr>_Toc215738321</vt:lpwstr>
      </vt:variant>
      <vt:variant>
        <vt:i4>1769527</vt:i4>
      </vt:variant>
      <vt:variant>
        <vt:i4>617</vt:i4>
      </vt:variant>
      <vt:variant>
        <vt:i4>0</vt:i4>
      </vt:variant>
      <vt:variant>
        <vt:i4>5</vt:i4>
      </vt:variant>
      <vt:variant>
        <vt:lpwstr/>
      </vt:variant>
      <vt:variant>
        <vt:lpwstr>_Toc215738320</vt:lpwstr>
      </vt:variant>
      <vt:variant>
        <vt:i4>1572919</vt:i4>
      </vt:variant>
      <vt:variant>
        <vt:i4>611</vt:i4>
      </vt:variant>
      <vt:variant>
        <vt:i4>0</vt:i4>
      </vt:variant>
      <vt:variant>
        <vt:i4>5</vt:i4>
      </vt:variant>
      <vt:variant>
        <vt:lpwstr/>
      </vt:variant>
      <vt:variant>
        <vt:lpwstr>_Toc215738319</vt:lpwstr>
      </vt:variant>
      <vt:variant>
        <vt:i4>1572919</vt:i4>
      </vt:variant>
      <vt:variant>
        <vt:i4>605</vt:i4>
      </vt:variant>
      <vt:variant>
        <vt:i4>0</vt:i4>
      </vt:variant>
      <vt:variant>
        <vt:i4>5</vt:i4>
      </vt:variant>
      <vt:variant>
        <vt:lpwstr/>
      </vt:variant>
      <vt:variant>
        <vt:lpwstr>_Toc215738318</vt:lpwstr>
      </vt:variant>
      <vt:variant>
        <vt:i4>1572919</vt:i4>
      </vt:variant>
      <vt:variant>
        <vt:i4>599</vt:i4>
      </vt:variant>
      <vt:variant>
        <vt:i4>0</vt:i4>
      </vt:variant>
      <vt:variant>
        <vt:i4>5</vt:i4>
      </vt:variant>
      <vt:variant>
        <vt:lpwstr/>
      </vt:variant>
      <vt:variant>
        <vt:lpwstr>_Toc215738317</vt:lpwstr>
      </vt:variant>
      <vt:variant>
        <vt:i4>1572919</vt:i4>
      </vt:variant>
      <vt:variant>
        <vt:i4>593</vt:i4>
      </vt:variant>
      <vt:variant>
        <vt:i4>0</vt:i4>
      </vt:variant>
      <vt:variant>
        <vt:i4>5</vt:i4>
      </vt:variant>
      <vt:variant>
        <vt:lpwstr/>
      </vt:variant>
      <vt:variant>
        <vt:lpwstr>_Toc215738316</vt:lpwstr>
      </vt:variant>
      <vt:variant>
        <vt:i4>1572919</vt:i4>
      </vt:variant>
      <vt:variant>
        <vt:i4>587</vt:i4>
      </vt:variant>
      <vt:variant>
        <vt:i4>0</vt:i4>
      </vt:variant>
      <vt:variant>
        <vt:i4>5</vt:i4>
      </vt:variant>
      <vt:variant>
        <vt:lpwstr/>
      </vt:variant>
      <vt:variant>
        <vt:lpwstr>_Toc215738315</vt:lpwstr>
      </vt:variant>
      <vt:variant>
        <vt:i4>1572919</vt:i4>
      </vt:variant>
      <vt:variant>
        <vt:i4>581</vt:i4>
      </vt:variant>
      <vt:variant>
        <vt:i4>0</vt:i4>
      </vt:variant>
      <vt:variant>
        <vt:i4>5</vt:i4>
      </vt:variant>
      <vt:variant>
        <vt:lpwstr/>
      </vt:variant>
      <vt:variant>
        <vt:lpwstr>_Toc215738314</vt:lpwstr>
      </vt:variant>
      <vt:variant>
        <vt:i4>1572919</vt:i4>
      </vt:variant>
      <vt:variant>
        <vt:i4>575</vt:i4>
      </vt:variant>
      <vt:variant>
        <vt:i4>0</vt:i4>
      </vt:variant>
      <vt:variant>
        <vt:i4>5</vt:i4>
      </vt:variant>
      <vt:variant>
        <vt:lpwstr/>
      </vt:variant>
      <vt:variant>
        <vt:lpwstr>_Toc215738313</vt:lpwstr>
      </vt:variant>
      <vt:variant>
        <vt:i4>1572919</vt:i4>
      </vt:variant>
      <vt:variant>
        <vt:i4>569</vt:i4>
      </vt:variant>
      <vt:variant>
        <vt:i4>0</vt:i4>
      </vt:variant>
      <vt:variant>
        <vt:i4>5</vt:i4>
      </vt:variant>
      <vt:variant>
        <vt:lpwstr/>
      </vt:variant>
      <vt:variant>
        <vt:lpwstr>_Toc215738312</vt:lpwstr>
      </vt:variant>
      <vt:variant>
        <vt:i4>1572919</vt:i4>
      </vt:variant>
      <vt:variant>
        <vt:i4>563</vt:i4>
      </vt:variant>
      <vt:variant>
        <vt:i4>0</vt:i4>
      </vt:variant>
      <vt:variant>
        <vt:i4>5</vt:i4>
      </vt:variant>
      <vt:variant>
        <vt:lpwstr/>
      </vt:variant>
      <vt:variant>
        <vt:lpwstr>_Toc215738311</vt:lpwstr>
      </vt:variant>
      <vt:variant>
        <vt:i4>1572919</vt:i4>
      </vt:variant>
      <vt:variant>
        <vt:i4>557</vt:i4>
      </vt:variant>
      <vt:variant>
        <vt:i4>0</vt:i4>
      </vt:variant>
      <vt:variant>
        <vt:i4>5</vt:i4>
      </vt:variant>
      <vt:variant>
        <vt:lpwstr/>
      </vt:variant>
      <vt:variant>
        <vt:lpwstr>_Toc215738310</vt:lpwstr>
      </vt:variant>
      <vt:variant>
        <vt:i4>1638455</vt:i4>
      </vt:variant>
      <vt:variant>
        <vt:i4>551</vt:i4>
      </vt:variant>
      <vt:variant>
        <vt:i4>0</vt:i4>
      </vt:variant>
      <vt:variant>
        <vt:i4>5</vt:i4>
      </vt:variant>
      <vt:variant>
        <vt:lpwstr/>
      </vt:variant>
      <vt:variant>
        <vt:lpwstr>_Toc215738309</vt:lpwstr>
      </vt:variant>
      <vt:variant>
        <vt:i4>1638455</vt:i4>
      </vt:variant>
      <vt:variant>
        <vt:i4>545</vt:i4>
      </vt:variant>
      <vt:variant>
        <vt:i4>0</vt:i4>
      </vt:variant>
      <vt:variant>
        <vt:i4>5</vt:i4>
      </vt:variant>
      <vt:variant>
        <vt:lpwstr/>
      </vt:variant>
      <vt:variant>
        <vt:lpwstr>_Toc215738308</vt:lpwstr>
      </vt:variant>
      <vt:variant>
        <vt:i4>1638455</vt:i4>
      </vt:variant>
      <vt:variant>
        <vt:i4>539</vt:i4>
      </vt:variant>
      <vt:variant>
        <vt:i4>0</vt:i4>
      </vt:variant>
      <vt:variant>
        <vt:i4>5</vt:i4>
      </vt:variant>
      <vt:variant>
        <vt:lpwstr/>
      </vt:variant>
      <vt:variant>
        <vt:lpwstr>_Toc215738307</vt:lpwstr>
      </vt:variant>
      <vt:variant>
        <vt:i4>1638455</vt:i4>
      </vt:variant>
      <vt:variant>
        <vt:i4>533</vt:i4>
      </vt:variant>
      <vt:variant>
        <vt:i4>0</vt:i4>
      </vt:variant>
      <vt:variant>
        <vt:i4>5</vt:i4>
      </vt:variant>
      <vt:variant>
        <vt:lpwstr/>
      </vt:variant>
      <vt:variant>
        <vt:lpwstr>_Toc215738306</vt:lpwstr>
      </vt:variant>
      <vt:variant>
        <vt:i4>1638455</vt:i4>
      </vt:variant>
      <vt:variant>
        <vt:i4>527</vt:i4>
      </vt:variant>
      <vt:variant>
        <vt:i4>0</vt:i4>
      </vt:variant>
      <vt:variant>
        <vt:i4>5</vt:i4>
      </vt:variant>
      <vt:variant>
        <vt:lpwstr/>
      </vt:variant>
      <vt:variant>
        <vt:lpwstr>_Toc215738305</vt:lpwstr>
      </vt:variant>
      <vt:variant>
        <vt:i4>1638455</vt:i4>
      </vt:variant>
      <vt:variant>
        <vt:i4>521</vt:i4>
      </vt:variant>
      <vt:variant>
        <vt:i4>0</vt:i4>
      </vt:variant>
      <vt:variant>
        <vt:i4>5</vt:i4>
      </vt:variant>
      <vt:variant>
        <vt:lpwstr/>
      </vt:variant>
      <vt:variant>
        <vt:lpwstr>_Toc215738304</vt:lpwstr>
      </vt:variant>
      <vt:variant>
        <vt:i4>1638455</vt:i4>
      </vt:variant>
      <vt:variant>
        <vt:i4>515</vt:i4>
      </vt:variant>
      <vt:variant>
        <vt:i4>0</vt:i4>
      </vt:variant>
      <vt:variant>
        <vt:i4>5</vt:i4>
      </vt:variant>
      <vt:variant>
        <vt:lpwstr/>
      </vt:variant>
      <vt:variant>
        <vt:lpwstr>_Toc215738303</vt:lpwstr>
      </vt:variant>
      <vt:variant>
        <vt:i4>1638455</vt:i4>
      </vt:variant>
      <vt:variant>
        <vt:i4>509</vt:i4>
      </vt:variant>
      <vt:variant>
        <vt:i4>0</vt:i4>
      </vt:variant>
      <vt:variant>
        <vt:i4>5</vt:i4>
      </vt:variant>
      <vt:variant>
        <vt:lpwstr/>
      </vt:variant>
      <vt:variant>
        <vt:lpwstr>_Toc215738302</vt:lpwstr>
      </vt:variant>
      <vt:variant>
        <vt:i4>1638455</vt:i4>
      </vt:variant>
      <vt:variant>
        <vt:i4>503</vt:i4>
      </vt:variant>
      <vt:variant>
        <vt:i4>0</vt:i4>
      </vt:variant>
      <vt:variant>
        <vt:i4>5</vt:i4>
      </vt:variant>
      <vt:variant>
        <vt:lpwstr/>
      </vt:variant>
      <vt:variant>
        <vt:lpwstr>_Toc215738301</vt:lpwstr>
      </vt:variant>
      <vt:variant>
        <vt:i4>1638455</vt:i4>
      </vt:variant>
      <vt:variant>
        <vt:i4>497</vt:i4>
      </vt:variant>
      <vt:variant>
        <vt:i4>0</vt:i4>
      </vt:variant>
      <vt:variant>
        <vt:i4>5</vt:i4>
      </vt:variant>
      <vt:variant>
        <vt:lpwstr/>
      </vt:variant>
      <vt:variant>
        <vt:lpwstr>_Toc215738300</vt:lpwstr>
      </vt:variant>
      <vt:variant>
        <vt:i4>1048630</vt:i4>
      </vt:variant>
      <vt:variant>
        <vt:i4>491</vt:i4>
      </vt:variant>
      <vt:variant>
        <vt:i4>0</vt:i4>
      </vt:variant>
      <vt:variant>
        <vt:i4>5</vt:i4>
      </vt:variant>
      <vt:variant>
        <vt:lpwstr/>
      </vt:variant>
      <vt:variant>
        <vt:lpwstr>_Toc215738299</vt:lpwstr>
      </vt:variant>
      <vt:variant>
        <vt:i4>1048630</vt:i4>
      </vt:variant>
      <vt:variant>
        <vt:i4>485</vt:i4>
      </vt:variant>
      <vt:variant>
        <vt:i4>0</vt:i4>
      </vt:variant>
      <vt:variant>
        <vt:i4>5</vt:i4>
      </vt:variant>
      <vt:variant>
        <vt:lpwstr/>
      </vt:variant>
      <vt:variant>
        <vt:lpwstr>_Toc215738298</vt:lpwstr>
      </vt:variant>
      <vt:variant>
        <vt:i4>1048630</vt:i4>
      </vt:variant>
      <vt:variant>
        <vt:i4>479</vt:i4>
      </vt:variant>
      <vt:variant>
        <vt:i4>0</vt:i4>
      </vt:variant>
      <vt:variant>
        <vt:i4>5</vt:i4>
      </vt:variant>
      <vt:variant>
        <vt:lpwstr/>
      </vt:variant>
      <vt:variant>
        <vt:lpwstr>_Toc215738297</vt:lpwstr>
      </vt:variant>
      <vt:variant>
        <vt:i4>1048630</vt:i4>
      </vt:variant>
      <vt:variant>
        <vt:i4>473</vt:i4>
      </vt:variant>
      <vt:variant>
        <vt:i4>0</vt:i4>
      </vt:variant>
      <vt:variant>
        <vt:i4>5</vt:i4>
      </vt:variant>
      <vt:variant>
        <vt:lpwstr/>
      </vt:variant>
      <vt:variant>
        <vt:lpwstr>_Toc215738296</vt:lpwstr>
      </vt:variant>
      <vt:variant>
        <vt:i4>1048630</vt:i4>
      </vt:variant>
      <vt:variant>
        <vt:i4>467</vt:i4>
      </vt:variant>
      <vt:variant>
        <vt:i4>0</vt:i4>
      </vt:variant>
      <vt:variant>
        <vt:i4>5</vt:i4>
      </vt:variant>
      <vt:variant>
        <vt:lpwstr/>
      </vt:variant>
      <vt:variant>
        <vt:lpwstr>_Toc215738295</vt:lpwstr>
      </vt:variant>
      <vt:variant>
        <vt:i4>1048630</vt:i4>
      </vt:variant>
      <vt:variant>
        <vt:i4>461</vt:i4>
      </vt:variant>
      <vt:variant>
        <vt:i4>0</vt:i4>
      </vt:variant>
      <vt:variant>
        <vt:i4>5</vt:i4>
      </vt:variant>
      <vt:variant>
        <vt:lpwstr/>
      </vt:variant>
      <vt:variant>
        <vt:lpwstr>_Toc215738294</vt:lpwstr>
      </vt:variant>
      <vt:variant>
        <vt:i4>1048630</vt:i4>
      </vt:variant>
      <vt:variant>
        <vt:i4>455</vt:i4>
      </vt:variant>
      <vt:variant>
        <vt:i4>0</vt:i4>
      </vt:variant>
      <vt:variant>
        <vt:i4>5</vt:i4>
      </vt:variant>
      <vt:variant>
        <vt:lpwstr/>
      </vt:variant>
      <vt:variant>
        <vt:lpwstr>_Toc215738293</vt:lpwstr>
      </vt:variant>
      <vt:variant>
        <vt:i4>1048630</vt:i4>
      </vt:variant>
      <vt:variant>
        <vt:i4>449</vt:i4>
      </vt:variant>
      <vt:variant>
        <vt:i4>0</vt:i4>
      </vt:variant>
      <vt:variant>
        <vt:i4>5</vt:i4>
      </vt:variant>
      <vt:variant>
        <vt:lpwstr/>
      </vt:variant>
      <vt:variant>
        <vt:lpwstr>_Toc215738292</vt:lpwstr>
      </vt:variant>
      <vt:variant>
        <vt:i4>1048630</vt:i4>
      </vt:variant>
      <vt:variant>
        <vt:i4>443</vt:i4>
      </vt:variant>
      <vt:variant>
        <vt:i4>0</vt:i4>
      </vt:variant>
      <vt:variant>
        <vt:i4>5</vt:i4>
      </vt:variant>
      <vt:variant>
        <vt:lpwstr/>
      </vt:variant>
      <vt:variant>
        <vt:lpwstr>_Toc215738291</vt:lpwstr>
      </vt:variant>
      <vt:variant>
        <vt:i4>1048630</vt:i4>
      </vt:variant>
      <vt:variant>
        <vt:i4>437</vt:i4>
      </vt:variant>
      <vt:variant>
        <vt:i4>0</vt:i4>
      </vt:variant>
      <vt:variant>
        <vt:i4>5</vt:i4>
      </vt:variant>
      <vt:variant>
        <vt:lpwstr/>
      </vt:variant>
      <vt:variant>
        <vt:lpwstr>_Toc215738290</vt:lpwstr>
      </vt:variant>
      <vt:variant>
        <vt:i4>1114166</vt:i4>
      </vt:variant>
      <vt:variant>
        <vt:i4>431</vt:i4>
      </vt:variant>
      <vt:variant>
        <vt:i4>0</vt:i4>
      </vt:variant>
      <vt:variant>
        <vt:i4>5</vt:i4>
      </vt:variant>
      <vt:variant>
        <vt:lpwstr/>
      </vt:variant>
      <vt:variant>
        <vt:lpwstr>_Toc215738289</vt:lpwstr>
      </vt:variant>
      <vt:variant>
        <vt:i4>1114166</vt:i4>
      </vt:variant>
      <vt:variant>
        <vt:i4>425</vt:i4>
      </vt:variant>
      <vt:variant>
        <vt:i4>0</vt:i4>
      </vt:variant>
      <vt:variant>
        <vt:i4>5</vt:i4>
      </vt:variant>
      <vt:variant>
        <vt:lpwstr/>
      </vt:variant>
      <vt:variant>
        <vt:lpwstr>_Toc215738288</vt:lpwstr>
      </vt:variant>
      <vt:variant>
        <vt:i4>1114166</vt:i4>
      </vt:variant>
      <vt:variant>
        <vt:i4>419</vt:i4>
      </vt:variant>
      <vt:variant>
        <vt:i4>0</vt:i4>
      </vt:variant>
      <vt:variant>
        <vt:i4>5</vt:i4>
      </vt:variant>
      <vt:variant>
        <vt:lpwstr/>
      </vt:variant>
      <vt:variant>
        <vt:lpwstr>_Toc215738287</vt:lpwstr>
      </vt:variant>
      <vt:variant>
        <vt:i4>1114166</vt:i4>
      </vt:variant>
      <vt:variant>
        <vt:i4>413</vt:i4>
      </vt:variant>
      <vt:variant>
        <vt:i4>0</vt:i4>
      </vt:variant>
      <vt:variant>
        <vt:i4>5</vt:i4>
      </vt:variant>
      <vt:variant>
        <vt:lpwstr/>
      </vt:variant>
      <vt:variant>
        <vt:lpwstr>_Toc215738286</vt:lpwstr>
      </vt:variant>
      <vt:variant>
        <vt:i4>1048627</vt:i4>
      </vt:variant>
      <vt:variant>
        <vt:i4>404</vt:i4>
      </vt:variant>
      <vt:variant>
        <vt:i4>0</vt:i4>
      </vt:variant>
      <vt:variant>
        <vt:i4>5</vt:i4>
      </vt:variant>
      <vt:variant>
        <vt:lpwstr/>
      </vt:variant>
      <vt:variant>
        <vt:lpwstr>_Toc215742037</vt:lpwstr>
      </vt:variant>
      <vt:variant>
        <vt:i4>1048627</vt:i4>
      </vt:variant>
      <vt:variant>
        <vt:i4>398</vt:i4>
      </vt:variant>
      <vt:variant>
        <vt:i4>0</vt:i4>
      </vt:variant>
      <vt:variant>
        <vt:i4>5</vt:i4>
      </vt:variant>
      <vt:variant>
        <vt:lpwstr/>
      </vt:variant>
      <vt:variant>
        <vt:lpwstr>_Toc215742036</vt:lpwstr>
      </vt:variant>
      <vt:variant>
        <vt:i4>1048627</vt:i4>
      </vt:variant>
      <vt:variant>
        <vt:i4>392</vt:i4>
      </vt:variant>
      <vt:variant>
        <vt:i4>0</vt:i4>
      </vt:variant>
      <vt:variant>
        <vt:i4>5</vt:i4>
      </vt:variant>
      <vt:variant>
        <vt:lpwstr/>
      </vt:variant>
      <vt:variant>
        <vt:lpwstr>_Toc215742035</vt:lpwstr>
      </vt:variant>
      <vt:variant>
        <vt:i4>1048627</vt:i4>
      </vt:variant>
      <vt:variant>
        <vt:i4>386</vt:i4>
      </vt:variant>
      <vt:variant>
        <vt:i4>0</vt:i4>
      </vt:variant>
      <vt:variant>
        <vt:i4>5</vt:i4>
      </vt:variant>
      <vt:variant>
        <vt:lpwstr/>
      </vt:variant>
      <vt:variant>
        <vt:lpwstr>_Toc215742034</vt:lpwstr>
      </vt:variant>
      <vt:variant>
        <vt:i4>1048627</vt:i4>
      </vt:variant>
      <vt:variant>
        <vt:i4>380</vt:i4>
      </vt:variant>
      <vt:variant>
        <vt:i4>0</vt:i4>
      </vt:variant>
      <vt:variant>
        <vt:i4>5</vt:i4>
      </vt:variant>
      <vt:variant>
        <vt:lpwstr/>
      </vt:variant>
      <vt:variant>
        <vt:lpwstr>_Toc215742033</vt:lpwstr>
      </vt:variant>
      <vt:variant>
        <vt:i4>1048627</vt:i4>
      </vt:variant>
      <vt:variant>
        <vt:i4>374</vt:i4>
      </vt:variant>
      <vt:variant>
        <vt:i4>0</vt:i4>
      </vt:variant>
      <vt:variant>
        <vt:i4>5</vt:i4>
      </vt:variant>
      <vt:variant>
        <vt:lpwstr/>
      </vt:variant>
      <vt:variant>
        <vt:lpwstr>_Toc215742032</vt:lpwstr>
      </vt:variant>
      <vt:variant>
        <vt:i4>1048627</vt:i4>
      </vt:variant>
      <vt:variant>
        <vt:i4>368</vt:i4>
      </vt:variant>
      <vt:variant>
        <vt:i4>0</vt:i4>
      </vt:variant>
      <vt:variant>
        <vt:i4>5</vt:i4>
      </vt:variant>
      <vt:variant>
        <vt:lpwstr/>
      </vt:variant>
      <vt:variant>
        <vt:lpwstr>_Toc215742031</vt:lpwstr>
      </vt:variant>
      <vt:variant>
        <vt:i4>1048627</vt:i4>
      </vt:variant>
      <vt:variant>
        <vt:i4>362</vt:i4>
      </vt:variant>
      <vt:variant>
        <vt:i4>0</vt:i4>
      </vt:variant>
      <vt:variant>
        <vt:i4>5</vt:i4>
      </vt:variant>
      <vt:variant>
        <vt:lpwstr/>
      </vt:variant>
      <vt:variant>
        <vt:lpwstr>_Toc215742030</vt:lpwstr>
      </vt:variant>
      <vt:variant>
        <vt:i4>1114163</vt:i4>
      </vt:variant>
      <vt:variant>
        <vt:i4>356</vt:i4>
      </vt:variant>
      <vt:variant>
        <vt:i4>0</vt:i4>
      </vt:variant>
      <vt:variant>
        <vt:i4>5</vt:i4>
      </vt:variant>
      <vt:variant>
        <vt:lpwstr/>
      </vt:variant>
      <vt:variant>
        <vt:lpwstr>_Toc215742029</vt:lpwstr>
      </vt:variant>
      <vt:variant>
        <vt:i4>1114163</vt:i4>
      </vt:variant>
      <vt:variant>
        <vt:i4>350</vt:i4>
      </vt:variant>
      <vt:variant>
        <vt:i4>0</vt:i4>
      </vt:variant>
      <vt:variant>
        <vt:i4>5</vt:i4>
      </vt:variant>
      <vt:variant>
        <vt:lpwstr/>
      </vt:variant>
      <vt:variant>
        <vt:lpwstr>_Toc215742028</vt:lpwstr>
      </vt:variant>
      <vt:variant>
        <vt:i4>1114163</vt:i4>
      </vt:variant>
      <vt:variant>
        <vt:i4>344</vt:i4>
      </vt:variant>
      <vt:variant>
        <vt:i4>0</vt:i4>
      </vt:variant>
      <vt:variant>
        <vt:i4>5</vt:i4>
      </vt:variant>
      <vt:variant>
        <vt:lpwstr/>
      </vt:variant>
      <vt:variant>
        <vt:lpwstr>_Toc215742027</vt:lpwstr>
      </vt:variant>
      <vt:variant>
        <vt:i4>1114163</vt:i4>
      </vt:variant>
      <vt:variant>
        <vt:i4>338</vt:i4>
      </vt:variant>
      <vt:variant>
        <vt:i4>0</vt:i4>
      </vt:variant>
      <vt:variant>
        <vt:i4>5</vt:i4>
      </vt:variant>
      <vt:variant>
        <vt:lpwstr/>
      </vt:variant>
      <vt:variant>
        <vt:lpwstr>_Toc215742026</vt:lpwstr>
      </vt:variant>
      <vt:variant>
        <vt:i4>1114163</vt:i4>
      </vt:variant>
      <vt:variant>
        <vt:i4>332</vt:i4>
      </vt:variant>
      <vt:variant>
        <vt:i4>0</vt:i4>
      </vt:variant>
      <vt:variant>
        <vt:i4>5</vt:i4>
      </vt:variant>
      <vt:variant>
        <vt:lpwstr/>
      </vt:variant>
      <vt:variant>
        <vt:lpwstr>_Toc215742025</vt:lpwstr>
      </vt:variant>
      <vt:variant>
        <vt:i4>1114163</vt:i4>
      </vt:variant>
      <vt:variant>
        <vt:i4>326</vt:i4>
      </vt:variant>
      <vt:variant>
        <vt:i4>0</vt:i4>
      </vt:variant>
      <vt:variant>
        <vt:i4>5</vt:i4>
      </vt:variant>
      <vt:variant>
        <vt:lpwstr/>
      </vt:variant>
      <vt:variant>
        <vt:lpwstr>_Toc215742024</vt:lpwstr>
      </vt:variant>
      <vt:variant>
        <vt:i4>1114163</vt:i4>
      </vt:variant>
      <vt:variant>
        <vt:i4>320</vt:i4>
      </vt:variant>
      <vt:variant>
        <vt:i4>0</vt:i4>
      </vt:variant>
      <vt:variant>
        <vt:i4>5</vt:i4>
      </vt:variant>
      <vt:variant>
        <vt:lpwstr/>
      </vt:variant>
      <vt:variant>
        <vt:lpwstr>_Toc215742023</vt:lpwstr>
      </vt:variant>
      <vt:variant>
        <vt:i4>1114163</vt:i4>
      </vt:variant>
      <vt:variant>
        <vt:i4>314</vt:i4>
      </vt:variant>
      <vt:variant>
        <vt:i4>0</vt:i4>
      </vt:variant>
      <vt:variant>
        <vt:i4>5</vt:i4>
      </vt:variant>
      <vt:variant>
        <vt:lpwstr/>
      </vt:variant>
      <vt:variant>
        <vt:lpwstr>_Toc215742022</vt:lpwstr>
      </vt:variant>
      <vt:variant>
        <vt:i4>1114163</vt:i4>
      </vt:variant>
      <vt:variant>
        <vt:i4>308</vt:i4>
      </vt:variant>
      <vt:variant>
        <vt:i4>0</vt:i4>
      </vt:variant>
      <vt:variant>
        <vt:i4>5</vt:i4>
      </vt:variant>
      <vt:variant>
        <vt:lpwstr/>
      </vt:variant>
      <vt:variant>
        <vt:lpwstr>_Toc215742021</vt:lpwstr>
      </vt:variant>
      <vt:variant>
        <vt:i4>1114163</vt:i4>
      </vt:variant>
      <vt:variant>
        <vt:i4>302</vt:i4>
      </vt:variant>
      <vt:variant>
        <vt:i4>0</vt:i4>
      </vt:variant>
      <vt:variant>
        <vt:i4>5</vt:i4>
      </vt:variant>
      <vt:variant>
        <vt:lpwstr/>
      </vt:variant>
      <vt:variant>
        <vt:lpwstr>_Toc215742020</vt:lpwstr>
      </vt:variant>
      <vt:variant>
        <vt:i4>1179699</vt:i4>
      </vt:variant>
      <vt:variant>
        <vt:i4>296</vt:i4>
      </vt:variant>
      <vt:variant>
        <vt:i4>0</vt:i4>
      </vt:variant>
      <vt:variant>
        <vt:i4>5</vt:i4>
      </vt:variant>
      <vt:variant>
        <vt:lpwstr/>
      </vt:variant>
      <vt:variant>
        <vt:lpwstr>_Toc215742019</vt:lpwstr>
      </vt:variant>
      <vt:variant>
        <vt:i4>1179699</vt:i4>
      </vt:variant>
      <vt:variant>
        <vt:i4>290</vt:i4>
      </vt:variant>
      <vt:variant>
        <vt:i4>0</vt:i4>
      </vt:variant>
      <vt:variant>
        <vt:i4>5</vt:i4>
      </vt:variant>
      <vt:variant>
        <vt:lpwstr/>
      </vt:variant>
      <vt:variant>
        <vt:lpwstr>_Toc215742018</vt:lpwstr>
      </vt:variant>
      <vt:variant>
        <vt:i4>1179699</vt:i4>
      </vt:variant>
      <vt:variant>
        <vt:i4>284</vt:i4>
      </vt:variant>
      <vt:variant>
        <vt:i4>0</vt:i4>
      </vt:variant>
      <vt:variant>
        <vt:i4>5</vt:i4>
      </vt:variant>
      <vt:variant>
        <vt:lpwstr/>
      </vt:variant>
      <vt:variant>
        <vt:lpwstr>_Toc215742017</vt:lpwstr>
      </vt:variant>
      <vt:variant>
        <vt:i4>1179699</vt:i4>
      </vt:variant>
      <vt:variant>
        <vt:i4>278</vt:i4>
      </vt:variant>
      <vt:variant>
        <vt:i4>0</vt:i4>
      </vt:variant>
      <vt:variant>
        <vt:i4>5</vt:i4>
      </vt:variant>
      <vt:variant>
        <vt:lpwstr/>
      </vt:variant>
      <vt:variant>
        <vt:lpwstr>_Toc215742016</vt:lpwstr>
      </vt:variant>
      <vt:variant>
        <vt:i4>1179699</vt:i4>
      </vt:variant>
      <vt:variant>
        <vt:i4>272</vt:i4>
      </vt:variant>
      <vt:variant>
        <vt:i4>0</vt:i4>
      </vt:variant>
      <vt:variant>
        <vt:i4>5</vt:i4>
      </vt:variant>
      <vt:variant>
        <vt:lpwstr/>
      </vt:variant>
      <vt:variant>
        <vt:lpwstr>_Toc215742015</vt:lpwstr>
      </vt:variant>
      <vt:variant>
        <vt:i4>1179699</vt:i4>
      </vt:variant>
      <vt:variant>
        <vt:i4>266</vt:i4>
      </vt:variant>
      <vt:variant>
        <vt:i4>0</vt:i4>
      </vt:variant>
      <vt:variant>
        <vt:i4>5</vt:i4>
      </vt:variant>
      <vt:variant>
        <vt:lpwstr/>
      </vt:variant>
      <vt:variant>
        <vt:lpwstr>_Toc215742014</vt:lpwstr>
      </vt:variant>
      <vt:variant>
        <vt:i4>1179699</vt:i4>
      </vt:variant>
      <vt:variant>
        <vt:i4>260</vt:i4>
      </vt:variant>
      <vt:variant>
        <vt:i4>0</vt:i4>
      </vt:variant>
      <vt:variant>
        <vt:i4>5</vt:i4>
      </vt:variant>
      <vt:variant>
        <vt:lpwstr/>
      </vt:variant>
      <vt:variant>
        <vt:lpwstr>_Toc215742013</vt:lpwstr>
      </vt:variant>
      <vt:variant>
        <vt:i4>1179699</vt:i4>
      </vt:variant>
      <vt:variant>
        <vt:i4>254</vt:i4>
      </vt:variant>
      <vt:variant>
        <vt:i4>0</vt:i4>
      </vt:variant>
      <vt:variant>
        <vt:i4>5</vt:i4>
      </vt:variant>
      <vt:variant>
        <vt:lpwstr/>
      </vt:variant>
      <vt:variant>
        <vt:lpwstr>_Toc215742012</vt:lpwstr>
      </vt:variant>
      <vt:variant>
        <vt:i4>1179699</vt:i4>
      </vt:variant>
      <vt:variant>
        <vt:i4>248</vt:i4>
      </vt:variant>
      <vt:variant>
        <vt:i4>0</vt:i4>
      </vt:variant>
      <vt:variant>
        <vt:i4>5</vt:i4>
      </vt:variant>
      <vt:variant>
        <vt:lpwstr/>
      </vt:variant>
      <vt:variant>
        <vt:lpwstr>_Toc215742011</vt:lpwstr>
      </vt:variant>
      <vt:variant>
        <vt:i4>1179699</vt:i4>
      </vt:variant>
      <vt:variant>
        <vt:i4>242</vt:i4>
      </vt:variant>
      <vt:variant>
        <vt:i4>0</vt:i4>
      </vt:variant>
      <vt:variant>
        <vt:i4>5</vt:i4>
      </vt:variant>
      <vt:variant>
        <vt:lpwstr/>
      </vt:variant>
      <vt:variant>
        <vt:lpwstr>_Toc215742010</vt:lpwstr>
      </vt:variant>
      <vt:variant>
        <vt:i4>1245235</vt:i4>
      </vt:variant>
      <vt:variant>
        <vt:i4>236</vt:i4>
      </vt:variant>
      <vt:variant>
        <vt:i4>0</vt:i4>
      </vt:variant>
      <vt:variant>
        <vt:i4>5</vt:i4>
      </vt:variant>
      <vt:variant>
        <vt:lpwstr/>
      </vt:variant>
      <vt:variant>
        <vt:lpwstr>_Toc215742009</vt:lpwstr>
      </vt:variant>
      <vt:variant>
        <vt:i4>1245235</vt:i4>
      </vt:variant>
      <vt:variant>
        <vt:i4>230</vt:i4>
      </vt:variant>
      <vt:variant>
        <vt:i4>0</vt:i4>
      </vt:variant>
      <vt:variant>
        <vt:i4>5</vt:i4>
      </vt:variant>
      <vt:variant>
        <vt:lpwstr/>
      </vt:variant>
      <vt:variant>
        <vt:lpwstr>_Toc215742008</vt:lpwstr>
      </vt:variant>
      <vt:variant>
        <vt:i4>1245235</vt:i4>
      </vt:variant>
      <vt:variant>
        <vt:i4>224</vt:i4>
      </vt:variant>
      <vt:variant>
        <vt:i4>0</vt:i4>
      </vt:variant>
      <vt:variant>
        <vt:i4>5</vt:i4>
      </vt:variant>
      <vt:variant>
        <vt:lpwstr/>
      </vt:variant>
      <vt:variant>
        <vt:lpwstr>_Toc215742007</vt:lpwstr>
      </vt:variant>
      <vt:variant>
        <vt:i4>1245235</vt:i4>
      </vt:variant>
      <vt:variant>
        <vt:i4>218</vt:i4>
      </vt:variant>
      <vt:variant>
        <vt:i4>0</vt:i4>
      </vt:variant>
      <vt:variant>
        <vt:i4>5</vt:i4>
      </vt:variant>
      <vt:variant>
        <vt:lpwstr/>
      </vt:variant>
      <vt:variant>
        <vt:lpwstr>_Toc215742006</vt:lpwstr>
      </vt:variant>
      <vt:variant>
        <vt:i4>1245235</vt:i4>
      </vt:variant>
      <vt:variant>
        <vt:i4>212</vt:i4>
      </vt:variant>
      <vt:variant>
        <vt:i4>0</vt:i4>
      </vt:variant>
      <vt:variant>
        <vt:i4>5</vt:i4>
      </vt:variant>
      <vt:variant>
        <vt:lpwstr/>
      </vt:variant>
      <vt:variant>
        <vt:lpwstr>_Toc215742005</vt:lpwstr>
      </vt:variant>
      <vt:variant>
        <vt:i4>1245235</vt:i4>
      </vt:variant>
      <vt:variant>
        <vt:i4>206</vt:i4>
      </vt:variant>
      <vt:variant>
        <vt:i4>0</vt:i4>
      </vt:variant>
      <vt:variant>
        <vt:i4>5</vt:i4>
      </vt:variant>
      <vt:variant>
        <vt:lpwstr/>
      </vt:variant>
      <vt:variant>
        <vt:lpwstr>_Toc215742004</vt:lpwstr>
      </vt:variant>
      <vt:variant>
        <vt:i4>1245235</vt:i4>
      </vt:variant>
      <vt:variant>
        <vt:i4>200</vt:i4>
      </vt:variant>
      <vt:variant>
        <vt:i4>0</vt:i4>
      </vt:variant>
      <vt:variant>
        <vt:i4>5</vt:i4>
      </vt:variant>
      <vt:variant>
        <vt:lpwstr/>
      </vt:variant>
      <vt:variant>
        <vt:lpwstr>_Toc215742003</vt:lpwstr>
      </vt:variant>
      <vt:variant>
        <vt:i4>1245235</vt:i4>
      </vt:variant>
      <vt:variant>
        <vt:i4>194</vt:i4>
      </vt:variant>
      <vt:variant>
        <vt:i4>0</vt:i4>
      </vt:variant>
      <vt:variant>
        <vt:i4>5</vt:i4>
      </vt:variant>
      <vt:variant>
        <vt:lpwstr/>
      </vt:variant>
      <vt:variant>
        <vt:lpwstr>_Toc215742002</vt:lpwstr>
      </vt:variant>
      <vt:variant>
        <vt:i4>1245235</vt:i4>
      </vt:variant>
      <vt:variant>
        <vt:i4>188</vt:i4>
      </vt:variant>
      <vt:variant>
        <vt:i4>0</vt:i4>
      </vt:variant>
      <vt:variant>
        <vt:i4>5</vt:i4>
      </vt:variant>
      <vt:variant>
        <vt:lpwstr/>
      </vt:variant>
      <vt:variant>
        <vt:lpwstr>_Toc215742001</vt:lpwstr>
      </vt:variant>
      <vt:variant>
        <vt:i4>1245235</vt:i4>
      </vt:variant>
      <vt:variant>
        <vt:i4>182</vt:i4>
      </vt:variant>
      <vt:variant>
        <vt:i4>0</vt:i4>
      </vt:variant>
      <vt:variant>
        <vt:i4>5</vt:i4>
      </vt:variant>
      <vt:variant>
        <vt:lpwstr/>
      </vt:variant>
      <vt:variant>
        <vt:lpwstr>_Toc215742000</vt:lpwstr>
      </vt:variant>
      <vt:variant>
        <vt:i4>1638458</vt:i4>
      </vt:variant>
      <vt:variant>
        <vt:i4>176</vt:i4>
      </vt:variant>
      <vt:variant>
        <vt:i4>0</vt:i4>
      </vt:variant>
      <vt:variant>
        <vt:i4>5</vt:i4>
      </vt:variant>
      <vt:variant>
        <vt:lpwstr/>
      </vt:variant>
      <vt:variant>
        <vt:lpwstr>_Toc215741999</vt:lpwstr>
      </vt:variant>
      <vt:variant>
        <vt:i4>1638458</vt:i4>
      </vt:variant>
      <vt:variant>
        <vt:i4>170</vt:i4>
      </vt:variant>
      <vt:variant>
        <vt:i4>0</vt:i4>
      </vt:variant>
      <vt:variant>
        <vt:i4>5</vt:i4>
      </vt:variant>
      <vt:variant>
        <vt:lpwstr/>
      </vt:variant>
      <vt:variant>
        <vt:lpwstr>_Toc215741998</vt:lpwstr>
      </vt:variant>
      <vt:variant>
        <vt:i4>1638458</vt:i4>
      </vt:variant>
      <vt:variant>
        <vt:i4>164</vt:i4>
      </vt:variant>
      <vt:variant>
        <vt:i4>0</vt:i4>
      </vt:variant>
      <vt:variant>
        <vt:i4>5</vt:i4>
      </vt:variant>
      <vt:variant>
        <vt:lpwstr/>
      </vt:variant>
      <vt:variant>
        <vt:lpwstr>_Toc215741997</vt:lpwstr>
      </vt:variant>
      <vt:variant>
        <vt:i4>1638458</vt:i4>
      </vt:variant>
      <vt:variant>
        <vt:i4>158</vt:i4>
      </vt:variant>
      <vt:variant>
        <vt:i4>0</vt:i4>
      </vt:variant>
      <vt:variant>
        <vt:i4>5</vt:i4>
      </vt:variant>
      <vt:variant>
        <vt:lpwstr/>
      </vt:variant>
      <vt:variant>
        <vt:lpwstr>_Toc215741996</vt:lpwstr>
      </vt:variant>
      <vt:variant>
        <vt:i4>1638458</vt:i4>
      </vt:variant>
      <vt:variant>
        <vt:i4>152</vt:i4>
      </vt:variant>
      <vt:variant>
        <vt:i4>0</vt:i4>
      </vt:variant>
      <vt:variant>
        <vt:i4>5</vt:i4>
      </vt:variant>
      <vt:variant>
        <vt:lpwstr/>
      </vt:variant>
      <vt:variant>
        <vt:lpwstr>_Toc215741995</vt:lpwstr>
      </vt:variant>
      <vt:variant>
        <vt:i4>1638458</vt:i4>
      </vt:variant>
      <vt:variant>
        <vt:i4>146</vt:i4>
      </vt:variant>
      <vt:variant>
        <vt:i4>0</vt:i4>
      </vt:variant>
      <vt:variant>
        <vt:i4>5</vt:i4>
      </vt:variant>
      <vt:variant>
        <vt:lpwstr/>
      </vt:variant>
      <vt:variant>
        <vt:lpwstr>_Toc215741994</vt:lpwstr>
      </vt:variant>
      <vt:variant>
        <vt:i4>1638458</vt:i4>
      </vt:variant>
      <vt:variant>
        <vt:i4>140</vt:i4>
      </vt:variant>
      <vt:variant>
        <vt:i4>0</vt:i4>
      </vt:variant>
      <vt:variant>
        <vt:i4>5</vt:i4>
      </vt:variant>
      <vt:variant>
        <vt:lpwstr/>
      </vt:variant>
      <vt:variant>
        <vt:lpwstr>_Toc215741993</vt:lpwstr>
      </vt:variant>
      <vt:variant>
        <vt:i4>1638458</vt:i4>
      </vt:variant>
      <vt:variant>
        <vt:i4>134</vt:i4>
      </vt:variant>
      <vt:variant>
        <vt:i4>0</vt:i4>
      </vt:variant>
      <vt:variant>
        <vt:i4>5</vt:i4>
      </vt:variant>
      <vt:variant>
        <vt:lpwstr/>
      </vt:variant>
      <vt:variant>
        <vt:lpwstr>_Toc215741992</vt:lpwstr>
      </vt:variant>
      <vt:variant>
        <vt:i4>1638458</vt:i4>
      </vt:variant>
      <vt:variant>
        <vt:i4>128</vt:i4>
      </vt:variant>
      <vt:variant>
        <vt:i4>0</vt:i4>
      </vt:variant>
      <vt:variant>
        <vt:i4>5</vt:i4>
      </vt:variant>
      <vt:variant>
        <vt:lpwstr/>
      </vt:variant>
      <vt:variant>
        <vt:lpwstr>_Toc215741991</vt:lpwstr>
      </vt:variant>
      <vt:variant>
        <vt:i4>1638458</vt:i4>
      </vt:variant>
      <vt:variant>
        <vt:i4>122</vt:i4>
      </vt:variant>
      <vt:variant>
        <vt:i4>0</vt:i4>
      </vt:variant>
      <vt:variant>
        <vt:i4>5</vt:i4>
      </vt:variant>
      <vt:variant>
        <vt:lpwstr/>
      </vt:variant>
      <vt:variant>
        <vt:lpwstr>_Toc215741990</vt:lpwstr>
      </vt:variant>
      <vt:variant>
        <vt:i4>1572922</vt:i4>
      </vt:variant>
      <vt:variant>
        <vt:i4>116</vt:i4>
      </vt:variant>
      <vt:variant>
        <vt:i4>0</vt:i4>
      </vt:variant>
      <vt:variant>
        <vt:i4>5</vt:i4>
      </vt:variant>
      <vt:variant>
        <vt:lpwstr/>
      </vt:variant>
      <vt:variant>
        <vt:lpwstr>_Toc215741989</vt:lpwstr>
      </vt:variant>
      <vt:variant>
        <vt:i4>1572922</vt:i4>
      </vt:variant>
      <vt:variant>
        <vt:i4>110</vt:i4>
      </vt:variant>
      <vt:variant>
        <vt:i4>0</vt:i4>
      </vt:variant>
      <vt:variant>
        <vt:i4>5</vt:i4>
      </vt:variant>
      <vt:variant>
        <vt:lpwstr/>
      </vt:variant>
      <vt:variant>
        <vt:lpwstr>_Toc215741988</vt:lpwstr>
      </vt:variant>
      <vt:variant>
        <vt:i4>1572922</vt:i4>
      </vt:variant>
      <vt:variant>
        <vt:i4>104</vt:i4>
      </vt:variant>
      <vt:variant>
        <vt:i4>0</vt:i4>
      </vt:variant>
      <vt:variant>
        <vt:i4>5</vt:i4>
      </vt:variant>
      <vt:variant>
        <vt:lpwstr/>
      </vt:variant>
      <vt:variant>
        <vt:lpwstr>_Toc215741987</vt:lpwstr>
      </vt:variant>
      <vt:variant>
        <vt:i4>1572922</vt:i4>
      </vt:variant>
      <vt:variant>
        <vt:i4>98</vt:i4>
      </vt:variant>
      <vt:variant>
        <vt:i4>0</vt:i4>
      </vt:variant>
      <vt:variant>
        <vt:i4>5</vt:i4>
      </vt:variant>
      <vt:variant>
        <vt:lpwstr/>
      </vt:variant>
      <vt:variant>
        <vt:lpwstr>_Toc215741986</vt:lpwstr>
      </vt:variant>
      <vt:variant>
        <vt:i4>1572922</vt:i4>
      </vt:variant>
      <vt:variant>
        <vt:i4>92</vt:i4>
      </vt:variant>
      <vt:variant>
        <vt:i4>0</vt:i4>
      </vt:variant>
      <vt:variant>
        <vt:i4>5</vt:i4>
      </vt:variant>
      <vt:variant>
        <vt:lpwstr/>
      </vt:variant>
      <vt:variant>
        <vt:lpwstr>_Toc215741985</vt:lpwstr>
      </vt:variant>
      <vt:variant>
        <vt:i4>1572922</vt:i4>
      </vt:variant>
      <vt:variant>
        <vt:i4>86</vt:i4>
      </vt:variant>
      <vt:variant>
        <vt:i4>0</vt:i4>
      </vt:variant>
      <vt:variant>
        <vt:i4>5</vt:i4>
      </vt:variant>
      <vt:variant>
        <vt:lpwstr/>
      </vt:variant>
      <vt:variant>
        <vt:lpwstr>_Toc215741984</vt:lpwstr>
      </vt:variant>
      <vt:variant>
        <vt:i4>1572922</vt:i4>
      </vt:variant>
      <vt:variant>
        <vt:i4>80</vt:i4>
      </vt:variant>
      <vt:variant>
        <vt:i4>0</vt:i4>
      </vt:variant>
      <vt:variant>
        <vt:i4>5</vt:i4>
      </vt:variant>
      <vt:variant>
        <vt:lpwstr/>
      </vt:variant>
      <vt:variant>
        <vt:lpwstr>_Toc215741983</vt:lpwstr>
      </vt:variant>
      <vt:variant>
        <vt:i4>1572922</vt:i4>
      </vt:variant>
      <vt:variant>
        <vt:i4>74</vt:i4>
      </vt:variant>
      <vt:variant>
        <vt:i4>0</vt:i4>
      </vt:variant>
      <vt:variant>
        <vt:i4>5</vt:i4>
      </vt:variant>
      <vt:variant>
        <vt:lpwstr/>
      </vt:variant>
      <vt:variant>
        <vt:lpwstr>_Toc215741982</vt:lpwstr>
      </vt:variant>
      <vt:variant>
        <vt:i4>1572922</vt:i4>
      </vt:variant>
      <vt:variant>
        <vt:i4>68</vt:i4>
      </vt:variant>
      <vt:variant>
        <vt:i4>0</vt:i4>
      </vt:variant>
      <vt:variant>
        <vt:i4>5</vt:i4>
      </vt:variant>
      <vt:variant>
        <vt:lpwstr/>
      </vt:variant>
      <vt:variant>
        <vt:lpwstr>_Toc215741981</vt:lpwstr>
      </vt:variant>
      <vt:variant>
        <vt:i4>1572922</vt:i4>
      </vt:variant>
      <vt:variant>
        <vt:i4>62</vt:i4>
      </vt:variant>
      <vt:variant>
        <vt:i4>0</vt:i4>
      </vt:variant>
      <vt:variant>
        <vt:i4>5</vt:i4>
      </vt:variant>
      <vt:variant>
        <vt:lpwstr/>
      </vt:variant>
      <vt:variant>
        <vt:lpwstr>_Toc215741980</vt:lpwstr>
      </vt:variant>
      <vt:variant>
        <vt:i4>1507386</vt:i4>
      </vt:variant>
      <vt:variant>
        <vt:i4>56</vt:i4>
      </vt:variant>
      <vt:variant>
        <vt:i4>0</vt:i4>
      </vt:variant>
      <vt:variant>
        <vt:i4>5</vt:i4>
      </vt:variant>
      <vt:variant>
        <vt:lpwstr/>
      </vt:variant>
      <vt:variant>
        <vt:lpwstr>_Toc215741979</vt:lpwstr>
      </vt:variant>
      <vt:variant>
        <vt:i4>1507386</vt:i4>
      </vt:variant>
      <vt:variant>
        <vt:i4>50</vt:i4>
      </vt:variant>
      <vt:variant>
        <vt:i4>0</vt:i4>
      </vt:variant>
      <vt:variant>
        <vt:i4>5</vt:i4>
      </vt:variant>
      <vt:variant>
        <vt:lpwstr/>
      </vt:variant>
      <vt:variant>
        <vt:lpwstr>_Toc215741978</vt:lpwstr>
      </vt:variant>
      <vt:variant>
        <vt:i4>1507386</vt:i4>
      </vt:variant>
      <vt:variant>
        <vt:i4>44</vt:i4>
      </vt:variant>
      <vt:variant>
        <vt:i4>0</vt:i4>
      </vt:variant>
      <vt:variant>
        <vt:i4>5</vt:i4>
      </vt:variant>
      <vt:variant>
        <vt:lpwstr/>
      </vt:variant>
      <vt:variant>
        <vt:lpwstr>_Toc215741977</vt:lpwstr>
      </vt:variant>
      <vt:variant>
        <vt:i4>1507386</vt:i4>
      </vt:variant>
      <vt:variant>
        <vt:i4>38</vt:i4>
      </vt:variant>
      <vt:variant>
        <vt:i4>0</vt:i4>
      </vt:variant>
      <vt:variant>
        <vt:i4>5</vt:i4>
      </vt:variant>
      <vt:variant>
        <vt:lpwstr/>
      </vt:variant>
      <vt:variant>
        <vt:lpwstr>_Toc215741976</vt:lpwstr>
      </vt:variant>
      <vt:variant>
        <vt:i4>1507386</vt:i4>
      </vt:variant>
      <vt:variant>
        <vt:i4>32</vt:i4>
      </vt:variant>
      <vt:variant>
        <vt:i4>0</vt:i4>
      </vt:variant>
      <vt:variant>
        <vt:i4>5</vt:i4>
      </vt:variant>
      <vt:variant>
        <vt:lpwstr/>
      </vt:variant>
      <vt:variant>
        <vt:lpwstr>_Toc215741975</vt:lpwstr>
      </vt:variant>
      <vt:variant>
        <vt:i4>1507386</vt:i4>
      </vt:variant>
      <vt:variant>
        <vt:i4>26</vt:i4>
      </vt:variant>
      <vt:variant>
        <vt:i4>0</vt:i4>
      </vt:variant>
      <vt:variant>
        <vt:i4>5</vt:i4>
      </vt:variant>
      <vt:variant>
        <vt:lpwstr/>
      </vt:variant>
      <vt:variant>
        <vt:lpwstr>_Toc215741974</vt:lpwstr>
      </vt:variant>
      <vt:variant>
        <vt:i4>1507386</vt:i4>
      </vt:variant>
      <vt:variant>
        <vt:i4>20</vt:i4>
      </vt:variant>
      <vt:variant>
        <vt:i4>0</vt:i4>
      </vt:variant>
      <vt:variant>
        <vt:i4>5</vt:i4>
      </vt:variant>
      <vt:variant>
        <vt:lpwstr/>
      </vt:variant>
      <vt:variant>
        <vt:lpwstr>_Toc215741973</vt:lpwstr>
      </vt:variant>
      <vt:variant>
        <vt:i4>1507386</vt:i4>
      </vt:variant>
      <vt:variant>
        <vt:i4>14</vt:i4>
      </vt:variant>
      <vt:variant>
        <vt:i4>0</vt:i4>
      </vt:variant>
      <vt:variant>
        <vt:i4>5</vt:i4>
      </vt:variant>
      <vt:variant>
        <vt:lpwstr/>
      </vt:variant>
      <vt:variant>
        <vt:lpwstr>_Toc215741972</vt:lpwstr>
      </vt:variant>
      <vt:variant>
        <vt:i4>1507386</vt:i4>
      </vt:variant>
      <vt:variant>
        <vt:i4>8</vt:i4>
      </vt:variant>
      <vt:variant>
        <vt:i4>0</vt:i4>
      </vt:variant>
      <vt:variant>
        <vt:i4>5</vt:i4>
      </vt:variant>
      <vt:variant>
        <vt:lpwstr/>
      </vt:variant>
      <vt:variant>
        <vt:lpwstr>_Toc215741971</vt:lpwstr>
      </vt:variant>
      <vt:variant>
        <vt:i4>1507386</vt:i4>
      </vt:variant>
      <vt:variant>
        <vt:i4>2</vt:i4>
      </vt:variant>
      <vt:variant>
        <vt:i4>0</vt:i4>
      </vt:variant>
      <vt:variant>
        <vt:i4>5</vt:i4>
      </vt:variant>
      <vt:variant>
        <vt:lpwstr/>
      </vt:variant>
      <vt:variant>
        <vt:lpwstr>_Toc215741970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Tùng An - 67IT5</dc:creator>
  <cp:keywords/>
  <dc:description/>
  <cp:lastModifiedBy>Nguyễn Thị Bảo Ngọc - 67IT5</cp:lastModifiedBy>
  <cp:revision>4</cp:revision>
  <dcterms:created xsi:type="dcterms:W3CDTF">2025-12-04T05:11:00Z</dcterms:created>
  <dcterms:modified xsi:type="dcterms:W3CDTF">2025-12-05T04:40:00Z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0x010100D9BBD468166BE1438C50C539968E7577</vt:lpwstr>
  </property>
</Properties>
</file>